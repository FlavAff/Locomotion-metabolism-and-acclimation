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7B347F" w14:textId="187B8CA0" w:rsidR="007814DA" w:rsidRPr="00333AD5" w:rsidRDefault="00E33A94" w:rsidP="00E33A94">
      <w:pPr>
        <w:jc w:val="center"/>
        <w:rPr>
          <w:lang w:val="en-GB"/>
        </w:rPr>
      </w:pPr>
      <w:r w:rsidRPr="00333AD5">
        <w:rPr>
          <w:lang w:val="en-GB"/>
        </w:rPr>
        <w:t>Supplementary Information for </w:t>
      </w:r>
    </w:p>
    <w:p w14:paraId="4599CEAB" w14:textId="77777777" w:rsidR="00E33A94" w:rsidRPr="00333AD5" w:rsidRDefault="00E33A94" w:rsidP="00E33A94">
      <w:pPr>
        <w:jc w:val="center"/>
        <w:rPr>
          <w:lang w:val="en-GB"/>
        </w:rPr>
      </w:pPr>
    </w:p>
    <w:p w14:paraId="389A4A7E" w14:textId="77777777" w:rsidR="00E33A94" w:rsidRPr="00333AD5" w:rsidRDefault="00E33A94" w:rsidP="00E33A94">
      <w:pPr>
        <w:spacing w:line="360" w:lineRule="auto"/>
        <w:jc w:val="center"/>
        <w:rPr>
          <w:b/>
          <w:sz w:val="44"/>
          <w:szCs w:val="44"/>
          <w:lang w:val="en-GB"/>
        </w:rPr>
      </w:pPr>
      <w:r w:rsidRPr="00333AD5">
        <w:rPr>
          <w:b/>
          <w:sz w:val="44"/>
          <w:szCs w:val="44"/>
          <w:lang w:val="en-GB"/>
        </w:rPr>
        <w:t>Predicting predator search rates from metabolic rates: a bottom-up modelling approach.</w:t>
      </w:r>
    </w:p>
    <w:p w14:paraId="12288B7C" w14:textId="77777777" w:rsidR="00E33A94" w:rsidRPr="00333AD5" w:rsidRDefault="00E33A94" w:rsidP="00E33A94">
      <w:pPr>
        <w:jc w:val="center"/>
        <w:rPr>
          <w:sz w:val="22"/>
          <w:szCs w:val="22"/>
          <w:lang w:val="en-GB"/>
        </w:rPr>
      </w:pPr>
      <w:r w:rsidRPr="00333AD5">
        <w:rPr>
          <w:sz w:val="32"/>
          <w:szCs w:val="32"/>
          <w:lang w:val="en-GB"/>
        </w:rPr>
        <w:t>Flavio Affinito</w:t>
      </w:r>
      <w:r w:rsidRPr="00333AD5">
        <w:rPr>
          <w:position w:val="10"/>
          <w:sz w:val="22"/>
          <w:szCs w:val="22"/>
          <w:lang w:val="en-GB"/>
        </w:rPr>
        <w:t>1</w:t>
      </w:r>
      <w:r w:rsidRPr="00333AD5">
        <w:rPr>
          <w:sz w:val="32"/>
          <w:szCs w:val="32"/>
          <w:lang w:val="en-GB"/>
        </w:rPr>
        <w:t>, Miguel Matias</w:t>
      </w:r>
      <w:r w:rsidRPr="00333AD5">
        <w:rPr>
          <w:position w:val="10"/>
          <w:sz w:val="22"/>
          <w:szCs w:val="22"/>
          <w:lang w:val="en-GB"/>
        </w:rPr>
        <w:t>2</w:t>
      </w:r>
      <w:r w:rsidRPr="00333AD5">
        <w:rPr>
          <w:sz w:val="32"/>
          <w:szCs w:val="32"/>
          <w:lang w:val="en-GB"/>
        </w:rPr>
        <w:t>, Samraat Pawar</w:t>
      </w:r>
      <w:r w:rsidRPr="00333AD5">
        <w:rPr>
          <w:position w:val="10"/>
          <w:sz w:val="22"/>
          <w:szCs w:val="22"/>
          <w:lang w:val="en-GB"/>
        </w:rPr>
        <w:t>1</w:t>
      </w:r>
      <w:r w:rsidRPr="00333AD5">
        <w:rPr>
          <w:sz w:val="32"/>
          <w:szCs w:val="32"/>
          <w:lang w:val="en-GB"/>
        </w:rPr>
        <w:t xml:space="preserve"> and Rebecca L.</w:t>
      </w:r>
      <w:ins w:id="0" w:author="Becca Kordas" w:date="2018-01-17T11:52:00Z">
        <w:r w:rsidRPr="00333AD5">
          <w:rPr>
            <w:sz w:val="32"/>
            <w:szCs w:val="32"/>
            <w:lang w:val="en-GB"/>
          </w:rPr>
          <w:t xml:space="preserve"> </w:t>
        </w:r>
      </w:ins>
      <w:r w:rsidRPr="00333AD5">
        <w:rPr>
          <w:sz w:val="32"/>
          <w:szCs w:val="32"/>
          <w:lang w:val="en-GB"/>
        </w:rPr>
        <w:t>Kordas</w:t>
      </w:r>
      <w:r w:rsidRPr="00333AD5">
        <w:rPr>
          <w:position w:val="10"/>
          <w:sz w:val="22"/>
          <w:szCs w:val="22"/>
          <w:lang w:val="en-GB"/>
        </w:rPr>
        <w:t>1</w:t>
      </w:r>
      <w:r w:rsidRPr="00333AD5">
        <w:rPr>
          <w:sz w:val="22"/>
          <w:szCs w:val="22"/>
          <w:lang w:val="en-GB"/>
        </w:rPr>
        <w:t> </w:t>
      </w:r>
    </w:p>
    <w:p w14:paraId="387BC101" w14:textId="77777777" w:rsidR="00E33A94" w:rsidRPr="00333AD5" w:rsidRDefault="00E33A94" w:rsidP="00E33A94">
      <w:pPr>
        <w:jc w:val="center"/>
        <w:rPr>
          <w:i/>
          <w:lang w:val="en-GB"/>
        </w:rPr>
      </w:pPr>
      <w:r w:rsidRPr="00333AD5">
        <w:rPr>
          <w:i/>
          <w:sz w:val="26"/>
          <w:szCs w:val="26"/>
          <w:lang w:val="en-GB"/>
        </w:rPr>
        <w:t>1. Department of Life Sciences, Imperial College London, Silwood Park Buckhurst Road, SL5 7PY, Ascot UK</w:t>
      </w:r>
    </w:p>
    <w:p w14:paraId="7EA81C99" w14:textId="77777777" w:rsidR="00E33A94" w:rsidRPr="00333AD5" w:rsidRDefault="00E33A94" w:rsidP="00E33A94">
      <w:pPr>
        <w:jc w:val="center"/>
        <w:rPr>
          <w:i/>
          <w:sz w:val="26"/>
          <w:szCs w:val="26"/>
          <w:lang w:val="en-GB"/>
        </w:rPr>
      </w:pPr>
      <w:r w:rsidRPr="00333AD5">
        <w:rPr>
          <w:i/>
          <w:sz w:val="26"/>
          <w:szCs w:val="26"/>
          <w:lang w:val="en-GB"/>
        </w:rPr>
        <w:t>2. Museo Nacional de Ciencias Naturales (CSIC), Madrid, 28006, Spain</w:t>
      </w:r>
    </w:p>
    <w:p w14:paraId="125E269A" w14:textId="77777777" w:rsidR="00E33A94" w:rsidRPr="00333AD5" w:rsidRDefault="00E33A94" w:rsidP="00E33A94">
      <w:pPr>
        <w:rPr>
          <w:i/>
          <w:sz w:val="26"/>
          <w:szCs w:val="26"/>
          <w:lang w:val="en-GB"/>
        </w:rPr>
      </w:pPr>
    </w:p>
    <w:p w14:paraId="40FB8FBA" w14:textId="2C9E4DA5" w:rsidR="00E33A94" w:rsidRPr="0086669D" w:rsidRDefault="00E33A94" w:rsidP="00E33A94">
      <w:pPr>
        <w:rPr>
          <w:lang w:val="en-GB"/>
        </w:rPr>
      </w:pPr>
      <w:r w:rsidRPr="00333AD5">
        <w:rPr>
          <w:b/>
          <w:sz w:val="26"/>
          <w:szCs w:val="26"/>
          <w:lang w:val="en-GB"/>
        </w:rPr>
        <w:t>Corresponding author</w:t>
      </w:r>
      <w:r w:rsidR="0086669D">
        <w:rPr>
          <w:b/>
          <w:sz w:val="26"/>
          <w:szCs w:val="26"/>
          <w:lang w:val="en-GB"/>
        </w:rPr>
        <w:t>:</w:t>
      </w:r>
      <w:r w:rsidRPr="00333AD5">
        <w:rPr>
          <w:sz w:val="26"/>
          <w:szCs w:val="26"/>
          <w:lang w:val="en-GB"/>
        </w:rPr>
        <w:t xml:space="preserve"> </w:t>
      </w:r>
      <w:r w:rsidRPr="0086669D">
        <w:rPr>
          <w:i/>
          <w:sz w:val="26"/>
          <w:szCs w:val="26"/>
          <w:lang w:val="en-GB"/>
        </w:rPr>
        <w:t>E-mail: flavio.affinito@gmail.com</w:t>
      </w:r>
    </w:p>
    <w:p w14:paraId="0DC5ABBD" w14:textId="77777777" w:rsidR="00E33A94" w:rsidRPr="0086669D" w:rsidRDefault="00E33A94">
      <w:pPr>
        <w:rPr>
          <w:sz w:val="32"/>
          <w:szCs w:val="32"/>
          <w:lang w:val="en-GB"/>
        </w:rPr>
      </w:pPr>
    </w:p>
    <w:sdt>
      <w:sdtPr>
        <w:rPr>
          <w:rFonts w:asciiTheme="minorHAnsi" w:eastAsiaTheme="minorEastAsia" w:hAnsiTheme="minorHAnsi" w:cstheme="minorBidi"/>
          <w:b w:val="0"/>
          <w:bCs w:val="0"/>
          <w:color w:val="auto"/>
          <w:sz w:val="24"/>
          <w:szCs w:val="24"/>
          <w:lang w:val="en-GB"/>
        </w:rPr>
        <w:id w:val="475106814"/>
        <w:docPartObj>
          <w:docPartGallery w:val="Table of Contents"/>
          <w:docPartUnique/>
        </w:docPartObj>
      </w:sdtPr>
      <w:sdtEndPr/>
      <w:sdtContent>
        <w:p w14:paraId="735A2AFA" w14:textId="452754FF" w:rsidR="00F7524C" w:rsidRPr="00333AD5" w:rsidRDefault="00F7524C">
          <w:pPr>
            <w:pStyle w:val="TOCHeading"/>
            <w:rPr>
              <w:color w:val="auto"/>
              <w:lang w:val="en-GB"/>
            </w:rPr>
          </w:pPr>
        </w:p>
        <w:p w14:paraId="33302552" w14:textId="59147695" w:rsidR="00196591" w:rsidRDefault="00196591">
          <w:pPr>
            <w:pStyle w:val="TOC1"/>
            <w:tabs>
              <w:tab w:val="right" w:leader="dot" w:pos="10054"/>
            </w:tabs>
            <w:rPr>
              <w:b w:val="0"/>
              <w:lang w:val="en-GB"/>
            </w:rPr>
          </w:pPr>
          <w:r>
            <w:rPr>
              <w:rFonts w:ascii="Times Roman" w:hAnsi="Times Roman"/>
              <w:sz w:val="22"/>
              <w:szCs w:val="22"/>
              <w:lang w:val="en-GB"/>
            </w:rPr>
            <w:t>Figure S1</w:t>
          </w:r>
          <w:r w:rsidRPr="00333AD5">
            <w:rPr>
              <w:rFonts w:ascii="Times Roman" w:hAnsi="Times Roman"/>
              <w:sz w:val="22"/>
              <w:szCs w:val="22"/>
              <w:lang w:val="en-GB"/>
            </w:rPr>
            <w:t xml:space="preserve">. </w:t>
          </w:r>
          <w:r w:rsidRPr="00333AD5">
            <w:rPr>
              <w:rFonts w:ascii="Times Roman" w:hAnsi="Times Roman"/>
              <w:b w:val="0"/>
              <w:sz w:val="22"/>
              <w:szCs w:val="22"/>
              <w:lang w:val="en-GB"/>
            </w:rPr>
            <w:t>The Iberian</w:t>
          </w:r>
          <w:r>
            <w:rPr>
              <w:rFonts w:ascii="Times Roman" w:hAnsi="Times Roman"/>
              <w:b w:val="0"/>
              <w:sz w:val="22"/>
              <w:szCs w:val="22"/>
              <w:lang w:val="en-GB"/>
            </w:rPr>
            <w:t xml:space="preserve"> </w:t>
          </w:r>
          <w:r w:rsidRPr="00333AD5">
            <w:rPr>
              <w:rFonts w:ascii="Times Roman" w:hAnsi="Times Roman"/>
              <w:b w:val="0"/>
              <w:sz w:val="22"/>
              <w:szCs w:val="22"/>
              <w:lang w:val="en-GB"/>
            </w:rPr>
            <w:t>Ponds network is located in the thermally diverse Iberian Peninsula.</w:t>
          </w:r>
        </w:p>
        <w:p w14:paraId="3543CCB4" w14:textId="5BAB9AB1" w:rsidR="00196591" w:rsidRDefault="00F7524C">
          <w:pPr>
            <w:pStyle w:val="TOC1"/>
            <w:tabs>
              <w:tab w:val="right" w:leader="dot" w:pos="10054"/>
            </w:tabs>
            <w:rPr>
              <w:b w:val="0"/>
              <w:noProof/>
              <w:sz w:val="22"/>
              <w:szCs w:val="22"/>
              <w:lang w:val="en-GB" w:eastAsia="en-GB"/>
            </w:rPr>
          </w:pPr>
          <w:r w:rsidRPr="00333AD5">
            <w:rPr>
              <w:b w:val="0"/>
              <w:lang w:val="en-GB"/>
            </w:rPr>
            <w:fldChar w:fldCharType="begin"/>
          </w:r>
          <w:r w:rsidRPr="00333AD5">
            <w:rPr>
              <w:lang w:val="en-GB"/>
            </w:rPr>
            <w:instrText xml:space="preserve"> TOC \o "1-3" \h \z \u </w:instrText>
          </w:r>
          <w:r w:rsidRPr="00333AD5">
            <w:rPr>
              <w:b w:val="0"/>
              <w:lang w:val="en-GB"/>
            </w:rPr>
            <w:fldChar w:fldCharType="separate"/>
          </w:r>
          <w:hyperlink w:anchor="_Toc511478450" w:history="1">
            <w:r w:rsidR="00196591" w:rsidRPr="001729E9">
              <w:rPr>
                <w:rStyle w:val="Hyperlink"/>
                <w:noProof/>
                <w:lang w:val="en-GB"/>
              </w:rPr>
              <w:t>EXPERIMENTS</w:t>
            </w:r>
          </w:hyperlink>
        </w:p>
        <w:p w14:paraId="0510EF89" w14:textId="615A5091" w:rsidR="00196591" w:rsidRDefault="007951FF">
          <w:pPr>
            <w:pStyle w:val="TOC2"/>
            <w:tabs>
              <w:tab w:val="right" w:leader="dot" w:pos="10054"/>
            </w:tabs>
            <w:rPr>
              <w:rStyle w:val="Hyperlink"/>
              <w:noProof/>
            </w:rPr>
          </w:pPr>
          <w:hyperlink w:anchor="_Toc511478451" w:history="1">
            <w:r w:rsidR="00196591" w:rsidRPr="001729E9">
              <w:rPr>
                <w:rStyle w:val="Hyperlink"/>
                <w:noProof/>
                <w:lang w:val="en-GB"/>
              </w:rPr>
              <w:t>Feeding trials</w:t>
            </w:r>
          </w:hyperlink>
        </w:p>
        <w:p w14:paraId="222E9B3B" w14:textId="3BB51A61" w:rsidR="00196591" w:rsidRPr="00196591" w:rsidRDefault="00196591" w:rsidP="00196591">
          <w:pPr>
            <w:rPr>
              <w:lang w:val="en-GB"/>
            </w:rPr>
          </w:pPr>
          <w:r w:rsidRPr="00196591">
            <w:rPr>
              <w:lang w:val="en-GB"/>
            </w:rPr>
            <w:t xml:space="preserve">     </w:t>
          </w:r>
          <w:r w:rsidRPr="00333AD5">
            <w:rPr>
              <w:b/>
              <w:sz w:val="22"/>
              <w:szCs w:val="22"/>
              <w:lang w:val="en-GB"/>
            </w:rPr>
            <w:t>Table S</w:t>
          </w:r>
          <w:r>
            <w:rPr>
              <w:b/>
              <w:sz w:val="22"/>
              <w:szCs w:val="22"/>
              <w:lang w:val="en-GB"/>
            </w:rPr>
            <w:t>1</w:t>
          </w:r>
          <w:r w:rsidRPr="00333AD5">
            <w:rPr>
              <w:sz w:val="22"/>
              <w:szCs w:val="22"/>
              <w:lang w:val="en-GB"/>
            </w:rPr>
            <w:t xml:space="preserve"> Length-weight regression equations, where </w:t>
          </w:r>
          <w:r w:rsidRPr="00333AD5">
            <w:rPr>
              <w:i/>
              <w:sz w:val="22"/>
              <w:szCs w:val="22"/>
              <w:lang w:val="en-GB"/>
            </w:rPr>
            <w:t xml:space="preserve">L </w:t>
          </w:r>
          <w:r w:rsidRPr="00333AD5">
            <w:rPr>
              <w:sz w:val="22"/>
              <w:szCs w:val="22"/>
              <w:lang w:val="en-GB"/>
            </w:rPr>
            <w:t>stands for length.</w:t>
          </w:r>
        </w:p>
        <w:p w14:paraId="75C1FB96" w14:textId="60D1A377" w:rsidR="00196591" w:rsidRDefault="007951FF">
          <w:pPr>
            <w:pStyle w:val="TOC1"/>
            <w:tabs>
              <w:tab w:val="right" w:leader="dot" w:pos="10054"/>
            </w:tabs>
            <w:rPr>
              <w:b w:val="0"/>
              <w:noProof/>
              <w:sz w:val="22"/>
              <w:szCs w:val="22"/>
              <w:lang w:val="en-GB" w:eastAsia="en-GB"/>
            </w:rPr>
          </w:pPr>
          <w:hyperlink w:anchor="_Toc511478452" w:history="1">
            <w:r w:rsidR="00196591" w:rsidRPr="001729E9">
              <w:rPr>
                <w:rStyle w:val="Hyperlink"/>
                <w:noProof/>
                <w:lang w:val="en-GB"/>
              </w:rPr>
              <w:t>MODELLING</w:t>
            </w:r>
          </w:hyperlink>
        </w:p>
        <w:p w14:paraId="2DDD98C3" w14:textId="6578EF6F" w:rsidR="00196591" w:rsidRDefault="007951FF">
          <w:pPr>
            <w:pStyle w:val="TOC2"/>
            <w:tabs>
              <w:tab w:val="right" w:leader="dot" w:pos="10054"/>
            </w:tabs>
            <w:rPr>
              <w:b w:val="0"/>
              <w:noProof/>
              <w:lang w:val="en-GB" w:eastAsia="en-GB"/>
            </w:rPr>
          </w:pPr>
          <w:hyperlink w:anchor="_Toc511478453" w:history="1">
            <w:r w:rsidR="00196591" w:rsidRPr="001729E9">
              <w:rPr>
                <w:rStyle w:val="Hyperlink"/>
                <w:noProof/>
                <w:lang w:val="en-GB"/>
              </w:rPr>
              <w:t>Velocity estimation</w:t>
            </w:r>
          </w:hyperlink>
        </w:p>
        <w:p w14:paraId="293A40A4" w14:textId="6B86620B" w:rsidR="00196591" w:rsidRDefault="007951FF">
          <w:pPr>
            <w:pStyle w:val="TOC2"/>
            <w:tabs>
              <w:tab w:val="right" w:leader="dot" w:pos="10054"/>
            </w:tabs>
            <w:rPr>
              <w:b w:val="0"/>
              <w:noProof/>
              <w:lang w:val="en-GB" w:eastAsia="en-GB"/>
            </w:rPr>
          </w:pPr>
          <w:hyperlink w:anchor="_Toc511478454" w:history="1">
            <w:r w:rsidR="00196591" w:rsidRPr="001729E9">
              <w:rPr>
                <w:rStyle w:val="Hyperlink"/>
                <w:noProof/>
                <w:lang w:val="en-GB"/>
              </w:rPr>
              <w:t>Search rate model derivation</w:t>
            </w:r>
          </w:hyperlink>
        </w:p>
        <w:p w14:paraId="3ACE9837" w14:textId="1D6C2F58" w:rsidR="00196591" w:rsidRDefault="007951FF">
          <w:pPr>
            <w:pStyle w:val="TOC3"/>
            <w:tabs>
              <w:tab w:val="right" w:leader="dot" w:pos="10054"/>
            </w:tabs>
            <w:rPr>
              <w:noProof/>
              <w:lang w:val="en-GB" w:eastAsia="en-GB"/>
            </w:rPr>
          </w:pPr>
          <w:hyperlink w:anchor="_Toc511478455" w:history="1">
            <w:r w:rsidR="00196591" w:rsidRPr="001729E9">
              <w:rPr>
                <w:rStyle w:val="Hyperlink"/>
                <w:noProof/>
                <w:lang w:val="en-GB"/>
              </w:rPr>
              <w:t>Dimensionality effect</w:t>
            </w:r>
          </w:hyperlink>
        </w:p>
        <w:p w14:paraId="3FF5AAC1" w14:textId="234F6E2F" w:rsidR="00B005F6" w:rsidRDefault="007951FF" w:rsidP="003B7E5D">
          <w:pPr>
            <w:pStyle w:val="TOC3"/>
            <w:tabs>
              <w:tab w:val="right" w:leader="dot" w:pos="10054"/>
            </w:tabs>
            <w:rPr>
              <w:rStyle w:val="Hyperlink"/>
              <w:noProof/>
            </w:rPr>
          </w:pPr>
          <w:hyperlink w:anchor="_Toc511478456" w:history="1">
            <w:r w:rsidR="00196591" w:rsidRPr="001729E9">
              <w:rPr>
                <w:rStyle w:val="Hyperlink"/>
                <w:noProof/>
                <w:lang w:val="en-GB"/>
              </w:rPr>
              <w:t>Biological rates and temperature-dependence</w:t>
            </w:r>
          </w:hyperlink>
        </w:p>
        <w:p w14:paraId="3942B5F9" w14:textId="77777777" w:rsidR="003B7E5D" w:rsidRPr="003B7E5D" w:rsidRDefault="003B7E5D" w:rsidP="003B7E5D">
          <w:pPr>
            <w:rPr>
              <w:sz w:val="10"/>
              <w:szCs w:val="10"/>
            </w:rPr>
          </w:pPr>
        </w:p>
        <w:p w14:paraId="39DB787E" w14:textId="69E823D9" w:rsidR="00F7524C" w:rsidRPr="00333AD5" w:rsidRDefault="00F7524C">
          <w:pPr>
            <w:rPr>
              <w:lang w:val="en-GB"/>
            </w:rPr>
          </w:pPr>
          <w:r w:rsidRPr="00333AD5">
            <w:rPr>
              <w:b/>
              <w:bCs/>
              <w:lang w:val="en-GB"/>
            </w:rPr>
            <w:fldChar w:fldCharType="end"/>
          </w:r>
          <w:r w:rsidR="00196591" w:rsidRPr="00333AD5">
            <w:rPr>
              <w:b/>
              <w:sz w:val="22"/>
              <w:szCs w:val="22"/>
              <w:lang w:val="en-GB"/>
            </w:rPr>
            <w:t>Table S</w:t>
          </w:r>
          <w:r w:rsidR="00196591">
            <w:rPr>
              <w:b/>
              <w:sz w:val="22"/>
              <w:szCs w:val="22"/>
              <w:lang w:val="en-GB"/>
            </w:rPr>
            <w:t>2</w:t>
          </w:r>
          <w:r w:rsidR="00B005F6">
            <w:rPr>
              <w:b/>
              <w:sz w:val="22"/>
              <w:szCs w:val="22"/>
              <w:lang w:val="en-GB"/>
            </w:rPr>
            <w:t>.</w:t>
          </w:r>
          <w:r w:rsidR="00196591" w:rsidRPr="00333AD5">
            <w:rPr>
              <w:sz w:val="22"/>
              <w:szCs w:val="22"/>
              <w:lang w:val="en-GB"/>
            </w:rPr>
            <w:t xml:space="preserve"> Sharpe-Schoolfield model </w:t>
          </w:r>
          <w:r w:rsidR="00196591">
            <w:rPr>
              <w:sz w:val="22"/>
              <w:szCs w:val="22"/>
              <w:lang w:val="en-GB"/>
            </w:rPr>
            <w:t>choice</w:t>
          </w:r>
          <w:r w:rsidR="00196591" w:rsidRPr="00333AD5">
            <w:rPr>
              <w:sz w:val="22"/>
              <w:szCs w:val="22"/>
              <w:lang w:val="en-GB"/>
            </w:rPr>
            <w:t>.</w:t>
          </w:r>
        </w:p>
      </w:sdtContent>
    </w:sdt>
    <w:p w14:paraId="5E41AAED" w14:textId="09B43DB0" w:rsidR="00B005F6" w:rsidRDefault="00196591">
      <w:pPr>
        <w:rPr>
          <w:sz w:val="22"/>
          <w:szCs w:val="22"/>
          <w:lang w:val="en-GB"/>
        </w:rPr>
      </w:pPr>
      <w:bookmarkStart w:id="1" w:name="_Toc381630666"/>
      <w:r w:rsidRPr="00333AD5">
        <w:rPr>
          <w:b/>
          <w:sz w:val="22"/>
          <w:szCs w:val="22"/>
          <w:lang w:val="en-GB"/>
        </w:rPr>
        <w:t>Table S</w:t>
      </w:r>
      <w:r>
        <w:rPr>
          <w:b/>
          <w:sz w:val="22"/>
          <w:szCs w:val="22"/>
          <w:lang w:val="en-GB"/>
        </w:rPr>
        <w:t>3</w:t>
      </w:r>
      <w:r w:rsidR="00B005F6">
        <w:rPr>
          <w:b/>
          <w:sz w:val="22"/>
          <w:szCs w:val="22"/>
          <w:lang w:val="en-GB"/>
        </w:rPr>
        <w:t>.</w:t>
      </w:r>
      <w:r w:rsidRPr="00333AD5">
        <w:rPr>
          <w:sz w:val="22"/>
          <w:szCs w:val="22"/>
          <w:lang w:val="en-GB"/>
        </w:rPr>
        <w:t xml:space="preserve"> Sharpe-Schoolfield model parameter estimates and fit. </w:t>
      </w:r>
    </w:p>
    <w:p w14:paraId="50643DDF" w14:textId="32FA1A74" w:rsidR="00240E52" w:rsidRDefault="00B005F6">
      <w:pPr>
        <w:rPr>
          <w:rFonts w:asciiTheme="majorHAnsi" w:eastAsiaTheme="majorEastAsia" w:hAnsiTheme="majorHAnsi" w:cstheme="majorBidi"/>
          <w:b/>
          <w:bCs/>
          <w:sz w:val="32"/>
          <w:szCs w:val="32"/>
          <w:lang w:val="en-GB"/>
        </w:rPr>
      </w:pPr>
      <w:r w:rsidRPr="00333AD5">
        <w:rPr>
          <w:rFonts w:ascii="Times Roman" w:hAnsi="Times Roman"/>
          <w:b/>
          <w:sz w:val="22"/>
          <w:szCs w:val="22"/>
          <w:lang w:val="en-GB"/>
        </w:rPr>
        <w:t>Figure S</w:t>
      </w:r>
      <w:r>
        <w:rPr>
          <w:rFonts w:ascii="Times Roman" w:hAnsi="Times Roman"/>
          <w:b/>
          <w:sz w:val="22"/>
          <w:szCs w:val="22"/>
          <w:lang w:val="en-GB"/>
        </w:rPr>
        <w:t>2.</w:t>
      </w:r>
      <w:r w:rsidRPr="00333AD5">
        <w:rPr>
          <w:rFonts w:ascii="Times Roman" w:hAnsi="Times Roman"/>
          <w:sz w:val="22"/>
          <w:szCs w:val="22"/>
          <w:lang w:val="en-GB"/>
        </w:rPr>
        <w:t xml:space="preserve"> </w:t>
      </w:r>
      <w:r>
        <w:rPr>
          <w:rFonts w:ascii="Times Roman" w:hAnsi="Times Roman"/>
          <w:sz w:val="22"/>
          <w:szCs w:val="22"/>
          <w:lang w:val="en-GB"/>
        </w:rPr>
        <w:t>Yearly r</w:t>
      </w:r>
      <w:r w:rsidRPr="00333AD5">
        <w:rPr>
          <w:rFonts w:ascii="Times Roman" w:hAnsi="Times Roman"/>
          <w:sz w:val="22"/>
          <w:szCs w:val="22"/>
          <w:lang w:val="en-GB"/>
        </w:rPr>
        <w:t xml:space="preserve">ecorded temperatures at each site. </w:t>
      </w:r>
      <w:r w:rsidR="00240E52">
        <w:rPr>
          <w:lang w:val="en-GB"/>
        </w:rPr>
        <w:br w:type="page"/>
      </w:r>
    </w:p>
    <w:p w14:paraId="496E4F14" w14:textId="77777777" w:rsidR="00DC0721" w:rsidRPr="00333AD5" w:rsidRDefault="00DC0721" w:rsidP="00DC0721">
      <w:pPr>
        <w:jc w:val="both"/>
        <w:rPr>
          <w:lang w:val="en-GB"/>
        </w:rPr>
      </w:pPr>
      <w:bookmarkStart w:id="2" w:name="_Toc381630672"/>
      <w:bookmarkEnd w:id="1"/>
      <w:r w:rsidRPr="00333AD5">
        <w:rPr>
          <w:b/>
          <w:noProof/>
          <w:sz w:val="38"/>
          <w:szCs w:val="38"/>
          <w:lang w:val="en-US"/>
        </w:rPr>
        <w:lastRenderedPageBreak/>
        <w:drawing>
          <wp:inline distT="0" distB="0" distL="0" distR="0" wp14:anchorId="537353EB" wp14:editId="0A674660">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p>
    <w:p w14:paraId="37FEEA46" w14:textId="66D5F567" w:rsidR="00DC0721" w:rsidRPr="00DC0721" w:rsidRDefault="00DC0721" w:rsidP="00DC0721">
      <w:pPr>
        <w:jc w:val="both"/>
        <w:rPr>
          <w:rFonts w:ascii="Times Roman" w:hAnsi="Times Roman"/>
          <w:sz w:val="22"/>
          <w:szCs w:val="22"/>
          <w:lang w:val="en-GB"/>
        </w:rPr>
      </w:pPr>
      <w:commentRangeStart w:id="3"/>
      <w:r>
        <w:rPr>
          <w:rFonts w:ascii="Times Roman" w:hAnsi="Times Roman"/>
          <w:sz w:val="22"/>
          <w:szCs w:val="22"/>
          <w:lang w:val="en-GB"/>
        </w:rPr>
        <w:t>Figure S1</w:t>
      </w:r>
      <w:r w:rsidRPr="00333AD5">
        <w:rPr>
          <w:rFonts w:ascii="Times Roman" w:hAnsi="Times Roman"/>
          <w:sz w:val="22"/>
          <w:szCs w:val="22"/>
          <w:lang w:val="en-GB"/>
        </w:rPr>
        <w:t xml:space="preserve">. </w:t>
      </w:r>
      <w:commentRangeEnd w:id="3"/>
      <w:r>
        <w:rPr>
          <w:rStyle w:val="CommentReference"/>
        </w:rPr>
        <w:commentReference w:id="3"/>
      </w:r>
      <w:r w:rsidRPr="00333AD5">
        <w:rPr>
          <w:rFonts w:ascii="Times Roman" w:hAnsi="Times Roman"/>
          <w:b/>
          <w:sz w:val="22"/>
          <w:szCs w:val="22"/>
          <w:lang w:val="en-GB"/>
        </w:rPr>
        <w:t>The Iberian</w:t>
      </w:r>
      <w:r>
        <w:rPr>
          <w:rFonts w:ascii="Times Roman" w:hAnsi="Times Roman"/>
          <w:b/>
          <w:sz w:val="22"/>
          <w:szCs w:val="22"/>
          <w:lang w:val="en-GB"/>
        </w:rPr>
        <w:t xml:space="preserve"> </w:t>
      </w:r>
      <w:r w:rsidRPr="00333AD5">
        <w:rPr>
          <w:rFonts w:ascii="Times Roman" w:hAnsi="Times Roman"/>
          <w:b/>
          <w:sz w:val="22"/>
          <w:szCs w:val="22"/>
          <w:lang w:val="en-GB"/>
        </w:rPr>
        <w:t xml:space="preserve">Ponds network is located in the thermally diverse Iberian Peninsula. </w:t>
      </w:r>
      <w:r w:rsidRPr="00333AD5">
        <w:rPr>
          <w:rFonts w:ascii="Times Roman" w:hAnsi="Times Roman"/>
          <w:sz w:val="22"/>
          <w:szCs w:val="22"/>
          <w:lang w:val="en-GB"/>
        </w:rPr>
        <w:t xml:space="preserve">The location of all six mesocosm experimental sites is shown with respect to a thermal map of the peninsula. Individual taxa sampled at each site are displayed (Jaca: </w:t>
      </w:r>
      <w:r w:rsidRPr="00333AD5">
        <w:rPr>
          <w:rFonts w:ascii="Times Roman" w:hAnsi="Times Roman"/>
          <w:i/>
          <w:sz w:val="22"/>
          <w:szCs w:val="22"/>
          <w:lang w:val="en-GB"/>
        </w:rPr>
        <w:t>S. striolatum</w:t>
      </w:r>
      <w:r w:rsidRPr="00333AD5">
        <w:rPr>
          <w:rFonts w:ascii="Times Roman" w:hAnsi="Times Roman"/>
          <w:sz w:val="22"/>
          <w:szCs w:val="22"/>
          <w:lang w:val="en-GB"/>
        </w:rPr>
        <w:t xml:space="preserve"> alone; Madrid: </w:t>
      </w:r>
      <w:r w:rsidRPr="00333AD5">
        <w:rPr>
          <w:rFonts w:ascii="Times Roman" w:hAnsi="Times Roman"/>
          <w:i/>
          <w:sz w:val="22"/>
          <w:szCs w:val="22"/>
          <w:lang w:val="en-GB"/>
        </w:rPr>
        <w:t>Chironomus</w:t>
      </w:r>
      <w:r w:rsidRPr="00333AD5">
        <w:rPr>
          <w:rFonts w:ascii="Times Roman" w:hAnsi="Times Roman"/>
          <w:sz w:val="22"/>
          <w:szCs w:val="22"/>
          <w:lang w:val="en-GB"/>
        </w:rPr>
        <w:t xml:space="preserve"> spp. alone; Murcia: </w:t>
      </w:r>
      <w:r w:rsidRPr="00333AD5">
        <w:rPr>
          <w:rFonts w:ascii="Times Roman" w:hAnsi="Times Roman"/>
          <w:i/>
          <w:sz w:val="22"/>
          <w:szCs w:val="22"/>
          <w:lang w:val="en-GB"/>
        </w:rPr>
        <w:t>C. cloeon</w:t>
      </w:r>
      <w:r w:rsidRPr="00333AD5">
        <w:rPr>
          <w:rFonts w:ascii="Times Roman" w:hAnsi="Times Roman"/>
          <w:sz w:val="22"/>
          <w:szCs w:val="22"/>
          <w:lang w:val="en-GB"/>
        </w:rPr>
        <w:t xml:space="preserve"> alone).</w:t>
      </w:r>
      <w:r>
        <w:rPr>
          <w:rFonts w:ascii="Times Roman" w:hAnsi="Times Roman"/>
          <w:sz w:val="22"/>
          <w:szCs w:val="22"/>
          <w:lang w:val="en-GB"/>
        </w:rPr>
        <w:t xml:space="preserve"> Coordinates for the sites are: </w:t>
      </w:r>
      <w:r w:rsidR="00282CC5" w:rsidRPr="00333AD5">
        <w:rPr>
          <w:sz w:val="22"/>
          <w:szCs w:val="22"/>
          <w:lang w:val="en-GB"/>
        </w:rPr>
        <w:t>Pe</w:t>
      </w:r>
      <w:r w:rsidR="00282CC5" w:rsidRPr="00333AD5">
        <w:rPr>
          <w:rFonts w:ascii="Cambria" w:hAnsi="Cambria"/>
          <w:sz w:val="22"/>
          <w:szCs w:val="22"/>
          <w:lang w:val="en-GB"/>
        </w:rPr>
        <w:t>ñ</w:t>
      </w:r>
      <w:r w:rsidR="00282CC5" w:rsidRPr="00333AD5">
        <w:rPr>
          <w:sz w:val="22"/>
          <w:szCs w:val="22"/>
          <w:lang w:val="en-GB"/>
        </w:rPr>
        <w:t>alara</w:t>
      </w:r>
      <w:r w:rsidR="00282CC5">
        <w:rPr>
          <w:sz w:val="22"/>
          <w:szCs w:val="22"/>
          <w:lang w:val="en-GB"/>
        </w:rPr>
        <w:t>:</w:t>
      </w:r>
      <w:r w:rsidR="00282CC5">
        <w:rPr>
          <w:rFonts w:ascii="Times Roman" w:hAnsi="Times Roman"/>
          <w:sz w:val="22"/>
          <w:szCs w:val="22"/>
          <w:lang w:val="en-GB"/>
        </w:rPr>
        <w:t xml:space="preserve"> ,; Jaca: 42.506643, -0.668493; Porto: ,; Toledo: ,; Evora: ,; Murcia: ,.</w:t>
      </w:r>
    </w:p>
    <w:p w14:paraId="06BA060E" w14:textId="384A5FF2" w:rsidR="00F7524C" w:rsidRPr="00333AD5" w:rsidRDefault="00F7524C" w:rsidP="00F7524C">
      <w:pPr>
        <w:pStyle w:val="Heading1"/>
        <w:rPr>
          <w:color w:val="auto"/>
          <w:lang w:val="en-GB"/>
        </w:rPr>
      </w:pPr>
      <w:bookmarkStart w:id="4" w:name="_Toc511478450"/>
      <w:r w:rsidRPr="00333AD5">
        <w:rPr>
          <w:color w:val="auto"/>
          <w:lang w:val="en-GB"/>
        </w:rPr>
        <w:t>EXPERIMENTS</w:t>
      </w:r>
      <w:bookmarkEnd w:id="2"/>
      <w:bookmarkEnd w:id="4"/>
    </w:p>
    <w:p w14:paraId="2986F3BF" w14:textId="020B6B9F" w:rsidR="00F7524C" w:rsidRPr="00333AD5" w:rsidRDefault="00294C66" w:rsidP="00F7524C">
      <w:pPr>
        <w:pStyle w:val="Heading2"/>
        <w:rPr>
          <w:color w:val="auto"/>
          <w:lang w:val="en-GB"/>
        </w:rPr>
      </w:pPr>
      <w:bookmarkStart w:id="5" w:name="_Toc511478451"/>
      <w:r>
        <w:rPr>
          <w:color w:val="auto"/>
          <w:lang w:val="en-GB"/>
        </w:rPr>
        <w:t>Feeding trials</w:t>
      </w:r>
      <w:bookmarkEnd w:id="5"/>
    </w:p>
    <w:p w14:paraId="1B712D55" w14:textId="7392BAF7" w:rsidR="006E2346" w:rsidRPr="00333AD5" w:rsidRDefault="005E4BD8" w:rsidP="005E4BD8">
      <w:pPr>
        <w:jc w:val="both"/>
        <w:rPr>
          <w:lang w:val="en-GB"/>
        </w:rPr>
      </w:pPr>
      <w:r>
        <w:rPr>
          <w:lang w:val="en-GB"/>
        </w:rPr>
        <w:t xml:space="preserve">To determine predator-prey relationships between species, we conducted feeding trials at each site. For each potential predator-prey pair, we placed one individual of a </w:t>
      </w:r>
      <w:r w:rsidR="006E2346" w:rsidRPr="00333AD5">
        <w:rPr>
          <w:lang w:val="en-GB"/>
        </w:rPr>
        <w:t>predator species</w:t>
      </w:r>
      <w:r>
        <w:rPr>
          <w:lang w:val="en-GB"/>
        </w:rPr>
        <w:t xml:space="preserve"> into a water filled jar (50 ml), then added 2 </w:t>
      </w:r>
      <w:r w:rsidR="009C50DA">
        <w:rPr>
          <w:lang w:val="en-GB"/>
        </w:rPr>
        <w:t>individuals</w:t>
      </w:r>
      <w:r>
        <w:rPr>
          <w:lang w:val="en-GB"/>
        </w:rPr>
        <w:t xml:space="preserve"> of a potential prey species.</w:t>
      </w:r>
      <w:r w:rsidR="006E2346" w:rsidRPr="00333AD5">
        <w:rPr>
          <w:lang w:val="en-GB"/>
        </w:rPr>
        <w:t xml:space="preserve"> </w:t>
      </w:r>
      <w:r>
        <w:rPr>
          <w:lang w:val="en-GB"/>
        </w:rPr>
        <w:t xml:space="preserve">Individuals were left in jars </w:t>
      </w:r>
      <w:r w:rsidR="006E2346" w:rsidRPr="00333AD5">
        <w:rPr>
          <w:lang w:val="en-GB"/>
        </w:rPr>
        <w:t>overnight</w:t>
      </w:r>
      <w:r>
        <w:rPr>
          <w:lang w:val="en-GB"/>
        </w:rPr>
        <w:t xml:space="preserve"> and the</w:t>
      </w:r>
      <w:r w:rsidR="009C50DA">
        <w:rPr>
          <w:lang w:val="en-GB"/>
        </w:rPr>
        <w:t xml:space="preserve"> number of prey individuals was</w:t>
      </w:r>
      <w:r>
        <w:rPr>
          <w:lang w:val="en-GB"/>
        </w:rPr>
        <w:t xml:space="preserve"> counted in the morning.</w:t>
      </w:r>
      <w:r w:rsidR="006E2346" w:rsidRPr="00333AD5">
        <w:rPr>
          <w:lang w:val="en-GB"/>
        </w:rPr>
        <w:t xml:space="preserve"> These trials revealed a predatory relationship between the dragonfly species </w:t>
      </w:r>
      <w:r w:rsidR="006E2346" w:rsidRPr="00333AD5">
        <w:rPr>
          <w:i/>
          <w:lang w:val="en-GB"/>
        </w:rPr>
        <w:t>Sympetrum striolatum</w:t>
      </w:r>
      <w:r w:rsidR="006E2346" w:rsidRPr="00333AD5">
        <w:rPr>
          <w:lang w:val="en-GB"/>
        </w:rPr>
        <w:t xml:space="preserve"> and two prey taxa, the mayfly species </w:t>
      </w:r>
      <w:r w:rsidR="006E2346" w:rsidRPr="00333AD5">
        <w:rPr>
          <w:i/>
          <w:lang w:val="en-GB"/>
        </w:rPr>
        <w:t>Cloeon dipterum</w:t>
      </w:r>
      <w:r w:rsidR="006E2346" w:rsidRPr="00333AD5">
        <w:rPr>
          <w:lang w:val="en-GB"/>
        </w:rPr>
        <w:t xml:space="preserve"> and the chironomid genus</w:t>
      </w:r>
      <w:r w:rsidR="006E2346" w:rsidRPr="00333AD5">
        <w:rPr>
          <w:i/>
          <w:lang w:val="en-GB"/>
        </w:rPr>
        <w:t xml:space="preserve"> Chironomus</w:t>
      </w:r>
      <w:r w:rsidR="00D468FF" w:rsidRPr="00333AD5">
        <w:rPr>
          <w:lang w:val="en-GB"/>
        </w:rPr>
        <w:t xml:space="preserve">. </w:t>
      </w:r>
      <w:r>
        <w:rPr>
          <w:lang w:val="en-GB"/>
        </w:rPr>
        <w:t xml:space="preserve">Some taxa were not found in high enough abundance at some sites to use in respirometry experiments </w:t>
      </w:r>
      <w:r w:rsidR="00D468FF" w:rsidRPr="00333AD5">
        <w:rPr>
          <w:lang w:val="en-GB"/>
        </w:rPr>
        <w:t xml:space="preserve">due to differences in larval phenology </w:t>
      </w:r>
      <w:r w:rsidR="006E2346" w:rsidRPr="00333AD5">
        <w:rPr>
          <w:lang w:val="en-GB"/>
        </w:rPr>
        <w:t>(Fig S1).</w:t>
      </w:r>
    </w:p>
    <w:p w14:paraId="3D248CFC" w14:textId="77777777" w:rsidR="00335A84" w:rsidRPr="00333AD5" w:rsidRDefault="00335A84" w:rsidP="00534B75">
      <w:pPr>
        <w:pStyle w:val="Caption"/>
        <w:keepNext/>
        <w:rPr>
          <w:b w:val="0"/>
          <w:color w:val="auto"/>
          <w:sz w:val="22"/>
          <w:szCs w:val="22"/>
          <w:lang w:val="en-GB"/>
        </w:rPr>
      </w:pPr>
    </w:p>
    <w:p w14:paraId="766D86E6" w14:textId="58A84A0D" w:rsidR="00534B75" w:rsidRPr="00DF3C8B" w:rsidRDefault="00534B75" w:rsidP="00955B7D">
      <w:pPr>
        <w:pStyle w:val="Caption"/>
        <w:keepNext/>
        <w:jc w:val="both"/>
        <w:rPr>
          <w:b w:val="0"/>
          <w:color w:val="000000" w:themeColor="text1"/>
          <w:sz w:val="22"/>
          <w:szCs w:val="22"/>
          <w:lang w:val="en-GB"/>
        </w:rPr>
      </w:pPr>
      <w:commentRangeStart w:id="6"/>
      <w:r w:rsidRPr="00333AD5">
        <w:rPr>
          <w:b w:val="0"/>
          <w:color w:val="auto"/>
          <w:sz w:val="22"/>
          <w:szCs w:val="22"/>
          <w:lang w:val="en-GB"/>
        </w:rPr>
        <w:t xml:space="preserve">Table </w:t>
      </w:r>
      <w:r w:rsidR="00AF2993" w:rsidRPr="00333AD5">
        <w:rPr>
          <w:b w:val="0"/>
          <w:color w:val="auto"/>
          <w:sz w:val="22"/>
          <w:szCs w:val="22"/>
          <w:lang w:val="en-GB"/>
        </w:rPr>
        <w:t>S</w:t>
      </w:r>
      <w:r w:rsidR="00BC2F9E">
        <w:rPr>
          <w:b w:val="0"/>
          <w:color w:val="auto"/>
          <w:sz w:val="22"/>
          <w:szCs w:val="22"/>
          <w:lang w:val="en-GB"/>
        </w:rPr>
        <w:t>1</w:t>
      </w:r>
      <w:r w:rsidRPr="00333AD5">
        <w:rPr>
          <w:color w:val="auto"/>
          <w:sz w:val="22"/>
          <w:szCs w:val="22"/>
          <w:lang w:val="en-GB"/>
        </w:rPr>
        <w:t xml:space="preserve"> </w:t>
      </w:r>
      <w:commentRangeEnd w:id="6"/>
      <w:r w:rsidR="006B5538">
        <w:rPr>
          <w:rStyle w:val="CommentReference"/>
          <w:b w:val="0"/>
          <w:bCs w:val="0"/>
          <w:color w:val="auto"/>
        </w:rPr>
        <w:commentReference w:id="6"/>
      </w:r>
      <w:r w:rsidRPr="00333AD5">
        <w:rPr>
          <w:color w:val="auto"/>
          <w:sz w:val="22"/>
          <w:szCs w:val="22"/>
          <w:lang w:val="en-GB"/>
        </w:rPr>
        <w:t xml:space="preserve">Length-weight regression equations, where </w:t>
      </w:r>
      <w:r w:rsidRPr="00333AD5">
        <w:rPr>
          <w:i/>
          <w:color w:val="auto"/>
          <w:sz w:val="22"/>
          <w:szCs w:val="22"/>
          <w:lang w:val="en-GB"/>
        </w:rPr>
        <w:t xml:space="preserve">L </w:t>
      </w:r>
      <w:r w:rsidRPr="00333AD5">
        <w:rPr>
          <w:color w:val="auto"/>
          <w:sz w:val="22"/>
          <w:szCs w:val="22"/>
          <w:lang w:val="en-GB"/>
        </w:rPr>
        <w:t>stands for length.</w:t>
      </w:r>
      <w:r w:rsidR="00DF3C8B">
        <w:rPr>
          <w:color w:val="auto"/>
          <w:sz w:val="22"/>
          <w:szCs w:val="22"/>
          <w:lang w:val="en-GB"/>
        </w:rPr>
        <w:t xml:space="preserve"> </w:t>
      </w:r>
      <w:r w:rsidR="00490AD5">
        <w:rPr>
          <w:b w:val="0"/>
          <w:color w:val="000000" w:themeColor="text1"/>
          <w:sz w:val="22"/>
          <w:szCs w:val="22"/>
          <w:lang w:val="en-GB"/>
        </w:rPr>
        <w:t>I</w:t>
      </w:r>
      <w:r w:rsidR="00DF3C8B" w:rsidRPr="00DF3C8B">
        <w:rPr>
          <w:b w:val="0"/>
          <w:color w:val="000000" w:themeColor="text1"/>
          <w:sz w:val="22"/>
          <w:szCs w:val="22"/>
          <w:lang w:val="en-GB"/>
        </w:rPr>
        <w:t>ndividual</w:t>
      </w:r>
      <w:r w:rsidR="00490AD5">
        <w:rPr>
          <w:b w:val="0"/>
          <w:color w:val="000000" w:themeColor="text1"/>
          <w:sz w:val="22"/>
          <w:szCs w:val="22"/>
          <w:lang w:val="en-GB"/>
        </w:rPr>
        <w:t>s</w:t>
      </w:r>
      <w:r w:rsidR="00DF3C8B" w:rsidRPr="00DF3C8B">
        <w:rPr>
          <w:b w:val="0"/>
          <w:color w:val="000000" w:themeColor="text1"/>
          <w:sz w:val="22"/>
          <w:szCs w:val="22"/>
          <w:lang w:val="en-GB"/>
        </w:rPr>
        <w:t xml:space="preserve"> w</w:t>
      </w:r>
      <w:r w:rsidR="00490AD5">
        <w:rPr>
          <w:b w:val="0"/>
          <w:color w:val="000000" w:themeColor="text1"/>
          <w:sz w:val="22"/>
          <w:szCs w:val="22"/>
          <w:lang w:val="en-GB"/>
        </w:rPr>
        <w:t>ere</w:t>
      </w:r>
      <w:r w:rsidR="00DF3C8B" w:rsidRPr="00DF3C8B">
        <w:rPr>
          <w:b w:val="0"/>
          <w:color w:val="000000" w:themeColor="text1"/>
          <w:sz w:val="22"/>
          <w:szCs w:val="22"/>
          <w:lang w:val="en-GB"/>
        </w:rPr>
        <w:t xml:space="preserve"> measured under the microscope and placed in an individual foil cup. </w:t>
      </w:r>
      <w:r w:rsidR="00DF3C8B" w:rsidRPr="00DF3C8B">
        <w:rPr>
          <w:b w:val="0"/>
          <w:i/>
          <w:color w:val="000000" w:themeColor="text1"/>
          <w:sz w:val="22"/>
          <w:szCs w:val="22"/>
          <w:lang w:val="en-GB"/>
        </w:rPr>
        <w:t xml:space="preserve">Odonata </w:t>
      </w:r>
      <w:r w:rsidR="00DF3C8B" w:rsidRPr="00DF3C8B">
        <w:rPr>
          <w:b w:val="0"/>
          <w:color w:val="000000" w:themeColor="text1"/>
          <w:sz w:val="22"/>
          <w:szCs w:val="22"/>
          <w:lang w:val="en-GB"/>
        </w:rPr>
        <w:t xml:space="preserve">and </w:t>
      </w:r>
      <w:r w:rsidR="00DF3C8B" w:rsidRPr="00DF3C8B">
        <w:rPr>
          <w:b w:val="0"/>
          <w:i/>
          <w:color w:val="000000" w:themeColor="text1"/>
          <w:sz w:val="22"/>
          <w:szCs w:val="22"/>
          <w:lang w:val="en-GB"/>
        </w:rPr>
        <w:t xml:space="preserve">Ephemeroptera </w:t>
      </w:r>
      <w:r w:rsidR="00DF3C8B" w:rsidRPr="00DF3C8B">
        <w:rPr>
          <w:b w:val="0"/>
          <w:color w:val="000000" w:themeColor="text1"/>
          <w:sz w:val="22"/>
          <w:szCs w:val="22"/>
          <w:lang w:val="en-GB"/>
        </w:rPr>
        <w:t xml:space="preserve">individuals were measured from the tip of the abdomen to the midpoint between the eyes and all antennae were ignored. </w:t>
      </w:r>
      <w:r w:rsidR="00DF3C8B" w:rsidRPr="00DF3C8B">
        <w:rPr>
          <w:b w:val="0"/>
          <w:i/>
          <w:color w:val="000000" w:themeColor="text1"/>
          <w:sz w:val="22"/>
          <w:szCs w:val="22"/>
          <w:lang w:val="en-GB"/>
        </w:rPr>
        <w:t xml:space="preserve">Chironomidae </w:t>
      </w:r>
      <w:r w:rsidR="00DF3C8B" w:rsidRPr="00DF3C8B">
        <w:rPr>
          <w:b w:val="0"/>
          <w:color w:val="000000" w:themeColor="text1"/>
          <w:sz w:val="22"/>
          <w:szCs w:val="22"/>
          <w:lang w:val="en-GB"/>
        </w:rPr>
        <w:t xml:space="preserve">individuals were measured from the mouth to the base of the terminal prolegs. All cups were labelled and left in an oven at 80°C for 16 to 18 hours to dry completely. Dry-weights were then recorded for each individual. </w:t>
      </w:r>
      <w:r w:rsidR="00DF3C8B" w:rsidRPr="00DF3C8B">
        <w:rPr>
          <w:b w:val="0"/>
          <w:i/>
          <w:color w:val="000000" w:themeColor="text1"/>
          <w:sz w:val="22"/>
          <w:szCs w:val="22"/>
          <w:lang w:val="en-GB"/>
        </w:rPr>
        <w:t>Odonata</w:t>
      </w:r>
      <w:r w:rsidR="00DF3C8B" w:rsidRPr="00DF3C8B">
        <w:rPr>
          <w:b w:val="0"/>
          <w:color w:val="000000" w:themeColor="text1"/>
          <w:sz w:val="22"/>
          <w:szCs w:val="22"/>
          <w:lang w:val="en-GB"/>
        </w:rPr>
        <w:t xml:space="preserve"> and </w:t>
      </w:r>
      <w:r w:rsidR="00DF3C8B" w:rsidRPr="00DF3C8B">
        <w:rPr>
          <w:b w:val="0"/>
          <w:i/>
          <w:color w:val="000000" w:themeColor="text1"/>
          <w:sz w:val="22"/>
          <w:szCs w:val="22"/>
          <w:lang w:val="en-GB"/>
        </w:rPr>
        <w:t>Ephemeroptera</w:t>
      </w:r>
      <w:r w:rsidR="00DF3C8B" w:rsidRPr="00DF3C8B">
        <w:rPr>
          <w:b w:val="0"/>
          <w:color w:val="000000" w:themeColor="text1"/>
          <w:sz w:val="22"/>
          <w:szCs w:val="22"/>
          <w:lang w:val="en-GB"/>
        </w:rPr>
        <w:t xml:space="preserve"> linear models yielded satisfactory fit (</w:t>
      </w:r>
      <w:r w:rsidR="00DF3C8B" w:rsidRPr="00DF3C8B">
        <w:rPr>
          <w:b w:val="0"/>
          <w:i/>
          <w:color w:val="000000" w:themeColor="text1"/>
          <w:sz w:val="22"/>
          <w:szCs w:val="22"/>
          <w:lang w:val="en-GB"/>
        </w:rPr>
        <w:t>R</w:t>
      </w:r>
      <w:r w:rsidR="00DF3C8B" w:rsidRPr="00DF3C8B">
        <w:rPr>
          <w:b w:val="0"/>
          <w:i/>
          <w:color w:val="000000" w:themeColor="text1"/>
          <w:sz w:val="22"/>
          <w:szCs w:val="22"/>
          <w:vertAlign w:val="superscript"/>
          <w:lang w:val="en-GB"/>
        </w:rPr>
        <w:t>2</w:t>
      </w:r>
      <w:r w:rsidR="00DF3C8B" w:rsidRPr="00DF3C8B">
        <w:rPr>
          <w:b w:val="0"/>
          <w:color w:val="000000" w:themeColor="text1"/>
          <w:position w:val="10"/>
          <w:sz w:val="22"/>
          <w:szCs w:val="22"/>
          <w:lang w:val="en-GB"/>
        </w:rPr>
        <w:t xml:space="preserve"> </w:t>
      </w:r>
      <w:r w:rsidR="00DF3C8B" w:rsidRPr="00DF3C8B">
        <w:rPr>
          <w:b w:val="0"/>
          <w:color w:val="000000" w:themeColor="text1"/>
          <w:sz w:val="22"/>
          <w:szCs w:val="22"/>
          <w:lang w:val="en-GB"/>
        </w:rPr>
        <w:t>&gt; 0.6)</w:t>
      </w:r>
      <w:r w:rsidR="00BC2F9E">
        <w:rPr>
          <w:b w:val="0"/>
          <w:color w:val="000000" w:themeColor="text1"/>
          <w:sz w:val="22"/>
          <w:szCs w:val="22"/>
          <w:lang w:val="en-GB"/>
        </w:rPr>
        <w:t>,</w:t>
      </w:r>
      <w:r w:rsidR="00DF3C8B" w:rsidRPr="00DF3C8B">
        <w:rPr>
          <w:b w:val="0"/>
          <w:color w:val="000000" w:themeColor="text1"/>
          <w:sz w:val="22"/>
          <w:szCs w:val="22"/>
          <w:lang w:val="en-GB"/>
        </w:rPr>
        <w:t xml:space="preserve"> </w:t>
      </w:r>
      <w:r w:rsidR="00DF3C8B" w:rsidRPr="00DF3C8B">
        <w:rPr>
          <w:b w:val="0"/>
          <w:i/>
          <w:color w:val="000000" w:themeColor="text1"/>
          <w:sz w:val="22"/>
          <w:szCs w:val="22"/>
          <w:lang w:val="en-GB"/>
        </w:rPr>
        <w:t>Chironomidae</w:t>
      </w:r>
      <w:r w:rsidR="00DF3C8B" w:rsidRPr="00DF3C8B">
        <w:rPr>
          <w:b w:val="0"/>
          <w:color w:val="000000" w:themeColor="text1"/>
          <w:sz w:val="22"/>
          <w:szCs w:val="22"/>
          <w:lang w:val="en-GB"/>
        </w:rPr>
        <w:t xml:space="preserve"> was taken from the literatur</w:t>
      </w:r>
      <w:r w:rsidR="00BC2F9E">
        <w:rPr>
          <w:b w:val="0"/>
          <w:color w:val="000000" w:themeColor="text1"/>
          <w:sz w:val="22"/>
          <w:szCs w:val="22"/>
          <w:lang w:val="en-GB"/>
        </w:rPr>
        <w:t>e</w:t>
      </w:r>
      <w:r w:rsidR="00DF3C8B" w:rsidRPr="00DF3C8B">
        <w:rPr>
          <w:b w:val="0"/>
          <w:color w:val="000000" w:themeColor="text1"/>
          <w:sz w:val="22"/>
          <w:szCs w:val="22"/>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7"/>
        <w:gridCol w:w="3256"/>
        <w:gridCol w:w="723"/>
        <w:gridCol w:w="574"/>
        <w:gridCol w:w="1813"/>
        <w:gridCol w:w="2007"/>
      </w:tblGrid>
      <w:tr w:rsidR="00490AD5" w:rsidRPr="00333AD5" w14:paraId="0B83E34B" w14:textId="210A3C5B" w:rsidTr="00490AD5">
        <w:tc>
          <w:tcPr>
            <w:tcW w:w="1907" w:type="dxa"/>
            <w:tcBorders>
              <w:top w:val="single" w:sz="4" w:space="0" w:color="auto"/>
              <w:bottom w:val="single" w:sz="4" w:space="0" w:color="auto"/>
            </w:tcBorders>
          </w:tcPr>
          <w:p w14:paraId="69C268E4" w14:textId="1F86B4FD" w:rsidR="00490AD5" w:rsidRPr="00333AD5" w:rsidRDefault="00490AD5" w:rsidP="00534B75">
            <w:pPr>
              <w:jc w:val="center"/>
              <w:rPr>
                <w:lang w:val="en-GB"/>
              </w:rPr>
            </w:pPr>
            <w:r w:rsidRPr="00333AD5">
              <w:rPr>
                <w:lang w:val="en-GB"/>
              </w:rPr>
              <w:t>Taxa</w:t>
            </w:r>
          </w:p>
        </w:tc>
        <w:tc>
          <w:tcPr>
            <w:tcW w:w="3256" w:type="dxa"/>
            <w:tcBorders>
              <w:top w:val="single" w:sz="4" w:space="0" w:color="auto"/>
              <w:bottom w:val="single" w:sz="4" w:space="0" w:color="auto"/>
            </w:tcBorders>
          </w:tcPr>
          <w:p w14:paraId="623EE5EB" w14:textId="0DDA1E29" w:rsidR="00490AD5" w:rsidRPr="00333AD5" w:rsidRDefault="00490AD5" w:rsidP="00534B75">
            <w:pPr>
              <w:jc w:val="center"/>
              <w:rPr>
                <w:lang w:val="en-GB"/>
              </w:rPr>
            </w:pPr>
            <w:r w:rsidRPr="00333AD5">
              <w:rPr>
                <w:lang w:val="en-GB"/>
              </w:rPr>
              <w:t>Regression</w:t>
            </w:r>
          </w:p>
        </w:tc>
        <w:tc>
          <w:tcPr>
            <w:tcW w:w="723" w:type="dxa"/>
            <w:tcBorders>
              <w:top w:val="single" w:sz="4" w:space="0" w:color="auto"/>
              <w:bottom w:val="single" w:sz="4" w:space="0" w:color="auto"/>
            </w:tcBorders>
          </w:tcPr>
          <w:p w14:paraId="22074236" w14:textId="03C3D2FB" w:rsidR="00490AD5" w:rsidRPr="00333AD5" w:rsidRDefault="00490AD5" w:rsidP="00534B75">
            <w:pPr>
              <w:jc w:val="center"/>
              <w:rPr>
                <w:lang w:val="en-GB"/>
              </w:rPr>
            </w:pPr>
            <w:r w:rsidRPr="00333AD5">
              <w:rPr>
                <w:lang w:val="en-GB"/>
              </w:rPr>
              <w:t>R</w:t>
            </w:r>
            <w:r w:rsidRPr="00333AD5">
              <w:rPr>
                <w:vertAlign w:val="superscript"/>
                <w:lang w:val="en-GB"/>
              </w:rPr>
              <w:t>2</w:t>
            </w:r>
          </w:p>
        </w:tc>
        <w:tc>
          <w:tcPr>
            <w:tcW w:w="574" w:type="dxa"/>
            <w:tcBorders>
              <w:top w:val="single" w:sz="4" w:space="0" w:color="auto"/>
              <w:bottom w:val="single" w:sz="4" w:space="0" w:color="auto"/>
            </w:tcBorders>
          </w:tcPr>
          <w:p w14:paraId="20BA38F1" w14:textId="77777777" w:rsidR="00490AD5" w:rsidRPr="00333AD5" w:rsidRDefault="00490AD5" w:rsidP="00534B75">
            <w:pPr>
              <w:jc w:val="center"/>
              <w:rPr>
                <w:lang w:val="en-GB"/>
              </w:rPr>
            </w:pPr>
          </w:p>
        </w:tc>
        <w:tc>
          <w:tcPr>
            <w:tcW w:w="1813" w:type="dxa"/>
            <w:tcBorders>
              <w:top w:val="single" w:sz="4" w:space="0" w:color="auto"/>
              <w:bottom w:val="single" w:sz="4" w:space="0" w:color="auto"/>
            </w:tcBorders>
          </w:tcPr>
          <w:p w14:paraId="5B6172EB" w14:textId="280C1EDC" w:rsidR="00490AD5" w:rsidRDefault="00490AD5" w:rsidP="00534B75">
            <w:pPr>
              <w:jc w:val="center"/>
              <w:rPr>
                <w:lang w:val="en-GB"/>
              </w:rPr>
            </w:pPr>
            <w:r>
              <w:rPr>
                <w:lang w:val="en-GB"/>
              </w:rPr>
              <w:t>N</w:t>
            </w:r>
          </w:p>
        </w:tc>
        <w:tc>
          <w:tcPr>
            <w:tcW w:w="2007" w:type="dxa"/>
            <w:tcBorders>
              <w:top w:val="single" w:sz="4" w:space="0" w:color="auto"/>
              <w:bottom w:val="single" w:sz="4" w:space="0" w:color="auto"/>
            </w:tcBorders>
          </w:tcPr>
          <w:p w14:paraId="23272CC6" w14:textId="4DB2B1F2" w:rsidR="00490AD5" w:rsidRPr="00333AD5" w:rsidRDefault="00490AD5" w:rsidP="00534B75">
            <w:pPr>
              <w:jc w:val="center"/>
              <w:rPr>
                <w:lang w:val="en-GB"/>
              </w:rPr>
            </w:pPr>
            <w:r>
              <w:rPr>
                <w:lang w:val="en-GB"/>
              </w:rPr>
              <w:t>Reference</w:t>
            </w:r>
          </w:p>
        </w:tc>
      </w:tr>
      <w:tr w:rsidR="00490AD5" w:rsidRPr="00333AD5" w14:paraId="6967E8FF" w14:textId="21D79CE8" w:rsidTr="00490AD5">
        <w:tc>
          <w:tcPr>
            <w:tcW w:w="1907" w:type="dxa"/>
            <w:tcBorders>
              <w:top w:val="single" w:sz="4" w:space="0" w:color="auto"/>
            </w:tcBorders>
          </w:tcPr>
          <w:p w14:paraId="5DB36745" w14:textId="0A81909F" w:rsidR="00490AD5" w:rsidRPr="00333AD5" w:rsidRDefault="00490AD5" w:rsidP="00534B75">
            <w:pPr>
              <w:jc w:val="center"/>
              <w:rPr>
                <w:i/>
                <w:lang w:val="en-GB"/>
              </w:rPr>
            </w:pPr>
            <w:r w:rsidRPr="00333AD5">
              <w:rPr>
                <w:i/>
                <w:lang w:val="en-GB"/>
              </w:rPr>
              <w:lastRenderedPageBreak/>
              <w:t>Odonata</w:t>
            </w:r>
          </w:p>
        </w:tc>
        <w:tc>
          <w:tcPr>
            <w:tcW w:w="3256" w:type="dxa"/>
            <w:tcBorders>
              <w:top w:val="single" w:sz="4" w:space="0" w:color="auto"/>
            </w:tcBorders>
          </w:tcPr>
          <w:p w14:paraId="468DB6A8" w14:textId="4B1AFE87" w:rsidR="00490AD5" w:rsidRPr="00333AD5" w:rsidRDefault="00490AD5" w:rsidP="00534B75">
            <w:pPr>
              <w:jc w:val="center"/>
              <w:rPr>
                <w:lang w:val="en-GB"/>
              </w:rPr>
            </w:pPr>
            <m:oMathPara>
              <m:oMath>
                <m:r>
                  <w:rPr>
                    <w:rFonts w:ascii="Cambria Math" w:hAnsi="Cambria Math"/>
                    <w:lang w:val="en-GB"/>
                  </w:rPr>
                  <m:t>W=-0.63.</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-3</m:t>
                    </m:r>
                  </m:sup>
                </m:sSup>
                <m:r>
                  <w:rPr>
                    <w:rFonts w:ascii="Cambria Math" w:hAnsi="Cambria Math"/>
                    <w:lang w:val="en-GB"/>
                  </w:rPr>
                  <m:t>+0.22.</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-3</m:t>
                    </m:r>
                  </m:sup>
                </m:sSup>
                <m:r>
                  <w:rPr>
                    <w:rFonts w:ascii="Cambria Math" w:hAnsi="Cambria Math"/>
                    <w:lang w:val="en-GB"/>
                  </w:rPr>
                  <m:t>L</m:t>
                </m:r>
              </m:oMath>
            </m:oMathPara>
          </w:p>
        </w:tc>
        <w:tc>
          <w:tcPr>
            <w:tcW w:w="723" w:type="dxa"/>
            <w:tcBorders>
              <w:top w:val="single" w:sz="4" w:space="0" w:color="auto"/>
            </w:tcBorders>
          </w:tcPr>
          <w:p w14:paraId="45A516C9" w14:textId="3D015338" w:rsidR="00490AD5" w:rsidRPr="00333AD5" w:rsidRDefault="00490AD5" w:rsidP="00534B75">
            <w:pPr>
              <w:jc w:val="center"/>
              <w:rPr>
                <w:lang w:val="en-GB"/>
              </w:rPr>
            </w:pPr>
            <w:r w:rsidRPr="00333AD5">
              <w:rPr>
                <w:lang w:val="en-GB"/>
              </w:rPr>
              <w:t>0.88</w:t>
            </w:r>
          </w:p>
        </w:tc>
        <w:tc>
          <w:tcPr>
            <w:tcW w:w="574" w:type="dxa"/>
            <w:tcBorders>
              <w:top w:val="single" w:sz="4" w:space="0" w:color="auto"/>
            </w:tcBorders>
          </w:tcPr>
          <w:p w14:paraId="67AB2AE0" w14:textId="77777777" w:rsidR="00490AD5" w:rsidRPr="00333AD5" w:rsidRDefault="00490AD5" w:rsidP="00534B75">
            <w:pPr>
              <w:jc w:val="center"/>
              <w:rPr>
                <w:lang w:val="en-GB"/>
              </w:rPr>
            </w:pPr>
          </w:p>
        </w:tc>
        <w:tc>
          <w:tcPr>
            <w:tcW w:w="1813" w:type="dxa"/>
            <w:tcBorders>
              <w:top w:val="single" w:sz="4" w:space="0" w:color="auto"/>
            </w:tcBorders>
          </w:tcPr>
          <w:p w14:paraId="601BF17D" w14:textId="2DA43FF6" w:rsidR="00490AD5" w:rsidRPr="00333AD5" w:rsidRDefault="00F7779D" w:rsidP="00534B75">
            <w:pPr>
              <w:jc w:val="center"/>
              <w:rPr>
                <w:lang w:val="en-GB"/>
              </w:rPr>
            </w:pPr>
            <w:r>
              <w:rPr>
                <w:lang w:val="en-GB"/>
              </w:rPr>
              <w:t>49</w:t>
            </w:r>
          </w:p>
        </w:tc>
        <w:tc>
          <w:tcPr>
            <w:tcW w:w="2007" w:type="dxa"/>
            <w:tcBorders>
              <w:top w:val="single" w:sz="4" w:space="0" w:color="auto"/>
            </w:tcBorders>
          </w:tcPr>
          <w:p w14:paraId="2C98AEDD" w14:textId="448291B0" w:rsidR="00490AD5" w:rsidRPr="00333AD5" w:rsidRDefault="00490AD5" w:rsidP="00534B75">
            <w:pPr>
              <w:jc w:val="center"/>
              <w:rPr>
                <w:lang w:val="en-GB"/>
              </w:rPr>
            </w:pPr>
          </w:p>
        </w:tc>
      </w:tr>
      <w:tr w:rsidR="00490AD5" w:rsidRPr="00333AD5" w14:paraId="21CBB90C" w14:textId="5AAC41A7" w:rsidTr="00490AD5">
        <w:tc>
          <w:tcPr>
            <w:tcW w:w="1907" w:type="dxa"/>
          </w:tcPr>
          <w:p w14:paraId="52625F85" w14:textId="2795E866" w:rsidR="00490AD5" w:rsidRPr="00333AD5" w:rsidRDefault="00490AD5" w:rsidP="00534B75">
            <w:pPr>
              <w:jc w:val="center"/>
              <w:rPr>
                <w:i/>
                <w:lang w:val="en-GB"/>
              </w:rPr>
            </w:pPr>
            <w:r w:rsidRPr="00333AD5">
              <w:rPr>
                <w:i/>
                <w:lang w:val="en-GB"/>
              </w:rPr>
              <w:t>Ephemeroptera</w:t>
            </w:r>
          </w:p>
        </w:tc>
        <w:tc>
          <w:tcPr>
            <w:tcW w:w="3256" w:type="dxa"/>
          </w:tcPr>
          <w:p w14:paraId="22F745D6" w14:textId="0CDD2B26" w:rsidR="00490AD5" w:rsidRPr="00333AD5" w:rsidRDefault="00490AD5" w:rsidP="00534B75">
            <w:pPr>
              <w:jc w:val="center"/>
              <w:rPr>
                <w:lang w:val="en-GB"/>
              </w:rPr>
            </w:pPr>
            <m:oMathPara>
              <m:oMath>
                <m:r>
                  <w:rPr>
                    <w:rFonts w:ascii="Cambria Math" w:hAnsi="Cambria Math"/>
                    <w:lang w:val="en-GB"/>
                  </w:rPr>
                  <m:t>W=</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-10.12+0.41L</m:t>
                    </m:r>
                  </m:sup>
                </m:sSup>
              </m:oMath>
            </m:oMathPara>
          </w:p>
        </w:tc>
        <w:tc>
          <w:tcPr>
            <w:tcW w:w="723" w:type="dxa"/>
          </w:tcPr>
          <w:p w14:paraId="033EF864" w14:textId="76E24DBA" w:rsidR="00490AD5" w:rsidRPr="00333AD5" w:rsidRDefault="00490AD5" w:rsidP="00534B75">
            <w:pPr>
              <w:jc w:val="center"/>
              <w:rPr>
                <w:lang w:val="en-GB"/>
              </w:rPr>
            </w:pPr>
            <w:r w:rsidRPr="00333AD5">
              <w:rPr>
                <w:lang w:val="en-GB"/>
              </w:rPr>
              <w:t>0.65</w:t>
            </w:r>
          </w:p>
        </w:tc>
        <w:tc>
          <w:tcPr>
            <w:tcW w:w="574" w:type="dxa"/>
          </w:tcPr>
          <w:p w14:paraId="1D5F7A36" w14:textId="77777777" w:rsidR="00490AD5" w:rsidRPr="00333AD5" w:rsidRDefault="00490AD5" w:rsidP="00534B75">
            <w:pPr>
              <w:jc w:val="center"/>
              <w:rPr>
                <w:lang w:val="en-GB"/>
              </w:rPr>
            </w:pPr>
          </w:p>
        </w:tc>
        <w:tc>
          <w:tcPr>
            <w:tcW w:w="1813" w:type="dxa"/>
          </w:tcPr>
          <w:p w14:paraId="0FEBD07D" w14:textId="02F41F14" w:rsidR="00490AD5" w:rsidRPr="00333AD5" w:rsidRDefault="00F7779D" w:rsidP="00534B75">
            <w:pPr>
              <w:jc w:val="center"/>
              <w:rPr>
                <w:lang w:val="en-GB"/>
              </w:rPr>
            </w:pPr>
            <w:r>
              <w:rPr>
                <w:lang w:val="en-GB"/>
              </w:rPr>
              <w:t>104</w:t>
            </w:r>
          </w:p>
        </w:tc>
        <w:tc>
          <w:tcPr>
            <w:tcW w:w="2007" w:type="dxa"/>
          </w:tcPr>
          <w:p w14:paraId="72E03B96" w14:textId="2B0C3F79" w:rsidR="00490AD5" w:rsidRPr="00333AD5" w:rsidRDefault="00490AD5" w:rsidP="00534B75">
            <w:pPr>
              <w:jc w:val="center"/>
              <w:rPr>
                <w:lang w:val="en-GB"/>
              </w:rPr>
            </w:pPr>
          </w:p>
        </w:tc>
      </w:tr>
      <w:tr w:rsidR="00490AD5" w:rsidRPr="00D0046B" w14:paraId="1989989B" w14:textId="77777777" w:rsidTr="00490AD5">
        <w:tc>
          <w:tcPr>
            <w:tcW w:w="1907" w:type="dxa"/>
            <w:tcBorders>
              <w:bottom w:val="single" w:sz="4" w:space="0" w:color="auto"/>
            </w:tcBorders>
          </w:tcPr>
          <w:p w14:paraId="5A2723B8" w14:textId="11C06CAA" w:rsidR="00490AD5" w:rsidRPr="00333AD5" w:rsidRDefault="00490AD5" w:rsidP="00534B75">
            <w:pPr>
              <w:jc w:val="center"/>
              <w:rPr>
                <w:i/>
                <w:lang w:val="en-GB"/>
              </w:rPr>
            </w:pPr>
            <w:r>
              <w:rPr>
                <w:i/>
                <w:lang w:val="en-GB"/>
              </w:rPr>
              <w:t>Chironomidae</w:t>
            </w:r>
          </w:p>
        </w:tc>
        <w:tc>
          <w:tcPr>
            <w:tcW w:w="3256" w:type="dxa"/>
            <w:tcBorders>
              <w:bottom w:val="single" w:sz="4" w:space="0" w:color="auto"/>
            </w:tcBorders>
          </w:tcPr>
          <w:p w14:paraId="2A922FD3" w14:textId="1797A812" w:rsidR="00490AD5" w:rsidRDefault="00490AD5" w:rsidP="00C77E02">
            <w:pPr>
              <w:jc w:val="center"/>
              <w:rPr>
                <w:rFonts w:ascii="Cambria" w:eastAsia="MS Mincho" w:hAnsi="Cambria" w:cs="Times New Roman"/>
                <w:i/>
                <w:lang w:val="en-GB"/>
              </w:rPr>
            </w:pPr>
            <m:oMathPara>
              <m:oMath>
                <m:r>
                  <w:rPr>
                    <w:rFonts w:ascii="Cambria Math" w:eastAsia="MS Mincho" w:hAnsi="Cambria Math" w:cs="Times New Roman"/>
                    <w:lang w:val="en-GB"/>
                  </w:rPr>
                  <m:t>W=</m:t>
                </m:r>
                <m:sSup>
                  <m:sSupPr>
                    <m:ctrlPr>
                      <w:rPr>
                        <w:rFonts w:ascii="Cambria Math" w:eastAsia="MS Mincho" w:hAnsi="Cambria Math" w:cs="Times New Roman"/>
                        <w:i/>
                        <w:lang w:val="en-GB"/>
                      </w:rPr>
                    </m:ctrlPr>
                  </m:sSupPr>
                  <m:e>
                    <m:r>
                      <w:rPr>
                        <w:rFonts w:ascii="Cambria Math" w:eastAsia="MS Mincho" w:hAnsi="Cambria Math" w:cs="Times New Roman"/>
                        <w:lang w:val="en-GB"/>
                      </w:rPr>
                      <m:t>0.6.</m:t>
                    </m:r>
                    <m:sSup>
                      <m:sSupPr>
                        <m:ctrlPr>
                          <w:rPr>
                            <w:rFonts w:ascii="Cambria Math" w:eastAsia="MS Mincho" w:hAnsi="Cambria Math" w:cs="Times New Roman"/>
                            <w:i/>
                            <w:lang w:val="en-GB"/>
                          </w:rPr>
                        </m:ctrlPr>
                      </m:sSupPr>
                      <m:e>
                        <m:r>
                          <w:rPr>
                            <w:rFonts w:ascii="Cambria Math" w:eastAsia="MS Mincho" w:hAnsi="Cambria Math" w:cs="Times New Roman"/>
                            <w:lang w:val="en-GB"/>
                          </w:rPr>
                          <m:t>10</m:t>
                        </m:r>
                      </m:e>
                      <m:sup>
                        <m:r>
                          <w:rPr>
                            <w:rFonts w:ascii="Cambria Math" w:eastAsia="MS Mincho" w:hAnsi="Cambria Math" w:cs="Times New Roman"/>
                            <w:lang w:val="en-GB"/>
                          </w:rPr>
                          <m:t>-3</m:t>
                        </m:r>
                      </m:sup>
                    </m:sSup>
                    <m:r>
                      <w:rPr>
                        <w:rFonts w:ascii="Cambria Math" w:eastAsia="MS Mincho" w:hAnsi="Cambria Math" w:cs="Times New Roman"/>
                        <w:lang w:val="en-GB"/>
                      </w:rPr>
                      <m:t>L</m:t>
                    </m:r>
                  </m:e>
                  <m:sup>
                    <m:r>
                      <w:rPr>
                        <w:rFonts w:ascii="Cambria Math" w:eastAsia="MS Mincho" w:hAnsi="Cambria Math" w:cs="Times New Roman"/>
                        <w:lang w:val="en-GB"/>
                      </w:rPr>
                      <m:t>2.77</m:t>
                    </m:r>
                  </m:sup>
                </m:sSup>
              </m:oMath>
            </m:oMathPara>
          </w:p>
        </w:tc>
        <w:tc>
          <w:tcPr>
            <w:tcW w:w="723" w:type="dxa"/>
            <w:tcBorders>
              <w:bottom w:val="single" w:sz="4" w:space="0" w:color="auto"/>
            </w:tcBorders>
          </w:tcPr>
          <w:p w14:paraId="45416D4C" w14:textId="0B68E0D9" w:rsidR="00490AD5" w:rsidRPr="00333AD5" w:rsidRDefault="00490AD5" w:rsidP="00534B75">
            <w:pPr>
              <w:jc w:val="center"/>
              <w:rPr>
                <w:lang w:val="en-GB"/>
              </w:rPr>
            </w:pPr>
            <w:r>
              <w:rPr>
                <w:lang w:val="en-GB"/>
              </w:rPr>
              <w:t>0.86</w:t>
            </w:r>
          </w:p>
        </w:tc>
        <w:tc>
          <w:tcPr>
            <w:tcW w:w="574" w:type="dxa"/>
            <w:tcBorders>
              <w:bottom w:val="single" w:sz="4" w:space="0" w:color="auto"/>
            </w:tcBorders>
          </w:tcPr>
          <w:p w14:paraId="7A0AC68F" w14:textId="77777777" w:rsidR="00490AD5" w:rsidRPr="00333AD5" w:rsidRDefault="00490AD5" w:rsidP="00C77E02">
            <w:pPr>
              <w:rPr>
                <w:lang w:val="en-GB"/>
              </w:rPr>
            </w:pPr>
          </w:p>
        </w:tc>
        <w:tc>
          <w:tcPr>
            <w:tcW w:w="1813" w:type="dxa"/>
            <w:tcBorders>
              <w:bottom w:val="single" w:sz="4" w:space="0" w:color="auto"/>
            </w:tcBorders>
          </w:tcPr>
          <w:p w14:paraId="692E15ED" w14:textId="77777777" w:rsidR="00490AD5" w:rsidRDefault="00490AD5" w:rsidP="00A2727A">
            <w:pPr>
              <w:jc w:val="center"/>
              <w:rPr>
                <w:lang w:val="en-GB"/>
              </w:rPr>
            </w:pPr>
          </w:p>
        </w:tc>
        <w:tc>
          <w:tcPr>
            <w:tcW w:w="2007" w:type="dxa"/>
            <w:tcBorders>
              <w:bottom w:val="single" w:sz="4" w:space="0" w:color="auto"/>
            </w:tcBorders>
          </w:tcPr>
          <w:p w14:paraId="0A7066DF" w14:textId="64AA027B" w:rsidR="00490AD5" w:rsidRPr="00333AD5" w:rsidRDefault="00490AD5" w:rsidP="00A2727A">
            <w:pPr>
              <w:jc w:val="center"/>
              <w:rPr>
                <w:lang w:val="en-GB"/>
              </w:rPr>
            </w:pPr>
            <w:r>
              <w:rPr>
                <w:lang w:val="en-GB"/>
              </w:rPr>
              <w:fldChar w:fldCharType="begin" w:fldLock="1"/>
            </w:r>
            <w:r>
              <w:rPr>
                <w:lang w:val="en-GB"/>
              </w:rPr>
              <w:instrText>ADDIN CSL_CITATION { "citationItems" : [ { "id" : "ITEM-1", "itemData" : { "DOI" : "10.2307/1468447", "ISBN" : "08873593", "ISSN" : "0887-3593", "PMID" : "25246403", "abstract" : "Estimation of invertebrate biomass is a critical step in addressing many ecological ques- tions in aquatic environments. Length-dry mass regressions are the most widely used approach for estimating benthic invertebrate biomass because they are faster and more precise than other methods. A compilation and analysis of length-mass regressions using the power model, M (mass) = n L (length)h, are presented from 30 y of data collected by the authors, primarily from the southeastern USA, along with published regressions from the rest of North America. A total of 442 new and published regressions are presented, mostly for genus or species, based on total body length or other linear measurements. The regressions include 64 families of aquatic insects and 12 families of other invertebrate groups (mostly molluscs and crustaceans). Regressions were obtained for 134 insect genera (155 species) and 153 total invertebrate genera (184 species). Regressions are provided for both body length and head width for some taxa. In some cases, regressions are provided from multiple localities for single taxa. When using body length in the equations, there were no significant differences in the mean value of the exponent b among 8 insect orders or Amphipoda. The mean value of b for insects was 2.79, ranging from only 2.69 to 2.91 among orders. The mean value of b for Decapoda (3.63), however, was significantly higher than all insects orders and amphipods. Mean values of n were not significantly different among the 8 insect orders and Amphipoda, reflecting considerable variability within orders. Reasons for potential differences in b among taxa are explained with hypothetical examples showing how b responds to changes in linear dimensions and specific gravity. When using head width as the linear dimension in the power model, the mean value of b was higher (3.11) than for body length and more variable among orders (2.8-3.3). Values of b for Ephemeroptera (3.3) were significantly higher than those for Odonata, Megaloptera, and Diptera. For those equations in which ash-free dry mass was used, % ash varied considerably among functional feeding groups (3.3-12.4%). Percent ash varied from 4.Oo/o to 8.5% among major insect orders, but was 18.9% for snails (without shells). Family-level regressions also are presented so that they can be used when generic equations are unavailable or when organisms are only identified to the family level. It is our intention that these regressions be used \u2026", "author" : [ { "dropping-particle" : "", "family" : "Benke", "given" : "Arthur C.", "non-dropping-particle" : "", "parse-names" : false, "suffix" : "" }, { "dropping-particle" : "", "family" : "Huryn", "given" : "Alexander D.", "non-dropping-particle" : "", "parse-names" : false, "suffix" : "" }, { "dropping-particle" : "", "family" : "Smock", "given" : "Leonard A.", "non-dropping-particle" : "", "parse-names" : false, "suffix" : "" }, { "dropping-particle" : "", "family" : "Wallace", "given" : "J. Bruce", "non-dropping-particle" : "", "parse-names" : false, "suffix" : "" } ], "container-title" : "Journal of the North American Benthological Society", "id" : "ITEM-1", "issue" : "3", "issued" : { "date-parts" : [ [ "1999" ] ] }, "page" : "308-343", "title" : "Length-Mass Relationships for Freshwater Macroinvertebrates in North America with Particular Reference to the Southeastern United States", "type" : "article-journal", "volume" : "18" }, "uris" : [ "http://www.mendeley.com/documents/?uuid=4df3c7c7-b6e9-4c5f-86b4-7d303e1fd364" ] } ], "mendeley" : { "formattedCitation" : "(Benke &lt;i&gt;et al.&lt;/i&gt;, 1999)", "plainTextFormattedCitation" : "(Benke et al., 1999)", "previouslyFormattedCitation" : "(Benke &lt;i&gt;et al.&lt;/i&gt;, 1999)" }, "properties" : {  }, "schema" : "https://github.com/citation-style-language/schema/raw/master/csl-citation.json" }</w:instrText>
            </w:r>
            <w:r>
              <w:rPr>
                <w:lang w:val="en-GB"/>
              </w:rPr>
              <w:fldChar w:fldCharType="separate"/>
            </w:r>
            <w:r w:rsidRPr="00A2727A">
              <w:rPr>
                <w:noProof/>
                <w:lang w:val="en-GB"/>
              </w:rPr>
              <w:t xml:space="preserve">Benke </w:t>
            </w:r>
            <w:r w:rsidRPr="00A2727A">
              <w:rPr>
                <w:i/>
                <w:noProof/>
                <w:lang w:val="en-GB"/>
              </w:rPr>
              <w:t>et al.</w:t>
            </w:r>
            <w:r w:rsidRPr="00A2727A">
              <w:rPr>
                <w:noProof/>
                <w:lang w:val="en-GB"/>
              </w:rPr>
              <w:t>, 1999</w:t>
            </w:r>
            <w:r>
              <w:rPr>
                <w:lang w:val="en-GB"/>
              </w:rPr>
              <w:fldChar w:fldCharType="end"/>
            </w:r>
          </w:p>
        </w:tc>
      </w:tr>
    </w:tbl>
    <w:p w14:paraId="0D1C06CD" w14:textId="77777777" w:rsidR="00534B75" w:rsidRPr="00333AD5" w:rsidRDefault="00534B75">
      <w:pPr>
        <w:rPr>
          <w:lang w:val="en-GB"/>
        </w:rPr>
      </w:pPr>
    </w:p>
    <w:p w14:paraId="5BA8FEEA" w14:textId="77777777" w:rsidR="00AC4B95" w:rsidRPr="00333AD5" w:rsidRDefault="00AC4B95" w:rsidP="00AC4B95">
      <w:pPr>
        <w:pStyle w:val="Heading1"/>
        <w:rPr>
          <w:color w:val="auto"/>
          <w:lang w:val="en-GB"/>
        </w:rPr>
      </w:pPr>
      <w:bookmarkStart w:id="7" w:name="_Toc511478452"/>
      <w:r w:rsidRPr="00333AD5">
        <w:rPr>
          <w:color w:val="auto"/>
          <w:lang w:val="en-GB"/>
        </w:rPr>
        <w:t>MODELLING</w:t>
      </w:r>
      <w:bookmarkEnd w:id="7"/>
    </w:p>
    <w:p w14:paraId="737A49CC" w14:textId="77777777" w:rsidR="00D87D69" w:rsidRPr="00333AD5" w:rsidRDefault="00D87D69" w:rsidP="00D87D69">
      <w:pPr>
        <w:pStyle w:val="Heading2"/>
        <w:rPr>
          <w:color w:val="auto"/>
          <w:lang w:val="en-GB"/>
        </w:rPr>
      </w:pPr>
      <w:bookmarkStart w:id="8" w:name="_Toc511478453"/>
      <w:bookmarkStart w:id="9" w:name="_Toc381630667"/>
      <w:r w:rsidRPr="00333AD5">
        <w:rPr>
          <w:color w:val="auto"/>
          <w:lang w:val="en-GB"/>
        </w:rPr>
        <w:t>Velocity estimation</w:t>
      </w:r>
      <w:bookmarkEnd w:id="8"/>
    </w:p>
    <w:p w14:paraId="356E18F6" w14:textId="6C52D17F" w:rsidR="00D87D69" w:rsidRPr="00333AD5" w:rsidRDefault="00D87D69" w:rsidP="00D87D69">
      <w:pPr>
        <w:widowControl w:val="0"/>
        <w:tabs>
          <w:tab w:val="left" w:pos="220"/>
          <w:tab w:val="left" w:pos="720"/>
        </w:tabs>
        <w:autoSpaceDE w:val="0"/>
        <w:autoSpaceDN w:val="0"/>
        <w:adjustRightInd w:val="0"/>
        <w:spacing w:after="240" w:line="340" w:lineRule="atLeast"/>
        <w:jc w:val="both"/>
        <w:rPr>
          <w:lang w:val="en-GB"/>
        </w:rPr>
      </w:pPr>
      <w:r w:rsidRPr="00333AD5">
        <w:rPr>
          <w:rFonts w:ascii="Cambria" w:hAnsi="Cambria" w:cs="Times Roman"/>
          <w:lang w:val="en-GB"/>
        </w:rPr>
        <w:t xml:space="preserve">The taxa used in this study are swimmers. The energetics of </w:t>
      </w:r>
      <w:r>
        <w:rPr>
          <w:rFonts w:ascii="Cambria" w:hAnsi="Cambria" w:cs="Times Roman"/>
          <w:lang w:val="en-GB"/>
        </w:rPr>
        <w:t>s</w:t>
      </w:r>
      <w:r w:rsidRPr="00333AD5">
        <w:rPr>
          <w:rFonts w:ascii="Cambria" w:hAnsi="Cambria" w:cs="Times Roman"/>
          <w:lang w:val="en-GB"/>
        </w:rPr>
        <w:t xml:space="preserve">wimming have been studied for various species </w:t>
      </w:r>
      <w:r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"id" : "ITEM-2", "itemData" : { "author" : [ { "dropping-particle" : "", "family" : "Videler", "given" : "John J", "non-dropping-particle" : "", "parse-names" : false, "suffix" : "" } ], "id" : "ITEM-2", "issued" : { "date-parts" : [ [ "1993" ] ] }, "publisher" : "Springer Science &amp; Business Media", "title" : "Fish swimming", "type" : "book", "volume" : "10" }, "uris" : [ "http://www.mendeley.com/documents/?uuid=70094dbe-2371-4be1-bd5e-9d3c0cc046d5" ] }, { "id" : "ITEM-3",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"ITEM-3",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sidRPr="00333AD5">
        <w:rPr>
          <w:rFonts w:ascii="Cambria" w:hAnsi="Cambria" w:cs="Times Roman"/>
          <w:lang w:val="en-GB"/>
        </w:rPr>
        <w:fldChar w:fldCharType="separate"/>
      </w:r>
      <w:r w:rsidRPr="00333AD5">
        <w:rPr>
          <w:rFonts w:ascii="Cambria" w:hAnsi="Cambria" w:cs="Times Roman"/>
          <w:noProof/>
          <w:lang w:val="en-GB"/>
        </w:rPr>
        <w:t>(Videler and Nolet, 1990; Videler, 1993; Alexander, 2003)</w:t>
      </w:r>
      <w:r w:rsidRPr="00333AD5">
        <w:rPr>
          <w:rFonts w:ascii="Cambria" w:hAnsi="Cambria" w:cs="Times Roman"/>
          <w:lang w:val="en-GB"/>
        </w:rPr>
        <w:fldChar w:fldCharType="end"/>
      </w:r>
      <w:r w:rsidRPr="00333AD5">
        <w:rPr>
          <w:rFonts w:ascii="Cambria" w:hAnsi="Cambria" w:cs="Times Roman"/>
          <w:lang w:val="en-GB"/>
        </w:rPr>
        <w:t xml:space="preserve">. Assuming velocity scales linearly with metabolic rate (Tucker, 1970), </w:t>
      </w:r>
      <w:r>
        <w:rPr>
          <w:rFonts w:ascii="Cambria" w:hAnsi="Cambria" w:cs="Times Roman"/>
          <w:lang w:val="en-GB"/>
        </w:rPr>
        <w:t>w</w:t>
      </w:r>
      <w:r w:rsidRPr="00333AD5">
        <w:rPr>
          <w:rFonts w:ascii="Cambria" w:hAnsi="Cambria" w:cs="Times Roman"/>
          <w:lang w:val="en-GB"/>
        </w:rPr>
        <w:t>e can convert a measure of oxygen consumption</w:t>
      </w:r>
      <w:r>
        <w:rPr>
          <w:rFonts w:ascii="Cambria" w:hAnsi="Cambria" w:cs="Times Roman"/>
          <w:lang w:val="en-GB"/>
        </w:rPr>
        <w:t xml:space="preserve"> (</w:t>
      </w:r>
      <w:r w:rsidRPr="00D87D69">
        <w:rPr>
          <w:rFonts w:ascii="Cambria" w:hAnsi="Cambria" w:cs="Times Roman"/>
          <w:i/>
          <w:lang w:val="en-GB"/>
        </w:rPr>
        <w:t>B</w:t>
      </w:r>
      <w:r>
        <w:rPr>
          <w:rFonts w:ascii="Cambria" w:hAnsi="Cambria" w:cs="Times Roman"/>
          <w:lang w:val="en-GB"/>
        </w:rPr>
        <w:t>; equation 1)</w:t>
      </w:r>
      <w:r w:rsidRPr="00333AD5">
        <w:rPr>
          <w:rFonts w:ascii="Cambria" w:hAnsi="Cambria" w:cs="Times Roman"/>
          <w:lang w:val="en-GB"/>
        </w:rPr>
        <w:t xml:space="preserve"> into one of velocity. The relationship between respiration and velocity is linked to a measure of the cost of transport (</w:t>
      </w:r>
      <w:r w:rsidRPr="00D87D69">
        <w:rPr>
          <w:rFonts w:ascii="Cambria" w:hAnsi="Cambria" w:cs="Times Roman"/>
          <w:i/>
          <w:lang w:val="en-GB"/>
        </w:rPr>
        <w:t>C</w:t>
      </w:r>
      <w:r w:rsidRPr="00333AD5">
        <w:rPr>
          <w:rFonts w:ascii="Cambria" w:hAnsi="Cambria" w:cs="Times Roman"/>
          <w:lang w:val="en-GB"/>
        </w:rPr>
        <w:t>):</w:t>
      </w:r>
      <w:r w:rsidRPr="00333AD5">
        <w:rPr>
          <w:lang w:val="en-GB"/>
        </w:rPr>
        <w:t xml:space="preserve"> the amount of energy in J needed to transport 1N over 1m</w:t>
      </w:r>
      <w:r w:rsidRPr="00333AD5">
        <w:rPr>
          <w:i/>
          <w:lang w:val="en-GB"/>
        </w:rPr>
        <w:t xml:space="preserve"> </w:t>
      </w:r>
      <w:r w:rsidRPr="00333AD5">
        <w:rPr>
          <w:lang w:val="en-GB"/>
        </w:rPr>
        <w:t xml:space="preserve">in submerged swimmers </w:t>
      </w:r>
      <w:r w:rsidRPr="00333AD5">
        <w:rPr>
          <w:lang w:val="en-GB"/>
        </w:rPr>
        <w:fldChar w:fldCharType="begin" w:fldLock="1"/>
      </w:r>
      <w:r w:rsidRPr="00333AD5">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"mendeley" : { "formattedCitation" : "(Videler, 1993)", "plainTextFormattedCitation" : "(Videler, 1993)", "previouslyFormattedCitation" : "(Videler, 1993)" }, "properties" : {  }, "schema" : "https://github.com/citation-style-language/schema/raw/master/csl-citation.json" }</w:instrText>
      </w:r>
      <w:r w:rsidRPr="00333AD5">
        <w:rPr>
          <w:lang w:val="en-GB"/>
        </w:rPr>
        <w:fldChar w:fldCharType="separate"/>
      </w:r>
      <w:r w:rsidRPr="00333AD5">
        <w:rPr>
          <w:noProof/>
          <w:lang w:val="en-GB"/>
        </w:rPr>
        <w:t>(Videler, 1993)</w:t>
      </w:r>
      <w:r w:rsidRPr="00333AD5">
        <w:rPr>
          <w:lang w:val="en-GB"/>
        </w:rPr>
        <w:fldChar w:fldCharType="end"/>
      </w:r>
      <w:r w:rsidRPr="00333AD5">
        <w:rPr>
          <w:lang w:val="en-GB"/>
        </w:rPr>
        <w:t>. Thus</w:t>
      </w:r>
      <w:r>
        <w:rPr>
          <w:lang w:val="en-GB"/>
        </w:rPr>
        <w:t>,</w:t>
      </w:r>
      <w:r w:rsidRPr="00333AD5">
        <w:rPr>
          <w:lang w:val="en-GB"/>
        </w:rPr>
        <w:t xml:space="preserve"> we express velocity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080"/>
        <w:gridCol w:w="958"/>
      </w:tblGrid>
      <w:tr w:rsidR="00BD7E39" w14:paraId="09E5EA7C" w14:textId="77777777" w:rsidTr="00BD7E39">
        <w:trPr>
          <w:trHeight w:val="562"/>
        </w:trPr>
        <w:tc>
          <w:tcPr>
            <w:tcW w:w="1242" w:type="dxa"/>
          </w:tcPr>
          <w:p w14:paraId="12992981" w14:textId="77777777" w:rsidR="00BD7E39" w:rsidRDefault="00BD7E39" w:rsidP="00D87D69">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w:p>
        </w:tc>
        <w:tc>
          <w:tcPr>
            <w:tcW w:w="8080" w:type="dxa"/>
            <w:vAlign w:val="center"/>
          </w:tcPr>
          <w:p w14:paraId="18D9F090" w14:textId="648C3069" w:rsidR="00BD7E39" w:rsidRDefault="00BD7E39" w:rsidP="00BD7E39">
            <w:pPr>
              <w:widowControl w:val="0"/>
              <w:tabs>
                <w:tab w:val="left" w:pos="220"/>
                <w:tab w:val="left" w:pos="720"/>
              </w:tabs>
              <w:autoSpaceDE w:val="0"/>
              <w:autoSpaceDN w:val="0"/>
              <w:adjustRightInd w:val="0"/>
              <w:spacing w:after="240" w:line="340" w:lineRule="atLeast"/>
              <w:jc w:val="center"/>
              <w:rPr>
                <w:rFonts w:ascii="Cambria" w:hAnsi="Cambria" w:cs="Times Roman"/>
                <w:lang w:val="en-GB"/>
              </w:rPr>
            </w:pPr>
            <m:oMathPara>
              <m:oMath>
                <m:r>
                  <w:rPr>
                    <w:rFonts w:ascii="Cambria Math" w:hAnsi="Cambria Math" w:cs="Times Roman"/>
                    <w:lang w:val="en-GB"/>
                  </w:rPr>
                  <m:t>v=</m:t>
                </m:r>
                <m:f>
                  <m:fPr>
                    <m:ctrlPr>
                      <w:rPr>
                        <w:rFonts w:ascii="Cambria Math" w:hAnsi="Cambria Math" w:cs="Times Roman"/>
                        <w:i/>
                        <w:lang w:val="en-GB"/>
                      </w:rPr>
                    </m:ctrlPr>
                  </m:fPr>
                  <m:num>
                    <m:sSub>
                      <m:sSubPr>
                        <m:ctrlPr>
                          <w:rPr>
                            <w:rFonts w:ascii="Cambria Math" w:hAnsi="Cambria Math" w:cs="Times Roman"/>
                            <w:i/>
                            <w:lang w:val="en-GB"/>
                          </w:rPr>
                        </m:ctrlPr>
                      </m:sSubPr>
                      <m:e>
                        <m:r>
                          <w:rPr>
                            <w:rFonts w:ascii="Cambria Math" w:hAnsi="Cambria Math" w:cs="Times Roman"/>
                            <w:lang w:val="en-GB"/>
                          </w:rPr>
                          <m:t>B</m:t>
                        </m:r>
                      </m:e>
                      <m:sub>
                        <m:r>
                          <w:rPr>
                            <w:rFonts w:ascii="Cambria Math" w:hAnsi="Cambria Math" w:cs="Times Roman"/>
                            <w:lang w:val="en-GB"/>
                          </w:rPr>
                          <m:t>j</m:t>
                        </m:r>
                      </m:sub>
                    </m:sSub>
                  </m:num>
                  <m:den>
                    <m:r>
                      <w:rPr>
                        <w:rFonts w:ascii="Cambria Math" w:hAnsi="Cambria Math" w:cs="Times Roman"/>
                        <w:lang w:val="en-GB"/>
                      </w:rPr>
                      <m:t>Cmg</m:t>
                    </m:r>
                  </m:den>
                </m:f>
              </m:oMath>
            </m:oMathPara>
          </w:p>
        </w:tc>
        <w:tc>
          <w:tcPr>
            <w:tcW w:w="958" w:type="dxa"/>
            <w:vAlign w:val="center"/>
          </w:tcPr>
          <w:p w14:paraId="7BEE8EB7" w14:textId="31B113B3" w:rsidR="00BD7E39" w:rsidRDefault="00BD7E39" w:rsidP="00BD7E39">
            <w:pPr>
              <w:widowControl w:val="0"/>
              <w:tabs>
                <w:tab w:val="left" w:pos="220"/>
                <w:tab w:val="left" w:pos="720"/>
              </w:tabs>
              <w:autoSpaceDE w:val="0"/>
              <w:autoSpaceDN w:val="0"/>
              <w:adjustRightInd w:val="0"/>
              <w:spacing w:after="240" w:line="340" w:lineRule="atLeast"/>
              <w:jc w:val="center"/>
              <w:rPr>
                <w:rFonts w:ascii="Cambria" w:hAnsi="Cambria" w:cs="Times Roman"/>
                <w:lang w:val="en-GB"/>
              </w:rPr>
            </w:pPr>
            <w:r>
              <w:rPr>
                <w:rFonts w:ascii="Cambria" w:hAnsi="Cambria" w:cs="Times Roman"/>
                <w:lang w:val="en-GB"/>
              </w:rPr>
              <w:t>(S1)</w:t>
            </w:r>
          </w:p>
        </w:tc>
      </w:tr>
    </w:tbl>
    <w:p w14:paraId="7F3AE426" w14:textId="3C412A94" w:rsidR="00D87D69" w:rsidRPr="00333AD5" w:rsidRDefault="00D87D69" w:rsidP="00D87D69">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w:r w:rsidRPr="00333AD5">
        <w:rPr>
          <w:rFonts w:ascii="Cambria" w:hAnsi="Cambria" w:cs="Times Roman"/>
          <w:lang w:val="en-GB"/>
        </w:rPr>
        <w:t xml:space="preserve">Where </w:t>
      </w:r>
      <w:r w:rsidRPr="00333AD5">
        <w:rPr>
          <w:rFonts w:ascii="Cambria" w:hAnsi="Cambria" w:cs="Times Roman"/>
          <w:i/>
          <w:lang w:val="en-GB"/>
        </w:rPr>
        <w:t>B</w:t>
      </w:r>
      <w:r w:rsidRPr="00D87D69">
        <w:rPr>
          <w:rFonts w:ascii="Cambria" w:hAnsi="Cambria" w:cs="Times Roman"/>
          <w:i/>
          <w:vertAlign w:val="subscript"/>
          <w:lang w:val="en-GB"/>
        </w:rPr>
        <w:t>j</w:t>
      </w:r>
      <w:r w:rsidRPr="00333AD5">
        <w:rPr>
          <w:rFonts w:ascii="Cambria" w:hAnsi="Cambria" w:cs="Times Roman"/>
          <w:i/>
          <w:lang w:val="en-GB"/>
        </w:rPr>
        <w:t xml:space="preserve"> </w:t>
      </w:r>
      <w:r w:rsidRPr="00333AD5">
        <w:rPr>
          <w:rFonts w:ascii="Cambria" w:hAnsi="Cambria" w:cs="Times Roman"/>
          <w:lang w:val="en-GB"/>
        </w:rPr>
        <w:t xml:space="preserve">is oxygen consumption </w:t>
      </w:r>
      <w:r>
        <w:rPr>
          <w:rFonts w:ascii="Cambria" w:hAnsi="Cambria" w:cs="Times Roman"/>
          <w:lang w:val="en-GB"/>
        </w:rPr>
        <w:t>converted in</w:t>
      </w:r>
      <w:r w:rsidRPr="00333AD5">
        <w:rPr>
          <w:rFonts w:ascii="Cambria" w:hAnsi="Cambria" w:cs="Times Roman"/>
          <w:lang w:val="en-GB"/>
        </w:rPr>
        <w:t xml:space="preserve"> J.s</w:t>
      </w:r>
      <w:r w:rsidRPr="00333AD5">
        <w:rPr>
          <w:rFonts w:ascii="Cambria" w:hAnsi="Cambria" w:cs="Times Roman"/>
          <w:vertAlign w:val="superscript"/>
          <w:lang w:val="en-GB"/>
        </w:rPr>
        <w:t>-1</w:t>
      </w:r>
      <w:r w:rsidRPr="00333AD5">
        <w:rPr>
          <w:rFonts w:ascii="Cambria" w:hAnsi="Cambria" w:cs="Times Roman"/>
          <w:lang w:val="en-GB"/>
        </w:rPr>
        <w:t xml:space="preserve">, </w:t>
      </w:r>
      <w:r w:rsidRPr="00333AD5">
        <w:rPr>
          <w:rFonts w:ascii="Cambria" w:hAnsi="Cambria" w:cs="Times Roman"/>
          <w:i/>
          <w:lang w:val="en-GB"/>
        </w:rPr>
        <w:t xml:space="preserve">C </w:t>
      </w:r>
      <w:r w:rsidRPr="00333AD5">
        <w:rPr>
          <w:rFonts w:ascii="Cambria" w:hAnsi="Cambria" w:cs="Times Roman"/>
          <w:lang w:val="en-GB"/>
        </w:rPr>
        <w:t>is in J.N</w:t>
      </w:r>
      <w:r w:rsidRPr="00333AD5">
        <w:rPr>
          <w:rFonts w:ascii="Cambria" w:hAnsi="Cambria" w:cs="Times Roman"/>
          <w:vertAlign w:val="superscript"/>
          <w:lang w:val="en-GB"/>
        </w:rPr>
        <w:t>-1</w:t>
      </w:r>
      <w:r w:rsidRPr="00333AD5">
        <w:rPr>
          <w:rFonts w:ascii="Cambria" w:hAnsi="Cambria" w:cs="Times Roman"/>
          <w:lang w:val="en-GB"/>
        </w:rPr>
        <w:t>.m</w:t>
      </w:r>
      <w:r w:rsidRPr="00333AD5">
        <w:rPr>
          <w:rFonts w:ascii="Cambria" w:hAnsi="Cambria" w:cs="Times Roman"/>
          <w:vertAlign w:val="superscript"/>
          <w:lang w:val="en-GB"/>
        </w:rPr>
        <w:t>-1</w:t>
      </w:r>
      <w:r w:rsidRPr="00333AD5">
        <w:rPr>
          <w:rFonts w:ascii="Cambria" w:hAnsi="Cambria" w:cs="Times Roman"/>
          <w:lang w:val="en-GB"/>
        </w:rPr>
        <w:t xml:space="preserve">, </w:t>
      </w:r>
      <w:r w:rsidRPr="00333AD5">
        <w:rPr>
          <w:rFonts w:ascii="Cambria" w:hAnsi="Cambria" w:cs="Times Roman"/>
          <w:i/>
          <w:lang w:val="en-GB"/>
        </w:rPr>
        <w:t xml:space="preserve">m </w:t>
      </w:r>
      <w:r w:rsidRPr="00333AD5">
        <w:rPr>
          <w:rFonts w:ascii="Cambria" w:hAnsi="Cambria" w:cs="Times Roman"/>
          <w:lang w:val="en-GB"/>
        </w:rPr>
        <w:t xml:space="preserve">is mean mass in kg and </w:t>
      </w:r>
      <w:r w:rsidRPr="00333AD5">
        <w:rPr>
          <w:rFonts w:ascii="Cambria" w:hAnsi="Cambria" w:cs="Times Roman"/>
          <w:i/>
          <w:lang w:val="en-GB"/>
        </w:rPr>
        <w:t xml:space="preserve">g </w:t>
      </w:r>
      <w:r w:rsidRPr="00333AD5">
        <w:rPr>
          <w:rFonts w:ascii="Cambria" w:hAnsi="Cambria" w:cs="Times Roman"/>
          <w:lang w:val="en-GB"/>
        </w:rPr>
        <w:t>is gravitational acceleration in m.s</w:t>
      </w:r>
      <w:r w:rsidRPr="00333AD5">
        <w:rPr>
          <w:rFonts w:ascii="Cambria" w:hAnsi="Cambria" w:cs="Times Roman"/>
          <w:vertAlign w:val="superscript"/>
          <w:lang w:val="en-GB"/>
        </w:rPr>
        <w:t>-2</w:t>
      </w:r>
      <w:r w:rsidRPr="00333AD5">
        <w:rPr>
          <w:rFonts w:ascii="Cambria" w:hAnsi="Cambria" w:cs="Times Roman"/>
          <w:lang w:val="en-GB"/>
        </w:rPr>
        <w:t xml:space="preserve">. Cost of transport in swimmers scales with body mass as follows </w:t>
      </w:r>
      <w:r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"ITEM-1",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"mendeley" : { "formattedCitation" : "(Videler and Nolet, 1990)", "plainTextFormattedCitation" : "(Videler and Nolet, 1990)", "previouslyFormattedCitation" : "(Videler and Nolet, 1990)" }, "properties" : {  }, "schema" : "https://github.com/citation-style-language/schema/raw/master/csl-citation.json" }</w:instrText>
      </w:r>
      <w:r w:rsidRPr="00333AD5">
        <w:rPr>
          <w:rFonts w:ascii="Cambria" w:hAnsi="Cambria" w:cs="Times Roman"/>
          <w:lang w:val="en-GB"/>
        </w:rPr>
        <w:fldChar w:fldCharType="separate"/>
      </w:r>
      <w:r w:rsidRPr="00333AD5">
        <w:rPr>
          <w:rFonts w:ascii="Cambria" w:hAnsi="Cambria" w:cs="Times Roman"/>
          <w:noProof/>
          <w:lang w:val="en-GB"/>
        </w:rPr>
        <w:t>(Videler and Nolet, 1990)</w:t>
      </w:r>
      <w:r w:rsidRPr="00333AD5">
        <w:rPr>
          <w:rFonts w:ascii="Cambria" w:hAnsi="Cambria" w:cs="Times Roman"/>
          <w:lang w:val="en-GB"/>
        </w:rPr>
        <w:fldChar w:fldCharType="end"/>
      </w:r>
      <w:r w:rsidRPr="00333AD5">
        <w:rPr>
          <w:rFonts w:ascii="Cambria" w:hAnsi="Cambria" w:cs="Times Roman"/>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222"/>
        <w:gridCol w:w="816"/>
      </w:tblGrid>
      <w:tr w:rsidR="00BD7E39" w14:paraId="0666718D" w14:textId="77777777" w:rsidTr="00BD7E39">
        <w:tc>
          <w:tcPr>
            <w:tcW w:w="1242" w:type="dxa"/>
          </w:tcPr>
          <w:p w14:paraId="06A80C29" w14:textId="77777777" w:rsidR="00BD7E39" w:rsidRDefault="00BD7E39" w:rsidP="00D87D69">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w:p>
        </w:tc>
        <w:tc>
          <w:tcPr>
            <w:tcW w:w="8222" w:type="dxa"/>
            <w:vAlign w:val="center"/>
          </w:tcPr>
          <w:p w14:paraId="77E72CE0" w14:textId="7343DC02" w:rsidR="00BD7E39" w:rsidRDefault="00BD7E39" w:rsidP="00BD7E39">
            <w:pPr>
              <w:widowControl w:val="0"/>
              <w:tabs>
                <w:tab w:val="left" w:pos="220"/>
                <w:tab w:val="left" w:pos="720"/>
              </w:tabs>
              <w:autoSpaceDE w:val="0"/>
              <w:autoSpaceDN w:val="0"/>
              <w:adjustRightInd w:val="0"/>
              <w:spacing w:after="240" w:line="340" w:lineRule="atLeast"/>
              <w:jc w:val="center"/>
              <w:rPr>
                <w:rFonts w:ascii="Cambria" w:hAnsi="Cambria" w:cs="Times Roman"/>
                <w:lang w:val="en-GB"/>
              </w:rPr>
            </w:pPr>
            <m:oMathPara>
              <m:oMath>
                <m:r>
                  <w:rPr>
                    <w:rFonts w:ascii="Cambria Math" w:hAnsi="Cambria Math" w:cs="Times Roman"/>
                    <w:lang w:val="en-GB"/>
                  </w:rPr>
                  <m:t>C=1.1</m:t>
                </m:r>
                <m:sSup>
                  <m:sSupPr>
                    <m:ctrlPr>
                      <w:rPr>
                        <w:rFonts w:ascii="Cambria Math" w:hAnsi="Cambria Math" w:cs="Times Roman"/>
                        <w:i/>
                        <w:lang w:val="en-GB"/>
                      </w:rPr>
                    </m:ctrlPr>
                  </m:sSupPr>
                  <m:e>
                    <m:r>
                      <w:rPr>
                        <w:rFonts w:ascii="Cambria Math" w:hAnsi="Cambria Math" w:cs="Times Roman"/>
                        <w:lang w:val="en-GB"/>
                      </w:rPr>
                      <m:t>m</m:t>
                    </m:r>
                  </m:e>
                  <m:sup>
                    <m:r>
                      <w:rPr>
                        <w:rFonts w:ascii="Cambria Math" w:hAnsi="Cambria Math" w:cs="Times Roman"/>
                        <w:lang w:val="en-GB"/>
                      </w:rPr>
                      <m:t>-0.038</m:t>
                    </m:r>
                  </m:sup>
                </m:sSup>
              </m:oMath>
            </m:oMathPara>
          </w:p>
        </w:tc>
        <w:tc>
          <w:tcPr>
            <w:tcW w:w="816" w:type="dxa"/>
            <w:vAlign w:val="center"/>
          </w:tcPr>
          <w:p w14:paraId="7AB17F1D" w14:textId="4936457E" w:rsidR="00BD7E39" w:rsidRDefault="00BD7E39" w:rsidP="00BD7E39">
            <w:pPr>
              <w:widowControl w:val="0"/>
              <w:tabs>
                <w:tab w:val="left" w:pos="220"/>
                <w:tab w:val="left" w:pos="720"/>
              </w:tabs>
              <w:autoSpaceDE w:val="0"/>
              <w:autoSpaceDN w:val="0"/>
              <w:adjustRightInd w:val="0"/>
              <w:spacing w:after="240" w:line="340" w:lineRule="atLeast"/>
              <w:jc w:val="center"/>
              <w:rPr>
                <w:rFonts w:ascii="Cambria" w:hAnsi="Cambria" w:cs="Times Roman"/>
                <w:lang w:val="en-GB"/>
              </w:rPr>
            </w:pPr>
            <w:r>
              <w:rPr>
                <w:rFonts w:ascii="Cambria" w:hAnsi="Cambria" w:cs="Times Roman"/>
                <w:lang w:val="en-GB"/>
              </w:rPr>
              <w:t>(S2)</w:t>
            </w:r>
          </w:p>
        </w:tc>
      </w:tr>
    </w:tbl>
    <w:p w14:paraId="31B55968" w14:textId="3CA1ACF6" w:rsidR="00D87D69" w:rsidRPr="00333AD5" w:rsidRDefault="00D87D69" w:rsidP="00D87D69">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w:r w:rsidRPr="00333AD5">
        <w:rPr>
          <w:rFonts w:ascii="Cambria" w:hAnsi="Cambria" w:cs="Times Roman"/>
          <w:lang w:val="en-GB"/>
        </w:rPr>
        <w:t>Oxygen consumption for nutrient combustion is the primary means by which nutrients are converted into energy. Oxygen consumption, measured in μmol.h</w:t>
      </w:r>
      <w:r w:rsidRPr="00333AD5">
        <w:rPr>
          <w:rFonts w:ascii="Cambria" w:hAnsi="Cambria" w:cs="Times Roman"/>
          <w:vertAlign w:val="superscript"/>
          <w:lang w:val="en-GB"/>
        </w:rPr>
        <w:t>-1</w:t>
      </w:r>
      <w:r w:rsidRPr="00333AD5">
        <w:rPr>
          <w:rFonts w:ascii="Cambria" w:hAnsi="Cambria" w:cs="Times Roman"/>
          <w:lang w:val="en-GB"/>
        </w:rPr>
        <w:t xml:space="preserve"> can be converted to g.h</w:t>
      </w:r>
      <w:r w:rsidRPr="00333AD5">
        <w:rPr>
          <w:rFonts w:ascii="Cambria" w:hAnsi="Cambria" w:cs="Times Roman"/>
          <w:vertAlign w:val="superscript"/>
          <w:lang w:val="en-GB"/>
        </w:rPr>
        <w:t>-1</w:t>
      </w:r>
      <w:r w:rsidRPr="00333AD5">
        <w:rPr>
          <w:rFonts w:ascii="Cambria" w:hAnsi="Cambria" w:cs="Times Roman"/>
          <w:lang w:val="en-GB"/>
        </w:rPr>
        <w:t> by multiplying by the atomic mass of O</w:t>
      </w:r>
      <w:r w:rsidRPr="00333AD5">
        <w:rPr>
          <w:rFonts w:ascii="Cambria" w:hAnsi="Cambria" w:cs="Times Roman"/>
          <w:vertAlign w:val="subscript"/>
          <w:lang w:val="en-GB"/>
        </w:rPr>
        <w:t>2</w:t>
      </w:r>
      <w:r w:rsidRPr="00333AD5">
        <w:rPr>
          <w:rFonts w:ascii="Cambria" w:hAnsi="Cambria" w:cs="Times Roman"/>
          <w:lang w:val="en-GB"/>
        </w:rPr>
        <w:t xml:space="preserve">: 31.988g/mol. The combustion of carbohydrates, fat and protein yields 3.34cal per 1mg of oxygen </w:t>
      </w:r>
      <w:r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"mendeley" : { "formattedCitation" : "(Elliott and Davison, 1975)", "plainTextFormattedCitation" : "(Elliott and Davison, 1975)", "previouslyFormattedCitation" : "(Elliott and Davison, 1975)" }, "properties" : {  }, "schema" : "https://github.com/citation-style-language/schema/raw/master/csl-citation.json" }</w:instrText>
      </w:r>
      <w:r w:rsidRPr="00333AD5">
        <w:rPr>
          <w:rFonts w:ascii="Cambria" w:hAnsi="Cambria" w:cs="Times Roman"/>
          <w:lang w:val="en-GB"/>
        </w:rPr>
        <w:fldChar w:fldCharType="separate"/>
      </w:r>
      <w:r w:rsidRPr="00333AD5">
        <w:rPr>
          <w:rFonts w:ascii="Cambria" w:hAnsi="Cambria" w:cs="Times Roman"/>
          <w:noProof/>
          <w:lang w:val="en-GB"/>
        </w:rPr>
        <w:t>(Elliott and Davison, 1975)</w:t>
      </w:r>
      <w:r w:rsidRPr="00333AD5">
        <w:rPr>
          <w:rFonts w:ascii="Cambria" w:hAnsi="Cambria" w:cs="Times Roman"/>
          <w:lang w:val="en-GB"/>
        </w:rPr>
        <w:fldChar w:fldCharType="end"/>
      </w:r>
      <w:r w:rsidRPr="00333AD5">
        <w:rPr>
          <w:rFonts w:ascii="Cambria" w:hAnsi="Cambria" w:cs="Times Roman"/>
          <w:lang w:val="en-GB"/>
        </w:rPr>
        <w:t xml:space="preserve"> and 1cal yields 4.2868J </w:t>
      </w:r>
      <w:r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"ITEM-1", "issued" : { "date-parts" : [ [ "2015" ] ] }, "title" : "FAOSTAT", "type" : "webpage" }, "uris" : [ "http://www.mendeley.com/documents/?uuid=9b96cb81-cec1-3a3d-a5d3-27deb6020b01" ] }, { "id" : "ITEM-2",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"ITEM-2", "issued" : { "date-parts" : [ [ "1973" ] ] }, "title" : "Energy value of foods: Basis and derivation", "type" : "article-journal" }, "uris" : [ "http://www.mendeley.com/documents/?uuid=8124927c-17f6-33cb-ab83-e1283fcf1007" ] } ], "mendeley" : { "formattedCitation" : "(Merrill and Watt, 1973; Food and Agriculture Organization, 2015)", "plainTextFormattedCitation" : "(Merrill and Watt, 1973; Food and Agriculture Organization, 2015)", "previouslyFormattedCitation" : "(Merrill and Watt, 1973; Food and Agriculture Organization, 2015)" }, "properties" : {  }, "schema" : "https://github.com/citation-style-language/schema/raw/master/csl-citation.json" }</w:instrText>
      </w:r>
      <w:r w:rsidRPr="00333AD5">
        <w:rPr>
          <w:rFonts w:ascii="Cambria" w:hAnsi="Cambria" w:cs="Times Roman"/>
          <w:lang w:val="en-GB"/>
        </w:rPr>
        <w:fldChar w:fldCharType="separate"/>
      </w:r>
      <w:r w:rsidRPr="00333AD5">
        <w:rPr>
          <w:rFonts w:ascii="Cambria" w:hAnsi="Cambria" w:cs="Times Roman"/>
          <w:noProof/>
          <w:lang w:val="en-GB"/>
        </w:rPr>
        <w:t>(Merrill and Watt, 1973; Food and Agriculture Organization, 2015)</w:t>
      </w:r>
      <w:r w:rsidRPr="00333AD5">
        <w:rPr>
          <w:rFonts w:ascii="Cambria" w:hAnsi="Cambria" w:cs="Times Roman"/>
          <w:lang w:val="en-GB"/>
        </w:rPr>
        <w:fldChar w:fldCharType="end"/>
      </w:r>
      <w:r w:rsidRPr="00333AD5">
        <w:rPr>
          <w:rFonts w:ascii="Cambria" w:hAnsi="Cambria" w:cs="Times Roman"/>
          <w:lang w:val="en-GB"/>
        </w:rPr>
        <w:t>. Thus</w:t>
      </w:r>
      <w:r>
        <w:rPr>
          <w:rFonts w:ascii="Cambria" w:hAnsi="Cambria" w:cs="Times Roman"/>
          <w:lang w:val="en-GB"/>
        </w:rPr>
        <w:t>,</w:t>
      </w:r>
      <w:r w:rsidRPr="00333AD5">
        <w:rPr>
          <w:rFonts w:ascii="Cambria" w:hAnsi="Cambria" w:cs="Times Roman"/>
          <w:lang w:val="en-GB"/>
        </w:rPr>
        <w:t xml:space="preserve"> we estimate the energetic output of respiration by defining a conversion coefficient of oxygen combustion: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363"/>
        <w:gridCol w:w="816"/>
      </w:tblGrid>
      <w:tr w:rsidR="00BD7E39" w14:paraId="71DDA863" w14:textId="77777777" w:rsidTr="00BD7E39">
        <w:tc>
          <w:tcPr>
            <w:tcW w:w="1101" w:type="dxa"/>
          </w:tcPr>
          <w:p w14:paraId="1ACD512B" w14:textId="77777777" w:rsidR="00BD7E39" w:rsidRDefault="00BD7E39" w:rsidP="00D87D69">
            <w:pPr>
              <w:rPr>
                <w:lang w:val="en-GB"/>
              </w:rPr>
            </w:pPr>
          </w:p>
        </w:tc>
        <w:tc>
          <w:tcPr>
            <w:tcW w:w="8363" w:type="dxa"/>
          </w:tcPr>
          <w:p w14:paraId="51AF8D60" w14:textId="7A7DA3EF" w:rsidR="00BD7E39" w:rsidRDefault="00BD7E39" w:rsidP="00D87D69">
            <w:pPr>
              <w:rPr>
                <w:lang w:val="en-GB"/>
              </w:rPr>
            </w:pPr>
            <m:oMathPara>
              <m:oMath>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m:t>
                    </m:r>
                  </m:e>
                  <m:sub>
                    <m:sSub>
                      <m:sSubPr>
                        <m:ctrlPr>
                          <w:rPr>
                            <w:rFonts w:ascii="Cambria Math" w:hAnsi="Cambria Math"/>
                            <w:lang w:val="en-GB"/>
                          </w:rPr>
                        </m:ctrlPr>
                      </m:sSubPr>
                      <m:e>
                        <m:r>
                          <w:rPr>
                            <w:rFonts w:ascii="Cambria Math" w:hAnsi="Cambria Math"/>
                            <w:lang w:val="en-GB"/>
                          </w:rPr>
                          <m:t>O</m:t>
                        </m:r>
                      </m:e>
                      <m:sub>
                        <m:r>
                          <m:rPr>
                            <m:sty m:val="p"/>
                          </m:rPr>
                          <w:rPr>
                            <w:rFonts w:ascii="Cambria Math" w:hAnsi="Cambria Math"/>
                            <w:lang w:val="en-GB"/>
                          </w:rPr>
                          <m:t>2</m:t>
                        </m:r>
                      </m:sub>
                    </m:sSub>
                  </m:sub>
                </m:sSub>
                <m:r>
                  <w:rPr>
                    <w:rFonts w:ascii="Cambria Math" w:hAnsi="Cambria Math"/>
                    <w:lang w:val="en-GB"/>
                  </w:rPr>
                  <m:t>K</m:t>
                </m:r>
                <m:sSub>
                  <m:sSubPr>
                    <m:ctrlPr>
                      <w:rPr>
                        <w:rFonts w:ascii="Cambria Math" w:hAnsi="Cambria Math"/>
                        <w:lang w:val="en-GB"/>
                      </w:rPr>
                    </m:ctrlPr>
                  </m:sSubPr>
                  <m:e>
                    <m:r>
                      <w:rPr>
                        <w:rFonts w:ascii="Cambria Math" w:hAnsi="Cambria Math"/>
                        <w:lang w:val="en-GB"/>
                      </w:rPr>
                      <m:t>E</m:t>
                    </m:r>
                  </m:e>
                  <m:sub>
                    <m:r>
                      <w:rPr>
                        <w:rFonts w:ascii="Cambria Math" w:hAnsi="Cambria Math"/>
                        <w:lang w:val="en-GB"/>
                      </w:rPr>
                      <m:t>k</m:t>
                    </m:r>
                  </m:sub>
                </m:sSub>
              </m:oMath>
            </m:oMathPara>
          </w:p>
        </w:tc>
        <w:tc>
          <w:tcPr>
            <w:tcW w:w="816" w:type="dxa"/>
            <w:vAlign w:val="center"/>
          </w:tcPr>
          <w:p w14:paraId="56CF82E6" w14:textId="4A300841" w:rsidR="00BD7E39" w:rsidRDefault="00BD7E39" w:rsidP="00BD7E39">
            <w:pPr>
              <w:jc w:val="center"/>
              <w:rPr>
                <w:lang w:val="en-GB"/>
              </w:rPr>
            </w:pPr>
            <w:r>
              <w:rPr>
                <w:lang w:val="en-GB"/>
              </w:rPr>
              <w:t>(S3)</w:t>
            </w:r>
          </w:p>
        </w:tc>
      </w:tr>
    </w:tbl>
    <w:p w14:paraId="0182F3D6" w14:textId="77777777" w:rsidR="00BD7E39" w:rsidRDefault="00BD7E39" w:rsidP="00D87D69">
      <w:pPr>
        <w:jc w:val="both"/>
        <w:rPr>
          <w:lang w:val="en-GB"/>
        </w:rPr>
      </w:pPr>
    </w:p>
    <w:p w14:paraId="1EE3B3A3" w14:textId="74E49DB4" w:rsidR="00D87D69" w:rsidRPr="00333AD5" w:rsidRDefault="00D87D69" w:rsidP="00D87D69">
      <w:pPr>
        <w:jc w:val="both"/>
        <w:rPr>
          <w:lang w:val="en-GB"/>
        </w:rPr>
      </w:pPr>
      <w:r w:rsidRPr="00333AD5">
        <w:rPr>
          <w:lang w:val="en-GB"/>
        </w:rPr>
        <w:t xml:space="preserve">Where </w:t>
      </w:r>
      <w:r w:rsidRPr="00333AD5">
        <w:rPr>
          <w:i/>
          <w:lang w:val="en-GB"/>
        </w:rPr>
        <w:t>M</w:t>
      </w:r>
      <w:r w:rsidRPr="00333AD5">
        <w:rPr>
          <w:i/>
          <w:vertAlign w:val="subscript"/>
          <w:lang w:val="en-GB"/>
        </w:rPr>
        <w:t>O2</w:t>
      </w:r>
      <w:r w:rsidRPr="00333AD5">
        <w:rPr>
          <w:lang w:val="en-GB"/>
        </w:rPr>
        <w:t xml:space="preserve"> is the atomic mass of oxygen, </w:t>
      </w:r>
      <w:r w:rsidRPr="00333AD5">
        <w:rPr>
          <w:i/>
          <w:lang w:val="en-GB"/>
        </w:rPr>
        <w:t>K</w:t>
      </w:r>
      <w:r w:rsidRPr="00333AD5">
        <w:rPr>
          <w:lang w:val="en-GB"/>
        </w:rPr>
        <w:t xml:space="preserve"> is the caloric value of oxygen combustion and </w:t>
      </w:r>
      <w:r w:rsidRPr="00333AD5">
        <w:rPr>
          <w:i/>
          <w:lang w:val="en-GB"/>
        </w:rPr>
        <w:t>E</w:t>
      </w:r>
      <w:r>
        <w:rPr>
          <w:i/>
          <w:vertAlign w:val="subscript"/>
          <w:lang w:val="en-GB"/>
        </w:rPr>
        <w:t>k</w:t>
      </w:r>
      <w:r w:rsidRPr="00333AD5">
        <w:rPr>
          <w:lang w:val="en-GB"/>
        </w:rPr>
        <w:t xml:space="preserve"> is the energetic value of a calorie. We can express velocity’s temperature dependence with respect to metabolism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8647"/>
        <w:gridCol w:w="816"/>
      </w:tblGrid>
      <w:tr w:rsidR="00BD7E39" w14:paraId="75948055" w14:textId="77777777" w:rsidTr="00BD7E39">
        <w:tc>
          <w:tcPr>
            <w:tcW w:w="817" w:type="dxa"/>
          </w:tcPr>
          <w:p w14:paraId="51404217" w14:textId="77777777" w:rsidR="00BD7E39" w:rsidRDefault="00BD7E39" w:rsidP="00D87D69">
            <w:pPr>
              <w:rPr>
                <w:lang w:val="en-GB"/>
              </w:rPr>
            </w:pPr>
          </w:p>
        </w:tc>
        <w:tc>
          <w:tcPr>
            <w:tcW w:w="8647" w:type="dxa"/>
            <w:vAlign w:val="center"/>
          </w:tcPr>
          <w:p w14:paraId="6482B534" w14:textId="77777777" w:rsidR="00BD7E39" w:rsidRPr="00333AD5" w:rsidRDefault="00BD7E39" w:rsidP="00BD7E39">
            <w:pPr>
              <w:rPr>
                <w:lang w:val="en-GB"/>
              </w:rPr>
            </w:pPr>
            <m:oMathPara>
              <m:oMath>
                <m:r>
                  <w:rPr>
                    <w:rFonts w:ascii="Cambria Math" w:hAnsi="Cambria Math"/>
                    <w:lang w:val="en-GB"/>
                  </w:rPr>
                  <m:t>v=</m:t>
                </m:r>
                <m:f>
                  <m:fPr>
                    <m:ctrlPr>
                      <w:rPr>
                        <w:rFonts w:ascii="Cambria Math" w:hAnsi="Cambria Math"/>
                        <w:i/>
                        <w:lang w:val="en-GB"/>
                      </w:rPr>
                    </m:ctrlPr>
                  </m:fPr>
                  <m:num>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e>
                    </m:d>
                    <m:r>
                      <w:rPr>
                        <w:rFonts w:ascii="Cambria Math" w:hAnsi="Cambria Math"/>
                        <w:lang w:val="en-GB"/>
                      </w:rPr>
                      <m:t>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den>
                </m:f>
              </m:oMath>
            </m:oMathPara>
          </w:p>
          <w:p w14:paraId="29344A2B" w14:textId="77777777" w:rsidR="00BD7E39" w:rsidRDefault="00BD7E39" w:rsidP="00BD7E39">
            <w:pPr>
              <w:jc w:val="center"/>
              <w:rPr>
                <w:lang w:val="en-GB"/>
              </w:rPr>
            </w:pPr>
          </w:p>
        </w:tc>
        <w:tc>
          <w:tcPr>
            <w:tcW w:w="816" w:type="dxa"/>
            <w:vAlign w:val="center"/>
          </w:tcPr>
          <w:p w14:paraId="560E16FB" w14:textId="68075299" w:rsidR="00BD7E39" w:rsidRDefault="00BD7E39" w:rsidP="00BD7E39">
            <w:pPr>
              <w:jc w:val="center"/>
              <w:rPr>
                <w:lang w:val="en-GB"/>
              </w:rPr>
            </w:pPr>
            <w:r>
              <w:rPr>
                <w:lang w:val="en-GB"/>
              </w:rPr>
              <w:t>(S4)</w:t>
            </w:r>
          </w:p>
        </w:tc>
      </w:tr>
    </w:tbl>
    <w:p w14:paraId="688100D5" w14:textId="25AB837F" w:rsidR="00AC4B95" w:rsidRPr="00D87D69" w:rsidRDefault="00AC4B95" w:rsidP="00D87D69">
      <w:pPr>
        <w:pStyle w:val="Heading2"/>
        <w:rPr>
          <w:color w:val="auto"/>
          <w:lang w:val="en-GB"/>
        </w:rPr>
      </w:pPr>
      <w:bookmarkStart w:id="10" w:name="_Toc511478454"/>
      <w:r w:rsidRPr="00333AD5">
        <w:rPr>
          <w:color w:val="auto"/>
          <w:lang w:val="en-GB"/>
        </w:rPr>
        <w:lastRenderedPageBreak/>
        <w:t>Search rate model derivation</w:t>
      </w:r>
      <w:bookmarkEnd w:id="9"/>
      <w:bookmarkEnd w:id="10"/>
    </w:p>
    <w:p w14:paraId="67C67040" w14:textId="77777777" w:rsidR="00D87D69" w:rsidRPr="00333AD5" w:rsidRDefault="00D87D69" w:rsidP="00D87D69">
      <w:pPr>
        <w:pStyle w:val="Heading3"/>
        <w:rPr>
          <w:color w:val="auto"/>
          <w:lang w:val="en-GB"/>
        </w:rPr>
      </w:pPr>
      <w:bookmarkStart w:id="11" w:name="_Toc381630668"/>
      <w:bookmarkStart w:id="12" w:name="_Toc511478455"/>
      <w:bookmarkStart w:id="13" w:name="_Toc381630669"/>
      <w:r w:rsidRPr="00333AD5">
        <w:rPr>
          <w:color w:val="auto"/>
          <w:lang w:val="en-GB"/>
        </w:rPr>
        <w:t>Dimensionality effect</w:t>
      </w:r>
      <w:bookmarkEnd w:id="11"/>
      <w:bookmarkEnd w:id="12"/>
    </w:p>
    <w:p w14:paraId="42CD23C9" w14:textId="43E1A090" w:rsidR="00D87D69" w:rsidRPr="00333AD5" w:rsidRDefault="00D87D69" w:rsidP="00D87D69">
      <w:pPr>
        <w:jc w:val="both"/>
        <w:rPr>
          <w:lang w:val="en-GB"/>
        </w:rPr>
      </w:pPr>
      <w:r w:rsidRPr="00333AD5">
        <w:rPr>
          <w:lang w:val="en-GB"/>
        </w:rPr>
        <w:t xml:space="preserve">The dimensionality component </w:t>
      </w:r>
      <w:r w:rsidRPr="00333AD5">
        <w:rPr>
          <w:i/>
          <w:lang w:val="en-GB"/>
        </w:rPr>
        <w:t xml:space="preserve">D </w:t>
      </w:r>
      <w:r w:rsidRPr="00333AD5">
        <w:rPr>
          <w:lang w:val="en-GB"/>
        </w:rPr>
        <w:t xml:space="preserve">for equation </w:t>
      </w:r>
      <w:r>
        <w:rPr>
          <w:lang w:val="en-GB"/>
        </w:rPr>
        <w:t>4</w:t>
      </w:r>
      <w:r w:rsidRPr="00333AD5">
        <w:rPr>
          <w:lang w:val="en-GB"/>
        </w:rPr>
        <w:t xml:space="preserve"> expands into </w:t>
      </w:r>
      <w:r w:rsidRPr="00333AD5">
        <w:rPr>
          <w:lang w:val="en-GB"/>
        </w:rPr>
        <w:fldChar w:fldCharType="begin" w:fldLock="1"/>
      </w:r>
      <w:r>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333AD5">
        <w:rPr>
          <w:lang w:val="en-GB"/>
        </w:rPr>
        <w:fldChar w:fldCharType="separate"/>
      </w:r>
      <w:r w:rsidRPr="00333AD5">
        <w:rPr>
          <w:noProof/>
          <w:lang w:val="en-GB"/>
        </w:rPr>
        <w:t>(Pawar, Dell and Savage, 2012)</w:t>
      </w:r>
      <w:r w:rsidRPr="00333AD5">
        <w:rPr>
          <w:lang w:val="en-GB"/>
        </w:rPr>
        <w:fldChar w:fldCharType="end"/>
      </w:r>
      <w:r w:rsidRPr="00333AD5">
        <w:rPr>
          <w:lang w:val="en-GB"/>
        </w:rPr>
        <w:t>:</w:t>
      </w:r>
    </w:p>
    <w:p w14:paraId="52E2BC5F" w14:textId="77777777" w:rsidR="00D87D69" w:rsidRPr="00333AD5" w:rsidRDefault="00D87D69" w:rsidP="00D87D69">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938"/>
        <w:gridCol w:w="1100"/>
      </w:tblGrid>
      <w:tr w:rsidR="006A1A55" w14:paraId="32BDEA75" w14:textId="77777777" w:rsidTr="006A1A55">
        <w:tc>
          <w:tcPr>
            <w:tcW w:w="1242" w:type="dxa"/>
          </w:tcPr>
          <w:p w14:paraId="1F5EDF9D" w14:textId="77777777" w:rsidR="006A1A55" w:rsidRDefault="006A1A55" w:rsidP="00D87D69">
            <w:pPr>
              <w:jc w:val="both"/>
              <w:rPr>
                <w:lang w:val="en-GB"/>
              </w:rPr>
            </w:pPr>
          </w:p>
        </w:tc>
        <w:tc>
          <w:tcPr>
            <w:tcW w:w="7938" w:type="dxa"/>
          </w:tcPr>
          <w:p w14:paraId="15B5495A" w14:textId="163027F4" w:rsidR="006A1A55" w:rsidRDefault="006A1A55" w:rsidP="00D87D69">
            <w:pPr>
              <w:jc w:val="both"/>
              <w:rPr>
                <w:lang w:val="en-GB"/>
              </w:rPr>
            </w:pPr>
            <m:oMathPara>
              <m:oMath>
                <m:r>
                  <w:rPr>
                    <w:rFonts w:ascii="Cambria Math" w:hAnsi="Cambria Math"/>
                    <w:lang w:val="en-GB"/>
                  </w:rPr>
                  <m:t>D=</m:t>
                </m:r>
                <m:sSup>
                  <m:sSupPr>
                    <m:ctrlPr>
                      <w:rPr>
                        <w:rFonts w:ascii="Cambria Math" w:hAnsi="Cambria Math"/>
                        <w:i/>
                        <w:lang w:val="en-GB"/>
                      </w:rPr>
                    </m:ctrlPr>
                  </m:sSupPr>
                  <m:e>
                    <m:r>
                      <w:rPr>
                        <w:rFonts w:ascii="Cambria Math" w:hAnsi="Cambria Math"/>
                        <w:lang w:val="en-GB"/>
                      </w:rPr>
                      <m:t>d</m:t>
                    </m:r>
                  </m:e>
                  <m:sup>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m</m:t>
                            </m:r>
                          </m:sub>
                        </m:sSub>
                        <m:r>
                          <w:rPr>
                            <w:rFonts w:ascii="Cambria Math" w:hAnsi="Cambria Math"/>
                            <w:lang w:val="en-GB"/>
                          </w:rPr>
                          <m:t>-1</m:t>
                        </m:r>
                      </m:e>
                    </m:d>
                  </m:sup>
                </m:sSup>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D</m:t>
                    </m:r>
                  </m:sub>
                </m:sSub>
              </m:oMath>
            </m:oMathPara>
          </w:p>
        </w:tc>
        <w:tc>
          <w:tcPr>
            <w:tcW w:w="1100" w:type="dxa"/>
            <w:vAlign w:val="center"/>
          </w:tcPr>
          <w:p w14:paraId="66CBC7D3" w14:textId="49CDCFDE" w:rsidR="006A1A55" w:rsidRDefault="006A1A55" w:rsidP="006A1A55">
            <w:pPr>
              <w:jc w:val="center"/>
              <w:rPr>
                <w:lang w:val="en-GB"/>
              </w:rPr>
            </w:pPr>
            <w:r>
              <w:rPr>
                <w:lang w:val="en-GB"/>
              </w:rPr>
              <w:t>(S5)</w:t>
            </w:r>
          </w:p>
        </w:tc>
      </w:tr>
    </w:tbl>
    <w:p w14:paraId="36B9205A" w14:textId="77777777" w:rsidR="00D87D69" w:rsidRPr="00333AD5" w:rsidRDefault="00D87D69" w:rsidP="00D87D69">
      <w:pPr>
        <w:jc w:val="both"/>
        <w:rPr>
          <w:lang w:val="en-GB"/>
        </w:rPr>
      </w:pPr>
    </w:p>
    <w:p w14:paraId="771ADCC2" w14:textId="4788D2C0" w:rsidR="00D87D69" w:rsidRPr="00333AD5" w:rsidRDefault="00D87D69" w:rsidP="00D87D69">
      <w:pPr>
        <w:jc w:val="both"/>
        <w:rPr>
          <w:lang w:val="en-GB"/>
        </w:rPr>
      </w:pPr>
      <w:r w:rsidRPr="00333AD5">
        <w:rPr>
          <w:lang w:val="en-GB"/>
        </w:rPr>
        <w:t>Species interactions in nature can be defined as either 2D (</w:t>
      </w:r>
      <w:r w:rsidRPr="00333AD5">
        <w:rPr>
          <w:i/>
          <w:lang w:val="en-GB"/>
        </w:rPr>
        <w:t>D</w:t>
      </w:r>
      <w:r w:rsidRPr="00333AD5">
        <w:rPr>
          <w:i/>
          <w:vertAlign w:val="subscript"/>
          <w:lang w:val="en-GB"/>
        </w:rPr>
        <w:t>m</w:t>
      </w:r>
      <w:r w:rsidRPr="00333AD5">
        <w:rPr>
          <w:lang w:val="en-GB"/>
        </w:rPr>
        <w:t>=2;</w:t>
      </w:r>
      <w:r w:rsidR="005C69CF">
        <w:rPr>
          <w:lang w:val="en-GB"/>
        </w:rPr>
        <w:t xml:space="preserve"> </w:t>
      </w:r>
      <w:r w:rsidRPr="00333AD5">
        <w:rPr>
          <w:i/>
          <w:lang w:val="en-GB"/>
        </w:rPr>
        <w:t>s</w:t>
      </w:r>
      <w:r w:rsidRPr="00333AD5">
        <w:rPr>
          <w:i/>
          <w:vertAlign w:val="subscript"/>
          <w:lang w:val="en-GB"/>
        </w:rPr>
        <w:t>D</w:t>
      </w:r>
      <w:r w:rsidRPr="00333AD5">
        <w:rPr>
          <w:lang w:val="en-GB"/>
        </w:rPr>
        <w:t>=2) or 3D (</w:t>
      </w:r>
      <w:r w:rsidRPr="00333AD5">
        <w:rPr>
          <w:i/>
          <w:lang w:val="en-GB"/>
        </w:rPr>
        <w:t>D</w:t>
      </w:r>
      <w:r w:rsidRPr="00333AD5">
        <w:rPr>
          <w:i/>
          <w:vertAlign w:val="subscript"/>
          <w:lang w:val="en-GB"/>
        </w:rPr>
        <w:t>m</w:t>
      </w:r>
      <w:r w:rsidRPr="00333AD5">
        <w:rPr>
          <w:lang w:val="en-GB"/>
        </w:rPr>
        <w:t>=3;</w:t>
      </w:r>
      <w:r w:rsidR="005C69CF">
        <w:rPr>
          <w:lang w:val="en-GB"/>
        </w:rPr>
        <w:t xml:space="preserve"> </w:t>
      </w:r>
      <w:r w:rsidRPr="00333AD5">
        <w:rPr>
          <w:i/>
          <w:lang w:val="en-GB"/>
        </w:rPr>
        <w:t>s</w:t>
      </w:r>
      <w:r w:rsidRPr="00333AD5">
        <w:rPr>
          <w:i/>
          <w:vertAlign w:val="subscript"/>
          <w:lang w:val="en-GB"/>
        </w:rPr>
        <w:t>D</w:t>
      </w:r>
      <w:r w:rsidRPr="00333AD5">
        <w:rPr>
          <w:lang w:val="en-GB"/>
        </w:rPr>
        <w:t>=</w:t>
      </w:r>
      <w:r w:rsidRPr="00333AD5">
        <w:rPr>
          <w:rFonts w:ascii="Cambria" w:hAnsi="Cambria"/>
          <w:lang w:val="en-GB"/>
        </w:rPr>
        <w:t>π</w:t>
      </w:r>
      <w:r w:rsidRPr="00333AD5">
        <w:rPr>
          <w:lang w:val="en-GB"/>
        </w:rPr>
        <w:t>) dependent on the environment they interact in</w:t>
      </w:r>
      <w:r w:rsidR="005C69CF">
        <w:rPr>
          <w:lang w:val="en-GB"/>
        </w:rPr>
        <w:t xml:space="preserve"> </w:t>
      </w:r>
      <w:r w:rsidR="005C69CF" w:rsidRPr="00333AD5">
        <w:rPr>
          <w:lang w:val="en-GB"/>
        </w:rPr>
        <w:fldChar w:fldCharType="begin" w:fldLock="1"/>
      </w:r>
      <w:r w:rsidR="005C69C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5C69CF" w:rsidRPr="00333AD5">
        <w:rPr>
          <w:lang w:val="en-GB"/>
        </w:rPr>
        <w:fldChar w:fldCharType="separate"/>
      </w:r>
      <w:r w:rsidR="005C69CF" w:rsidRPr="00333AD5">
        <w:rPr>
          <w:noProof/>
          <w:lang w:val="en-GB"/>
        </w:rPr>
        <w:t>(Pawar, Dell and Savage, 2012)</w:t>
      </w:r>
      <w:r w:rsidR="005C69CF" w:rsidRPr="00333AD5">
        <w:rPr>
          <w:lang w:val="en-GB"/>
        </w:rPr>
        <w:fldChar w:fldCharType="end"/>
      </w:r>
      <w:r w:rsidRPr="00333AD5">
        <w:rPr>
          <w:lang w:val="en-GB"/>
        </w:rPr>
        <w:t xml:space="preserve">. In this component, </w:t>
      </w:r>
      <w:r w:rsidRPr="00333AD5">
        <w:rPr>
          <w:i/>
          <w:lang w:val="en-GB"/>
        </w:rPr>
        <w:t xml:space="preserve">d </w:t>
      </w:r>
      <w:r w:rsidRPr="00333AD5">
        <w:rPr>
          <w:lang w:val="en-GB"/>
        </w:rPr>
        <w:t>is the detection distance of a predator and is dependent upon the respective body masses of the predator-prey pair:</w:t>
      </w:r>
    </w:p>
    <w:p w14:paraId="5C93E3EE" w14:textId="77777777" w:rsidR="00D87D69" w:rsidRPr="00333AD5" w:rsidRDefault="00D87D69" w:rsidP="00D87D69">
      <w:pPr>
        <w:ind w:left="-567"/>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796"/>
        <w:gridCol w:w="1100"/>
      </w:tblGrid>
      <w:tr w:rsidR="006A1A55" w14:paraId="5FA2DC97" w14:textId="77777777" w:rsidTr="001A483D">
        <w:tc>
          <w:tcPr>
            <w:tcW w:w="1384" w:type="dxa"/>
          </w:tcPr>
          <w:p w14:paraId="1521BA65" w14:textId="77777777" w:rsidR="006A1A55" w:rsidRDefault="006A1A55" w:rsidP="00D87D69">
            <w:pPr>
              <w:jc w:val="both"/>
              <w:rPr>
                <w:lang w:val="en-GB"/>
              </w:rPr>
            </w:pPr>
          </w:p>
        </w:tc>
        <w:tc>
          <w:tcPr>
            <w:tcW w:w="7796" w:type="dxa"/>
            <w:vAlign w:val="center"/>
          </w:tcPr>
          <w:p w14:paraId="49F86FBC" w14:textId="365F9F13" w:rsidR="006A1A55" w:rsidRDefault="006A1A55" w:rsidP="006A1A55">
            <w:pPr>
              <w:jc w:val="both"/>
              <w:rPr>
                <w:lang w:val="en-GB"/>
              </w:rPr>
            </w:pPr>
            <m:oMathPara>
              <m:oMath>
                <m:r>
                  <w:rPr>
                    <w:rFonts w:ascii="Cambria Math" w:hAnsi="Cambria Math"/>
                    <w:lang w:val="en-GB"/>
                  </w:rPr>
                  <m:t xml:space="preserve">d=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1100" w:type="dxa"/>
            <w:vAlign w:val="center"/>
          </w:tcPr>
          <w:p w14:paraId="5AE35E3B" w14:textId="13C2390D" w:rsidR="006A1A55" w:rsidRDefault="006A1A55" w:rsidP="006A1A55">
            <w:pPr>
              <w:jc w:val="center"/>
              <w:rPr>
                <w:lang w:val="en-GB"/>
              </w:rPr>
            </w:pPr>
            <w:r>
              <w:rPr>
                <w:lang w:val="en-GB"/>
              </w:rPr>
              <w:t>(S6)</w:t>
            </w:r>
          </w:p>
        </w:tc>
      </w:tr>
    </w:tbl>
    <w:p w14:paraId="6AB40E43" w14:textId="77777777" w:rsidR="00D87D69" w:rsidRPr="00333AD5" w:rsidRDefault="00D87D69" w:rsidP="00D87D69">
      <w:pPr>
        <w:jc w:val="both"/>
        <w:rPr>
          <w:lang w:val="en-GB"/>
        </w:rPr>
      </w:pPr>
    </w:p>
    <w:p w14:paraId="18942065" w14:textId="6709D7D4" w:rsidR="00D87D69" w:rsidRPr="00333AD5" w:rsidRDefault="00D87D69" w:rsidP="00D87D69">
      <w:pPr>
        <w:jc w:val="both"/>
        <w:rPr>
          <w:lang w:val="en-GB"/>
        </w:rPr>
      </w:pPr>
      <w:r w:rsidRPr="00333AD5">
        <w:rPr>
          <w:lang w:val="en-GB"/>
        </w:rPr>
        <w:t xml:space="preserve">Where </w:t>
      </w:r>
      <w:r w:rsidRPr="00333AD5">
        <w:rPr>
          <w:i/>
          <w:lang w:val="en-GB"/>
        </w:rPr>
        <w:t>d</w:t>
      </w:r>
      <w:r w:rsidRPr="00333AD5">
        <w:rPr>
          <w:i/>
          <w:vertAlign w:val="subscript"/>
          <w:lang w:val="en-GB"/>
        </w:rPr>
        <w:t>0</w:t>
      </w:r>
      <w:r w:rsidRPr="00333AD5">
        <w:rPr>
          <w:i/>
          <w:lang w:val="en-GB"/>
        </w:rPr>
        <w:t xml:space="preserve"> </w:t>
      </w:r>
      <w:r w:rsidRPr="00333AD5">
        <w:rPr>
          <w:lang w:val="en-GB"/>
        </w:rPr>
        <w:t xml:space="preserve"> is the minimum detection distance, </w:t>
      </w:r>
      <w:r w:rsidRPr="00333AD5">
        <w:rPr>
          <w:i/>
          <w:lang w:val="en-GB"/>
        </w:rPr>
        <w:t>m</w:t>
      </w:r>
      <w:r w:rsidRPr="00333AD5">
        <w:rPr>
          <w:i/>
          <w:vertAlign w:val="subscript"/>
          <w:lang w:val="en-GB"/>
        </w:rPr>
        <w:t>r</w:t>
      </w:r>
      <w:r w:rsidRPr="00333AD5">
        <w:rPr>
          <w:i/>
          <w:lang w:val="en-GB"/>
        </w:rPr>
        <w:t xml:space="preserve"> </w:t>
      </w:r>
      <w:r w:rsidRPr="00333AD5">
        <w:rPr>
          <w:lang w:val="en-GB"/>
        </w:rPr>
        <w:t xml:space="preserve">and </w:t>
      </w:r>
      <w:r w:rsidRPr="00333AD5">
        <w:rPr>
          <w:i/>
          <w:lang w:val="en-GB"/>
        </w:rPr>
        <w:t>m</w:t>
      </w:r>
      <w:r w:rsidRPr="00333AD5">
        <w:rPr>
          <w:i/>
          <w:vertAlign w:val="subscript"/>
          <w:lang w:val="en-GB"/>
        </w:rPr>
        <w:t>c</w:t>
      </w:r>
      <w:r w:rsidRPr="00333AD5">
        <w:rPr>
          <w:i/>
          <w:lang w:val="en-GB"/>
        </w:rPr>
        <w:t xml:space="preserve"> </w:t>
      </w:r>
      <w:r w:rsidRPr="00333AD5">
        <w:rPr>
          <w:lang w:val="en-GB"/>
        </w:rPr>
        <w:t xml:space="preserve">are prey and predator mass respectively and </w:t>
      </w:r>
      <w:r w:rsidRPr="00333AD5">
        <w:rPr>
          <w:i/>
          <w:lang w:val="en-GB"/>
        </w:rPr>
        <w:t>p</w:t>
      </w:r>
      <w:r w:rsidRPr="00333AD5">
        <w:rPr>
          <w:i/>
          <w:vertAlign w:val="subscript"/>
          <w:lang w:val="en-GB"/>
        </w:rPr>
        <w:t>d</w:t>
      </w:r>
      <w:r w:rsidRPr="00333AD5">
        <w:rPr>
          <w:i/>
          <w:lang w:val="en-GB"/>
        </w:rPr>
        <w:t xml:space="preserve"> </w:t>
      </w:r>
      <w:r w:rsidRPr="00333AD5">
        <w:rPr>
          <w:lang w:val="en-GB"/>
        </w:rPr>
        <w:t>is the empirical scaling exponent of dimensionality</w:t>
      </w:r>
      <w:r w:rsidRPr="00333AD5">
        <w:rPr>
          <w:lang w:val="en-GB"/>
        </w:rPr>
        <w:fldChar w:fldCharType="begin" w:fldLock="1"/>
      </w:r>
      <w:r>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333AD5">
        <w:rPr>
          <w:lang w:val="en-GB"/>
        </w:rPr>
        <w:fldChar w:fldCharType="separate"/>
      </w:r>
      <w:r w:rsidRPr="00333AD5">
        <w:rPr>
          <w:noProof/>
          <w:lang w:val="en-GB"/>
        </w:rPr>
        <w:t>(Pawar, Dell and Savage, 2012)</w:t>
      </w:r>
      <w:r w:rsidRPr="00333AD5">
        <w:rPr>
          <w:lang w:val="en-GB"/>
        </w:rPr>
        <w:fldChar w:fldCharType="end"/>
      </w:r>
      <w:r w:rsidRPr="00333AD5">
        <w:rPr>
          <w:lang w:val="en-GB"/>
        </w:rPr>
        <w:t>. Thus</w:t>
      </w:r>
      <w:r w:rsidR="005C69CF">
        <w:rPr>
          <w:lang w:val="en-GB"/>
        </w:rPr>
        <w:t>,</w:t>
      </w:r>
      <w:r w:rsidRPr="00333AD5">
        <w:rPr>
          <w:lang w:val="en-GB"/>
        </w:rPr>
        <w:t xml:space="preserve"> when considering the effect of dimensionality on search rates, we obtain two scenarios:</w:t>
      </w:r>
    </w:p>
    <w:p w14:paraId="05AB866E" w14:textId="77777777" w:rsidR="00D87D69" w:rsidRPr="00333AD5" w:rsidRDefault="00D87D69" w:rsidP="00D87D69">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796"/>
        <w:gridCol w:w="1100"/>
      </w:tblGrid>
      <w:tr w:rsidR="001A483D" w14:paraId="66569173" w14:textId="77777777" w:rsidTr="001A483D">
        <w:tc>
          <w:tcPr>
            <w:tcW w:w="1384" w:type="dxa"/>
          </w:tcPr>
          <w:p w14:paraId="43463046" w14:textId="77777777" w:rsidR="001A483D" w:rsidRDefault="001A483D" w:rsidP="00AC4B95">
            <w:pPr>
              <w:pStyle w:val="Heading3"/>
              <w:rPr>
                <w:color w:val="auto"/>
                <w:lang w:val="en-GB"/>
              </w:rPr>
            </w:pPr>
          </w:p>
        </w:tc>
        <w:tc>
          <w:tcPr>
            <w:tcW w:w="7796" w:type="dxa"/>
            <w:vAlign w:val="center"/>
          </w:tcPr>
          <w:p w14:paraId="76B6C877" w14:textId="0555BBE6" w:rsidR="001A483D" w:rsidRDefault="001A483D" w:rsidP="001A483D">
            <w:pPr>
              <w:jc w:val="center"/>
              <w:rPr>
                <w:lang w:val="en-GB"/>
              </w:rPr>
            </w:pPr>
            <m:oMathPara>
              <m:oMath>
                <m:r>
                  <w:rPr>
                    <w:rFonts w:ascii="Cambria Math" w:hAnsi="Cambria Math"/>
                    <w:lang w:val="en-GB"/>
                  </w:rPr>
                  <m:t>2D:D=2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1100" w:type="dxa"/>
          </w:tcPr>
          <w:p w14:paraId="5D3571AB" w14:textId="69371CD0" w:rsidR="001A483D" w:rsidRPr="001A483D" w:rsidRDefault="001A483D" w:rsidP="001A483D">
            <w:pPr>
              <w:pStyle w:val="Heading3"/>
              <w:jc w:val="center"/>
              <w:rPr>
                <w:rFonts w:asciiTheme="minorHAnsi" w:hAnsiTheme="minorHAnsi"/>
                <w:b w:val="0"/>
                <w:color w:val="auto"/>
                <w:lang w:val="en-GB"/>
              </w:rPr>
            </w:pPr>
            <w:r w:rsidRPr="001A483D">
              <w:rPr>
                <w:rFonts w:asciiTheme="minorHAnsi" w:hAnsiTheme="minorHAnsi"/>
                <w:b w:val="0"/>
                <w:color w:val="auto"/>
                <w:lang w:val="en-GB"/>
              </w:rPr>
              <w:t>(S7)</w:t>
            </w:r>
          </w:p>
        </w:tc>
      </w:tr>
      <w:tr w:rsidR="001A483D" w14:paraId="06FB3F32" w14:textId="77777777" w:rsidTr="001A483D">
        <w:tc>
          <w:tcPr>
            <w:tcW w:w="1384" w:type="dxa"/>
          </w:tcPr>
          <w:p w14:paraId="2216CAF0" w14:textId="77777777" w:rsidR="001A483D" w:rsidRDefault="001A483D" w:rsidP="00AC4B95">
            <w:pPr>
              <w:pStyle w:val="Heading3"/>
              <w:rPr>
                <w:color w:val="auto"/>
                <w:lang w:val="en-GB"/>
              </w:rPr>
            </w:pPr>
          </w:p>
        </w:tc>
        <w:tc>
          <w:tcPr>
            <w:tcW w:w="7796" w:type="dxa"/>
            <w:vAlign w:val="center"/>
          </w:tcPr>
          <w:p w14:paraId="5F740AB7" w14:textId="7A116C2C" w:rsidR="001A483D" w:rsidRDefault="001A483D" w:rsidP="001A483D">
            <w:pPr>
              <w:jc w:val="center"/>
              <w:rPr>
                <w:lang w:val="en-GB"/>
              </w:rPr>
            </w:pPr>
            <m:oMathPara>
              <m:oMath>
                <m:r>
                  <w:rPr>
                    <w:rFonts w:ascii="Cambria Math" w:hAnsi="Cambria Math"/>
                    <w:lang w:val="en-GB"/>
                  </w:rPr>
                  <m:t>3D:D= π</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e>
                    </m:d>
                  </m:e>
                  <m:sup>
                    <m:r>
                      <w:rPr>
                        <w:rFonts w:ascii="Cambria Math" w:hAnsi="Cambria Math"/>
                        <w:lang w:val="en-GB"/>
                      </w:rPr>
                      <m:t>2</m:t>
                    </m:r>
                  </m:sup>
                </m:sSup>
              </m:oMath>
            </m:oMathPara>
          </w:p>
        </w:tc>
        <w:tc>
          <w:tcPr>
            <w:tcW w:w="1100" w:type="dxa"/>
            <w:vAlign w:val="center"/>
          </w:tcPr>
          <w:p w14:paraId="01CBEACC" w14:textId="622BAA8D" w:rsidR="001A483D" w:rsidRPr="001A483D" w:rsidRDefault="001A483D" w:rsidP="001A483D">
            <w:pPr>
              <w:pStyle w:val="Heading3"/>
              <w:jc w:val="center"/>
              <w:rPr>
                <w:rFonts w:asciiTheme="minorHAnsi" w:hAnsiTheme="minorHAnsi"/>
                <w:b w:val="0"/>
                <w:color w:val="auto"/>
                <w:lang w:val="en-GB"/>
              </w:rPr>
            </w:pPr>
            <w:r w:rsidRPr="001A483D">
              <w:rPr>
                <w:rFonts w:asciiTheme="minorHAnsi" w:hAnsiTheme="minorHAnsi"/>
                <w:b w:val="0"/>
                <w:color w:val="auto"/>
                <w:lang w:val="en-GB"/>
              </w:rPr>
              <w:t>(S8)</w:t>
            </w:r>
          </w:p>
        </w:tc>
      </w:tr>
    </w:tbl>
    <w:p w14:paraId="4C800ED9" w14:textId="77777777" w:rsidR="00D87D69" w:rsidRDefault="00D87D69" w:rsidP="00AC4B95">
      <w:pPr>
        <w:pStyle w:val="Heading3"/>
        <w:rPr>
          <w:color w:val="auto"/>
          <w:lang w:val="en-GB"/>
        </w:rPr>
      </w:pPr>
    </w:p>
    <w:p w14:paraId="3809D21B" w14:textId="62F78396" w:rsidR="00AC4B95" w:rsidRPr="00333AD5" w:rsidRDefault="00AC4B95" w:rsidP="00AC4B95">
      <w:pPr>
        <w:pStyle w:val="Heading3"/>
        <w:rPr>
          <w:color w:val="auto"/>
          <w:lang w:val="en-GB"/>
        </w:rPr>
      </w:pPr>
      <w:bookmarkStart w:id="14" w:name="_Toc511478456"/>
      <w:r w:rsidRPr="00333AD5">
        <w:rPr>
          <w:color w:val="auto"/>
          <w:lang w:val="en-GB"/>
        </w:rPr>
        <w:t>Biological rates and temperature-dependence</w:t>
      </w:r>
      <w:bookmarkEnd w:id="13"/>
      <w:bookmarkEnd w:id="14"/>
    </w:p>
    <w:p w14:paraId="6BCE30C5" w14:textId="77777777" w:rsidR="00AC4B95" w:rsidRPr="00333AD5" w:rsidRDefault="00AC4B95" w:rsidP="00AC4B95">
      <w:pPr>
        <w:rPr>
          <w:lang w:val="en-GB"/>
        </w:rPr>
      </w:pPr>
      <w:r w:rsidRPr="00333AD5">
        <w:rPr>
          <w:lang w:val="en-GB"/>
        </w:rPr>
        <w:t xml:space="preserve">Relative body velocity is expressed as </w:t>
      </w:r>
      <w:r w:rsidRPr="00333AD5">
        <w:rPr>
          <w:lang w:val="en-GB"/>
        </w:rPr>
        <w:fldChar w:fldCharType="begin" w:fldLock="1"/>
      </w:r>
      <w:r>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"ITEM-2",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"ITEM-2", "issue" : "26", "issued" : { "date-parts" : [ [ "2011" ] ] }, "page" : "10591-10596", "title" : "Systematic variation in the temperature dependence of physiological and ecological traits", "type" : "article-journal", "volume" : "108" }, "uris" : [ "http://www.mendeley.com/documents/?uuid=86c277d5-f2a1-40b5-8844-85c7aa1fb59a" ] } ], "mendeley" : { "formattedCitation" : "(Dell, Pawar and Savage, 2011, 2014)", "plainTextFormattedCitation" : "(Dell, Pawar and Savage, 2011, 2014)", "previouslyFormattedCitation" : "(Dell, Pawar and Savage, 2011, 2014)" }, "properties" : {  }, "schema" : "https://github.com/citation-style-language/schema/raw/master/csl-citation.json" }</w:instrText>
      </w:r>
      <w:r w:rsidRPr="00333AD5">
        <w:rPr>
          <w:lang w:val="en-GB"/>
        </w:rPr>
        <w:fldChar w:fldCharType="separate"/>
      </w:r>
      <w:r w:rsidRPr="00333AD5">
        <w:rPr>
          <w:noProof/>
          <w:lang w:val="en-GB"/>
        </w:rPr>
        <w:t>(Dell, Pawar and Savage, 2011, 2014)</w:t>
      </w:r>
      <w:r w:rsidRPr="00333AD5">
        <w:rPr>
          <w:lang w:val="en-GB"/>
        </w:rPr>
        <w:fldChar w:fldCharType="end"/>
      </w:r>
      <w:r w:rsidRPr="00333AD5">
        <w:rPr>
          <w:lang w:val="en-GB"/>
        </w:rPr>
        <w:t>:</w:t>
      </w:r>
    </w:p>
    <w:p w14:paraId="6031E309" w14:textId="77777777" w:rsidR="00AC4B95" w:rsidRPr="00333AD5" w:rsidRDefault="00AC4B95" w:rsidP="00AC4B95">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7654"/>
        <w:gridCol w:w="1100"/>
      </w:tblGrid>
      <w:tr w:rsidR="001A483D" w:rsidRPr="00D0046B" w14:paraId="5B3EB5A2" w14:textId="77777777" w:rsidTr="001A483D">
        <w:tc>
          <w:tcPr>
            <w:tcW w:w="1526" w:type="dxa"/>
            <w:vAlign w:val="center"/>
          </w:tcPr>
          <w:p w14:paraId="24252DB4" w14:textId="77777777" w:rsidR="001A483D" w:rsidRDefault="001A483D" w:rsidP="001A483D">
            <w:pPr>
              <w:jc w:val="center"/>
              <w:rPr>
                <w:lang w:val="en-GB"/>
              </w:rPr>
            </w:pPr>
          </w:p>
        </w:tc>
        <w:tc>
          <w:tcPr>
            <w:tcW w:w="7654" w:type="dxa"/>
            <w:vAlign w:val="center"/>
          </w:tcPr>
          <w:p w14:paraId="41572723" w14:textId="7C92270E" w:rsidR="001A483D" w:rsidRDefault="007951FF" w:rsidP="001A483D">
            <w:pP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e>
                      <m:sup>
                        <m:r>
                          <w:rPr>
                            <w:rFonts w:ascii="Cambria Math" w:hAnsi="Cambria Math"/>
                            <w:lang w:val="en-GB"/>
                          </w:rPr>
                          <m:t>2</m:t>
                        </m:r>
                      </m:sup>
                    </m:sSup>
                  </m:e>
                </m:rad>
              </m:oMath>
            </m:oMathPara>
          </w:p>
        </w:tc>
        <w:tc>
          <w:tcPr>
            <w:tcW w:w="1100" w:type="dxa"/>
            <w:vAlign w:val="center"/>
          </w:tcPr>
          <w:p w14:paraId="47852DE6" w14:textId="2E6A3FA8" w:rsidR="001A483D" w:rsidRDefault="001A483D" w:rsidP="001A483D">
            <w:pPr>
              <w:jc w:val="center"/>
              <w:rPr>
                <w:lang w:val="en-GB"/>
              </w:rPr>
            </w:pPr>
            <w:r>
              <w:rPr>
                <w:lang w:val="en-GB"/>
              </w:rPr>
              <w:t>(S9)</w:t>
            </w:r>
          </w:p>
        </w:tc>
      </w:tr>
    </w:tbl>
    <w:p w14:paraId="71614359" w14:textId="77777777" w:rsidR="001A483D" w:rsidRDefault="001A483D" w:rsidP="00AC4B95">
      <w:pPr>
        <w:jc w:val="both"/>
        <w:rPr>
          <w:lang w:val="en-GB"/>
        </w:rPr>
      </w:pPr>
    </w:p>
    <w:p w14:paraId="424807A6" w14:textId="44184022" w:rsidR="00AC4B95" w:rsidRPr="00333AD5" w:rsidRDefault="00AC4B95" w:rsidP="00AC4B95">
      <w:pPr>
        <w:jc w:val="both"/>
        <w:rPr>
          <w:lang w:val="en-GB"/>
        </w:rPr>
      </w:pPr>
      <w:r w:rsidRPr="00333AD5">
        <w:rPr>
          <w:lang w:val="en-GB"/>
        </w:rPr>
        <w:t xml:space="preserve">Where </w:t>
      </w:r>
      <w:r w:rsidRPr="00333AD5">
        <w:rPr>
          <w:i/>
          <w:lang w:val="en-GB"/>
        </w:rPr>
        <w:t>v</w:t>
      </w:r>
      <w:r w:rsidRPr="00333AD5">
        <w:rPr>
          <w:i/>
          <w:vertAlign w:val="subscript"/>
          <w:lang w:val="en-GB"/>
        </w:rPr>
        <w:t>r</w:t>
      </w:r>
      <w:r w:rsidRPr="00333AD5">
        <w:rPr>
          <w:i/>
          <w:lang w:val="en-GB"/>
        </w:rPr>
        <w:t xml:space="preserve"> </w:t>
      </w:r>
      <w:r w:rsidRPr="00333AD5">
        <w:rPr>
          <w:lang w:val="en-GB"/>
        </w:rPr>
        <w:t xml:space="preserve">and </w:t>
      </w:r>
      <w:r w:rsidRPr="00333AD5">
        <w:rPr>
          <w:i/>
          <w:lang w:val="en-GB"/>
        </w:rPr>
        <w:t>v</w:t>
      </w:r>
      <w:r w:rsidRPr="00333AD5">
        <w:rPr>
          <w:i/>
          <w:vertAlign w:val="subscript"/>
          <w:lang w:val="en-GB"/>
        </w:rPr>
        <w:t>c</w:t>
      </w:r>
      <w:r w:rsidRPr="00333AD5">
        <w:rPr>
          <w:i/>
          <w:lang w:val="en-GB"/>
        </w:rPr>
        <w:t xml:space="preserve"> </w:t>
      </w:r>
      <w:r w:rsidRPr="00333AD5">
        <w:rPr>
          <w:lang w:val="en-GB"/>
        </w:rPr>
        <w:t>are prey and predator body velocities respectively. Here, we consider two interaction cases, one where prey species are relatively sessile compared to the predator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oMath>
      <w:r w:rsidRPr="00333AD5">
        <w:rPr>
          <w:lang w:val="en-GB"/>
        </w:rPr>
        <w:t>) and one where both predator and prey are in active movement and equation S</w:t>
      </w:r>
      <w:r w:rsidR="005C69CF">
        <w:rPr>
          <w:lang w:val="en-GB"/>
        </w:rPr>
        <w:t>4</w:t>
      </w:r>
      <w:r w:rsidRPr="00333AD5">
        <w:rPr>
          <w:lang w:val="en-GB"/>
        </w:rPr>
        <w:t xml:space="preserve"> holds true. Predator and prey velocities as a biological rates scale with temperature and mass:</w:t>
      </w:r>
    </w:p>
    <w:p w14:paraId="605A357B" w14:textId="77777777" w:rsidR="00AC4B95" w:rsidRPr="00333AD5" w:rsidRDefault="00AC4B95" w:rsidP="00AC4B9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7654"/>
        <w:gridCol w:w="1100"/>
      </w:tblGrid>
      <w:tr w:rsidR="001A483D" w:rsidRPr="00D0046B" w14:paraId="7A15BBEB" w14:textId="77777777" w:rsidTr="001A483D">
        <w:tc>
          <w:tcPr>
            <w:tcW w:w="1526" w:type="dxa"/>
            <w:vAlign w:val="center"/>
          </w:tcPr>
          <w:p w14:paraId="04525CBA" w14:textId="77777777" w:rsidR="001A483D" w:rsidRDefault="001A483D" w:rsidP="001A483D">
            <w:pPr>
              <w:jc w:val="center"/>
              <w:rPr>
                <w:lang w:val="en-GB"/>
              </w:rPr>
            </w:pPr>
          </w:p>
        </w:tc>
        <w:tc>
          <w:tcPr>
            <w:tcW w:w="7654" w:type="dxa"/>
            <w:vAlign w:val="center"/>
          </w:tcPr>
          <w:p w14:paraId="66BBFD3F" w14:textId="0BD92AA4" w:rsidR="001A483D" w:rsidRDefault="007951FF" w:rsidP="001A483D">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c,r</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c,r</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c,r</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oMath>
            </m:oMathPara>
          </w:p>
        </w:tc>
        <w:tc>
          <w:tcPr>
            <w:tcW w:w="1100" w:type="dxa"/>
            <w:vAlign w:val="center"/>
          </w:tcPr>
          <w:p w14:paraId="54EF4422" w14:textId="0541D221" w:rsidR="001A483D" w:rsidRDefault="001A483D" w:rsidP="001A483D">
            <w:pPr>
              <w:jc w:val="center"/>
              <w:rPr>
                <w:lang w:val="en-GB"/>
              </w:rPr>
            </w:pPr>
            <w:r>
              <w:rPr>
                <w:lang w:val="en-GB"/>
              </w:rPr>
              <w:t>(S10)</w:t>
            </w:r>
          </w:p>
        </w:tc>
      </w:tr>
    </w:tbl>
    <w:p w14:paraId="69DFB4C6" w14:textId="77777777" w:rsidR="00AC4B95" w:rsidRPr="00333AD5" w:rsidRDefault="00AC4B95" w:rsidP="00AC4B95">
      <w:pPr>
        <w:jc w:val="both"/>
        <w:rPr>
          <w:lang w:val="en-GB"/>
        </w:rPr>
      </w:pPr>
    </w:p>
    <w:p w14:paraId="462702F2" w14:textId="055D760C" w:rsidR="00AC4B95" w:rsidRDefault="00AC4B95" w:rsidP="00AC4B95">
      <w:pPr>
        <w:jc w:val="both"/>
        <w:rPr>
          <w:rFonts w:ascii="Cambria" w:hAnsi="Cambria"/>
          <w:lang w:val="en-GB"/>
        </w:rPr>
      </w:pPr>
      <w:r w:rsidRPr="00333AD5">
        <w:rPr>
          <w:lang w:val="en-GB"/>
        </w:rPr>
        <w:t xml:space="preserve">Where c and </w:t>
      </w:r>
      <w:r w:rsidRPr="00333AD5">
        <w:rPr>
          <w:i/>
          <w:lang w:val="en-GB"/>
        </w:rPr>
        <w:t xml:space="preserve">r </w:t>
      </w:r>
      <w:r w:rsidRPr="00333AD5">
        <w:rPr>
          <w:lang w:val="en-GB"/>
        </w:rPr>
        <w:t xml:space="preserve">subscripts apply to predator and prey respectively, </w:t>
      </w:r>
      <w:r w:rsidRPr="00333AD5">
        <w:rPr>
          <w:i/>
          <w:lang w:val="en-GB"/>
        </w:rPr>
        <w:t>b</w:t>
      </w:r>
      <w:r w:rsidRPr="00333AD5">
        <w:rPr>
          <w:i/>
          <w:vertAlign w:val="subscript"/>
          <w:lang w:val="en-GB"/>
        </w:rPr>
        <w:t>O</w:t>
      </w:r>
      <w:r w:rsidRPr="00333AD5">
        <w:rPr>
          <w:i/>
          <w:lang w:val="en-GB"/>
        </w:rPr>
        <w:t xml:space="preserve"> </w:t>
      </w:r>
      <w:r w:rsidRPr="00333AD5">
        <w:rPr>
          <w:lang w:val="en-GB"/>
        </w:rPr>
        <w:t>is the baseline trait performance at a reference temperature (</w:t>
      </w:r>
      <w:r w:rsidRPr="00333AD5">
        <w:rPr>
          <w:i/>
          <w:lang w:val="en-GB"/>
        </w:rPr>
        <w:t>T</w:t>
      </w:r>
      <w:r w:rsidRPr="00333AD5">
        <w:rPr>
          <w:i/>
          <w:vertAlign w:val="subscript"/>
          <w:lang w:val="en-GB"/>
        </w:rPr>
        <w:t>ref</w:t>
      </w:r>
      <w:r w:rsidRPr="00333AD5">
        <w:rPr>
          <w:lang w:val="en-GB"/>
        </w:rPr>
        <w:t xml:space="preserve">), </w:t>
      </w:r>
      <w:r w:rsidRPr="00333AD5">
        <w:rPr>
          <w:i/>
          <w:lang w:val="en-GB"/>
        </w:rPr>
        <w:t xml:space="preserve">m </w:t>
      </w:r>
      <w:r w:rsidRPr="00333AD5">
        <w:rPr>
          <w:lang w:val="en-GB"/>
        </w:rPr>
        <w:t xml:space="preserve">is mass, </w:t>
      </w:r>
      <w:r w:rsidRPr="00333AD5">
        <w:rPr>
          <w:rFonts w:ascii="Cambria" w:hAnsi="Cambria"/>
          <w:i/>
          <w:lang w:val="en-GB"/>
        </w:rPr>
        <w:t>β</w:t>
      </w:r>
      <w:r w:rsidRPr="00333AD5">
        <w:rPr>
          <w:rFonts w:ascii="Cambria" w:hAnsi="Cambria"/>
          <w:lang w:val="en-GB"/>
        </w:rPr>
        <w:t xml:space="preserve"> is the mass scaling exponent, </w:t>
      </w:r>
      <w:r w:rsidRPr="00333AD5">
        <w:rPr>
          <w:rFonts w:ascii="Cambria" w:hAnsi="Cambria"/>
          <w:i/>
          <w:lang w:val="en-GB"/>
        </w:rPr>
        <w:t xml:space="preserve">E </w:t>
      </w:r>
      <w:r w:rsidRPr="00333AD5">
        <w:rPr>
          <w:rFonts w:ascii="Cambria" w:hAnsi="Cambria"/>
          <w:lang w:val="en-GB"/>
        </w:rPr>
        <w:t xml:space="preserve">is activation energy and </w:t>
      </w:r>
      <w:r w:rsidRPr="00333AD5">
        <w:rPr>
          <w:rFonts w:ascii="Cambria" w:hAnsi="Cambria"/>
          <w:i/>
          <w:lang w:val="en-GB"/>
        </w:rPr>
        <w:t xml:space="preserve">T </w:t>
      </w:r>
      <w:r w:rsidRPr="00333AD5">
        <w:rPr>
          <w:rFonts w:ascii="Cambria" w:hAnsi="Cambria"/>
          <w:lang w:val="en-GB"/>
        </w:rPr>
        <w:t>is temperature. Hence when the prey is considered sessile we get:</w:t>
      </w:r>
    </w:p>
    <w:p w14:paraId="6D866121" w14:textId="77777777" w:rsidR="001A483D" w:rsidRDefault="001A483D" w:rsidP="00AC4B95">
      <w:pPr>
        <w:jc w:val="both"/>
        <w:rPr>
          <w:rFonts w:ascii="Cambria" w:hAnsi="Cambria"/>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7654"/>
        <w:gridCol w:w="1100"/>
      </w:tblGrid>
      <w:tr w:rsidR="001A483D" w:rsidRPr="00D0046B" w14:paraId="5AAAC2E1" w14:textId="77777777" w:rsidTr="001769D4">
        <w:tc>
          <w:tcPr>
            <w:tcW w:w="1526" w:type="dxa"/>
            <w:vAlign w:val="center"/>
          </w:tcPr>
          <w:p w14:paraId="221B5A0E" w14:textId="77777777" w:rsidR="001A483D" w:rsidRDefault="001A483D" w:rsidP="001769D4">
            <w:pPr>
              <w:jc w:val="center"/>
              <w:rPr>
                <w:lang w:val="en-GB"/>
              </w:rPr>
            </w:pPr>
          </w:p>
        </w:tc>
        <w:tc>
          <w:tcPr>
            <w:tcW w:w="7654" w:type="dxa"/>
            <w:vAlign w:val="center"/>
          </w:tcPr>
          <w:p w14:paraId="0E5A8A41" w14:textId="7FC36097" w:rsidR="001A483D" w:rsidRDefault="001A483D" w:rsidP="001769D4">
            <w:pPr>
              <w:jc w:val="both"/>
              <w:rPr>
                <w:lang w:val="en-GB"/>
              </w:rPr>
            </w:pPr>
            <m:oMathPara>
              <m:oMath>
                <m:r>
                  <w:rPr>
                    <w:rFonts w:ascii="Cambria Math" w:hAnsi="Cambria Math"/>
                    <w:lang w:val="en-GB"/>
                  </w:rPr>
                  <m:t>2D:a=</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1100" w:type="dxa"/>
            <w:vAlign w:val="center"/>
          </w:tcPr>
          <w:p w14:paraId="427697CF" w14:textId="2C5F6B3D" w:rsidR="001A483D" w:rsidRDefault="001A483D" w:rsidP="001769D4">
            <w:pPr>
              <w:jc w:val="center"/>
              <w:rPr>
                <w:lang w:val="en-GB"/>
              </w:rPr>
            </w:pPr>
            <w:r>
              <w:rPr>
                <w:lang w:val="en-GB"/>
              </w:rPr>
              <w:t>(S11)</w:t>
            </w:r>
          </w:p>
        </w:tc>
      </w:tr>
      <w:tr w:rsidR="001A483D" w:rsidRPr="00D0046B" w14:paraId="1AF37C68" w14:textId="77777777" w:rsidTr="001A483D">
        <w:tc>
          <w:tcPr>
            <w:tcW w:w="1526" w:type="dxa"/>
          </w:tcPr>
          <w:p w14:paraId="6403140B" w14:textId="77777777" w:rsidR="001A483D" w:rsidRDefault="001A483D" w:rsidP="001769D4">
            <w:pPr>
              <w:jc w:val="center"/>
              <w:rPr>
                <w:lang w:val="en-GB"/>
              </w:rPr>
            </w:pPr>
          </w:p>
        </w:tc>
        <w:tc>
          <w:tcPr>
            <w:tcW w:w="7654" w:type="dxa"/>
          </w:tcPr>
          <w:p w14:paraId="6524CFD2" w14:textId="3F6AD03C" w:rsidR="001A483D" w:rsidRDefault="001A483D" w:rsidP="001769D4">
            <w:pPr>
              <w:jc w:val="both"/>
              <w:rPr>
                <w:lang w:val="en-GB"/>
              </w:rPr>
            </w:pPr>
            <m:oMathPara>
              <m:oMath>
                <m:r>
                  <w:rPr>
                    <w:rFonts w:ascii="Cambria Math" w:hAnsi="Cambria Math"/>
                    <w:lang w:val="en-GB"/>
                  </w:rPr>
                  <m:t>3D:a=</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π</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e>
                    </m:d>
                  </m:e>
                  <m:sup>
                    <m:r>
                      <w:rPr>
                        <w:rFonts w:ascii="Cambria Math" w:hAnsi="Cambria Math"/>
                        <w:lang w:val="en-GB"/>
                      </w:rPr>
                      <m:t>2</m:t>
                    </m:r>
                  </m:sup>
                </m:sSup>
              </m:oMath>
            </m:oMathPara>
          </w:p>
        </w:tc>
        <w:tc>
          <w:tcPr>
            <w:tcW w:w="1100" w:type="dxa"/>
            <w:vAlign w:val="center"/>
          </w:tcPr>
          <w:p w14:paraId="5045A5B9" w14:textId="50B9DC6D" w:rsidR="001A483D" w:rsidRDefault="001A483D" w:rsidP="001A483D">
            <w:pPr>
              <w:jc w:val="center"/>
              <w:rPr>
                <w:lang w:val="en-GB"/>
              </w:rPr>
            </w:pPr>
            <w:r>
              <w:rPr>
                <w:lang w:val="en-GB"/>
              </w:rPr>
              <w:t>(S12)</w:t>
            </w:r>
          </w:p>
        </w:tc>
      </w:tr>
    </w:tbl>
    <w:p w14:paraId="54621783" w14:textId="77777777" w:rsidR="00AC4B95" w:rsidRPr="00333AD5" w:rsidRDefault="00AC4B95" w:rsidP="00AC4B95">
      <w:pPr>
        <w:jc w:val="both"/>
        <w:rPr>
          <w:lang w:val="en-GB"/>
        </w:rPr>
      </w:pPr>
    </w:p>
    <w:p w14:paraId="5E53FFF4" w14:textId="4548C39B" w:rsidR="001A483D" w:rsidRDefault="00AC4B95" w:rsidP="00AC4B95">
      <w:pPr>
        <w:jc w:val="both"/>
        <w:rPr>
          <w:lang w:val="en-GB"/>
        </w:rPr>
      </w:pPr>
      <w:r w:rsidRPr="00333AD5">
        <w:rPr>
          <w:lang w:val="en-GB"/>
        </w:rPr>
        <w:t>When both predator and prey species are active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7654"/>
        <w:gridCol w:w="1100"/>
      </w:tblGrid>
      <w:tr w:rsidR="001A483D" w:rsidRPr="00D0046B" w14:paraId="72A0AFAE" w14:textId="77777777" w:rsidTr="001769D4">
        <w:tc>
          <w:tcPr>
            <w:tcW w:w="1526" w:type="dxa"/>
            <w:vAlign w:val="center"/>
          </w:tcPr>
          <w:p w14:paraId="7FEC3A76" w14:textId="77777777" w:rsidR="001A483D" w:rsidRDefault="001A483D" w:rsidP="001769D4">
            <w:pPr>
              <w:jc w:val="center"/>
              <w:rPr>
                <w:lang w:val="en-GB"/>
              </w:rPr>
            </w:pPr>
          </w:p>
        </w:tc>
        <w:tc>
          <w:tcPr>
            <w:tcW w:w="7654" w:type="dxa"/>
            <w:vAlign w:val="center"/>
          </w:tcPr>
          <w:p w14:paraId="248BAF63" w14:textId="7E250CBF" w:rsidR="001A483D" w:rsidRDefault="007951FF" w:rsidP="001769D4">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2β</m:t>
                            </m:r>
                          </m:e>
                          <m:sub>
                            <m:r>
                              <w:rPr>
                                <w:rFonts w:ascii="Cambria Math" w:hAnsi="Cambria Math"/>
                                <w:lang w:val="en-GB"/>
                              </w:rPr>
                              <m:t>r</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-2E</m:t>
                                </m:r>
                              </m:e>
                              <m:sub>
                                <m:r>
                                  <w:rPr>
                                    <w:rFonts w:ascii="Cambria Math" w:hAnsi="Cambria Math"/>
                                    <w:lang w:val="en-GB"/>
                                  </w:rPr>
                                  <m:t>r</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sSup>
                      <m:sSupPr>
                        <m:ctrlPr>
                          <w:rPr>
                            <w:rFonts w:ascii="Cambria Math" w:hAnsi="Cambria Math"/>
                            <w:i/>
                            <w:lang w:val="en-GB"/>
                          </w:rPr>
                        </m:ctrlPr>
                      </m:sSupPr>
                      <m:e>
                        <m:sSub>
                          <m:sSubPr>
                            <m:ctrlPr>
                              <w:rPr>
                                <w:rFonts w:ascii="Cambria Math" w:hAnsi="Cambria Math"/>
                                <w:i/>
                                <w:lang w:val="en-GB"/>
                              </w:rPr>
                            </m:ctrlPr>
                          </m:sSubPr>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e>
                              <m:sup>
                                <m:r>
                                  <w:rPr>
                                    <w:rFonts w:ascii="Cambria Math" w:hAnsi="Cambria Math"/>
                                    <w:lang w:val="en-GB"/>
                                  </w:rPr>
                                  <m:t>2</m:t>
                                </m:r>
                              </m:sup>
                            </m:sSup>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2β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-2E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e>
                </m:rad>
              </m:oMath>
            </m:oMathPara>
          </w:p>
        </w:tc>
        <w:tc>
          <w:tcPr>
            <w:tcW w:w="1100" w:type="dxa"/>
            <w:vAlign w:val="center"/>
          </w:tcPr>
          <w:p w14:paraId="1DD43FCF" w14:textId="30E93863" w:rsidR="001A483D" w:rsidRDefault="001A483D" w:rsidP="001769D4">
            <w:pPr>
              <w:jc w:val="center"/>
              <w:rPr>
                <w:lang w:val="en-GB"/>
              </w:rPr>
            </w:pPr>
            <w:r>
              <w:rPr>
                <w:lang w:val="en-GB"/>
              </w:rPr>
              <w:t>(S13)</w:t>
            </w:r>
          </w:p>
        </w:tc>
      </w:tr>
    </w:tbl>
    <w:p w14:paraId="286EFD8D" w14:textId="77777777" w:rsidR="001A483D" w:rsidRDefault="001A483D" w:rsidP="00AC4B95">
      <w:pPr>
        <w:jc w:val="both"/>
        <w:rPr>
          <w:lang w:val="en-GB"/>
        </w:rPr>
      </w:pPr>
    </w:p>
    <w:p w14:paraId="7C2C9D63" w14:textId="77777777" w:rsidR="00AC4B95" w:rsidRPr="00333AD5" w:rsidRDefault="00AC4B95" w:rsidP="00AC4B95">
      <w:pPr>
        <w:jc w:val="both"/>
        <w:rPr>
          <w:lang w:val="en-GB"/>
        </w:rPr>
      </w:pPr>
      <w:r w:rsidRPr="00333AD5">
        <w:rPr>
          <w:lang w:val="en-GB"/>
        </w:rPr>
        <w:t>Hence:</w:t>
      </w:r>
    </w:p>
    <w:p w14:paraId="569ED19B" w14:textId="6E66F2F8" w:rsidR="00AC4B95" w:rsidRDefault="00AC4B95" w:rsidP="00AC4B9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7654"/>
        <w:gridCol w:w="1100"/>
      </w:tblGrid>
      <w:tr w:rsidR="001A483D" w14:paraId="05ED67D1" w14:textId="77777777" w:rsidTr="001769D4">
        <w:tc>
          <w:tcPr>
            <w:tcW w:w="1526" w:type="dxa"/>
            <w:vAlign w:val="center"/>
          </w:tcPr>
          <w:p w14:paraId="695A1FCC" w14:textId="77777777" w:rsidR="001A483D" w:rsidRDefault="001A483D" w:rsidP="001769D4">
            <w:pPr>
              <w:jc w:val="center"/>
              <w:rPr>
                <w:lang w:val="en-GB"/>
              </w:rPr>
            </w:pPr>
          </w:p>
        </w:tc>
        <w:tc>
          <w:tcPr>
            <w:tcW w:w="7654" w:type="dxa"/>
            <w:vAlign w:val="center"/>
          </w:tcPr>
          <w:p w14:paraId="4182D5E9" w14:textId="2451EA53" w:rsidR="001A483D" w:rsidRDefault="007951FF" w:rsidP="001769D4">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oMath>
            </m:oMathPara>
          </w:p>
        </w:tc>
        <w:tc>
          <w:tcPr>
            <w:tcW w:w="1100" w:type="dxa"/>
            <w:vAlign w:val="center"/>
          </w:tcPr>
          <w:p w14:paraId="53552EB3" w14:textId="58432E3E" w:rsidR="001A483D" w:rsidRDefault="001A483D" w:rsidP="001769D4">
            <w:pPr>
              <w:jc w:val="center"/>
              <w:rPr>
                <w:lang w:val="en-GB"/>
              </w:rPr>
            </w:pPr>
            <w:r>
              <w:rPr>
                <w:lang w:val="en-GB"/>
              </w:rPr>
              <w:t>(S14)</w:t>
            </w:r>
          </w:p>
        </w:tc>
      </w:tr>
    </w:tbl>
    <w:p w14:paraId="03A6662C" w14:textId="77777777" w:rsidR="00AC4B95" w:rsidRPr="00333AD5" w:rsidRDefault="00AC4B95" w:rsidP="00AC4B95">
      <w:pPr>
        <w:jc w:val="both"/>
        <w:rPr>
          <w:lang w:val="en-GB"/>
        </w:rPr>
      </w:pPr>
    </w:p>
    <w:p w14:paraId="21AA4E86" w14:textId="1384E2C2" w:rsidR="00AC4B95" w:rsidRDefault="00AC4B95" w:rsidP="00AC4B95">
      <w:pPr>
        <w:jc w:val="both"/>
        <w:rPr>
          <w:lang w:val="en-GB"/>
        </w:rPr>
      </w:pPr>
      <w:r w:rsidRPr="00333AD5">
        <w:rPr>
          <w:lang w:val="en-GB"/>
        </w:rPr>
        <w:t>Thus</w:t>
      </w:r>
      <w:r w:rsidR="00D87D69">
        <w:rPr>
          <w:lang w:val="en-GB"/>
        </w:rPr>
        <w:t>,</w:t>
      </w:r>
      <w:r w:rsidRPr="00333AD5">
        <w:rPr>
          <w:lang w:val="en-GB"/>
        </w:rPr>
        <w:t xml:space="preserve"> for active predator-prey search rate models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8930"/>
        <w:gridCol w:w="1100"/>
      </w:tblGrid>
      <w:tr w:rsidR="001A483D" w14:paraId="7A7DB52F" w14:textId="77777777" w:rsidTr="001A483D">
        <w:tc>
          <w:tcPr>
            <w:tcW w:w="250" w:type="dxa"/>
            <w:vAlign w:val="center"/>
          </w:tcPr>
          <w:p w14:paraId="59B10123" w14:textId="77777777" w:rsidR="001A483D" w:rsidRDefault="001A483D" w:rsidP="001A483D">
            <w:pPr>
              <w:jc w:val="center"/>
              <w:rPr>
                <w:lang w:val="en-GB"/>
              </w:rPr>
            </w:pPr>
          </w:p>
        </w:tc>
        <w:tc>
          <w:tcPr>
            <w:tcW w:w="8930" w:type="dxa"/>
            <w:vAlign w:val="center"/>
          </w:tcPr>
          <w:p w14:paraId="76858BA8" w14:textId="313DC2DB" w:rsidR="001A483D" w:rsidRDefault="001A483D" w:rsidP="001A483D">
            <w:pPr>
              <w:jc w:val="both"/>
              <w:rPr>
                <w:lang w:val="en-GB"/>
              </w:rPr>
            </w:pPr>
            <m:oMathPara>
              <m:oMath>
                <m:r>
                  <w:rPr>
                    <w:rFonts w:ascii="Cambria Math" w:hAnsi="Cambria Math"/>
                    <w:lang w:val="en-GB"/>
                  </w:rPr>
                  <m:t>2D: 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1100" w:type="dxa"/>
            <w:vAlign w:val="center"/>
          </w:tcPr>
          <w:p w14:paraId="7C4B941A" w14:textId="131D3193" w:rsidR="001A483D" w:rsidRDefault="001A483D" w:rsidP="001A483D">
            <w:pPr>
              <w:jc w:val="center"/>
              <w:rPr>
                <w:lang w:val="en-GB"/>
              </w:rPr>
            </w:pPr>
            <w:r>
              <w:rPr>
                <w:lang w:val="en-GB"/>
              </w:rPr>
              <w:t>(S15)</w:t>
            </w:r>
          </w:p>
        </w:tc>
      </w:tr>
      <w:tr w:rsidR="001A483D" w14:paraId="3641E224" w14:textId="77777777" w:rsidTr="001A483D">
        <w:tc>
          <w:tcPr>
            <w:tcW w:w="250" w:type="dxa"/>
            <w:vAlign w:val="center"/>
          </w:tcPr>
          <w:p w14:paraId="439CC323" w14:textId="77777777" w:rsidR="001A483D" w:rsidRDefault="001A483D" w:rsidP="001A483D">
            <w:pPr>
              <w:jc w:val="center"/>
              <w:rPr>
                <w:lang w:val="en-GB"/>
              </w:rPr>
            </w:pPr>
          </w:p>
        </w:tc>
        <w:tc>
          <w:tcPr>
            <w:tcW w:w="8930" w:type="dxa"/>
            <w:vAlign w:val="center"/>
          </w:tcPr>
          <w:p w14:paraId="6FF6E151" w14:textId="296915AA" w:rsidR="001A483D" w:rsidRDefault="001A483D" w:rsidP="001A483D">
            <w:pPr>
              <w:jc w:val="both"/>
              <w:rPr>
                <w:lang w:val="en-GB"/>
              </w:rPr>
            </w:pPr>
            <w:commentRangeStart w:id="15"/>
            <m:oMathPara>
              <m:oMath>
                <m:r>
                  <w:rPr>
                    <w:rFonts w:ascii="Cambria Math" w:hAnsi="Cambria Math"/>
                    <w:lang w:val="en-GB"/>
                  </w:rPr>
                  <m:t>3D:a=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.π</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e>
                    </m:d>
                  </m:e>
                  <m:sup>
                    <m:r>
                      <w:rPr>
                        <w:rFonts w:ascii="Cambria Math" w:hAnsi="Cambria Math"/>
                        <w:lang w:val="en-GB"/>
                      </w:rPr>
                      <m:t>2</m:t>
                    </m:r>
                  </m:sup>
                </m:sSup>
                <w:commentRangeEnd w:id="15"/>
                <m:r>
                  <m:rPr>
                    <m:sty m:val="p"/>
                  </m:rPr>
                  <w:rPr>
                    <w:rStyle w:val="CommentReference"/>
                  </w:rPr>
                  <w:commentReference w:id="15"/>
                </m:r>
              </m:oMath>
            </m:oMathPara>
          </w:p>
        </w:tc>
        <w:tc>
          <w:tcPr>
            <w:tcW w:w="1100" w:type="dxa"/>
            <w:vAlign w:val="center"/>
          </w:tcPr>
          <w:p w14:paraId="6D2EC4D4" w14:textId="461BA0FB" w:rsidR="001A483D" w:rsidRDefault="001A483D" w:rsidP="001A483D">
            <w:pPr>
              <w:jc w:val="center"/>
              <w:rPr>
                <w:lang w:val="en-GB"/>
              </w:rPr>
            </w:pPr>
            <w:r>
              <w:rPr>
                <w:lang w:val="en-GB"/>
              </w:rPr>
              <w:t>(S16)</w:t>
            </w:r>
          </w:p>
        </w:tc>
      </w:tr>
    </w:tbl>
    <w:p w14:paraId="6BFBF0F5" w14:textId="77777777" w:rsidR="001A483D" w:rsidRPr="00333AD5" w:rsidRDefault="001A483D" w:rsidP="00AC4B95">
      <w:pPr>
        <w:jc w:val="both"/>
        <w:rPr>
          <w:lang w:val="en-GB"/>
        </w:rPr>
      </w:pPr>
    </w:p>
    <w:p w14:paraId="1D93286C" w14:textId="77777777" w:rsidR="00AC4B95" w:rsidRPr="00333AD5" w:rsidRDefault="00AC4B95" w:rsidP="00AC4B95">
      <w:pPr>
        <w:jc w:val="both"/>
        <w:rPr>
          <w:lang w:val="en-GB"/>
        </w:rPr>
      </w:pPr>
    </w:p>
    <w:p w14:paraId="06B909DD" w14:textId="238C8F3C" w:rsidR="00955B7D" w:rsidRPr="00333AD5" w:rsidRDefault="00955B7D" w:rsidP="00003093">
      <w:pPr>
        <w:pStyle w:val="Caption"/>
        <w:keepNext/>
        <w:jc w:val="both"/>
        <w:rPr>
          <w:b w:val="0"/>
          <w:color w:val="auto"/>
          <w:sz w:val="22"/>
          <w:szCs w:val="22"/>
          <w:lang w:val="en-GB"/>
        </w:rPr>
      </w:pPr>
      <w:commentRangeStart w:id="16"/>
      <w:commentRangeStart w:id="17"/>
      <w:r w:rsidRPr="00333AD5">
        <w:rPr>
          <w:b w:val="0"/>
          <w:color w:val="auto"/>
          <w:sz w:val="22"/>
          <w:szCs w:val="22"/>
          <w:lang w:val="en-GB"/>
        </w:rPr>
        <w:lastRenderedPageBreak/>
        <w:t xml:space="preserve">Table </w:t>
      </w:r>
      <w:r w:rsidR="00F7427F" w:rsidRPr="00333AD5">
        <w:rPr>
          <w:b w:val="0"/>
          <w:color w:val="auto"/>
          <w:sz w:val="22"/>
          <w:szCs w:val="22"/>
          <w:lang w:val="en-GB"/>
        </w:rPr>
        <w:t>S</w:t>
      </w:r>
      <w:r w:rsidR="00BC2F9E">
        <w:rPr>
          <w:b w:val="0"/>
          <w:color w:val="auto"/>
          <w:sz w:val="22"/>
          <w:szCs w:val="22"/>
          <w:lang w:val="en-GB"/>
        </w:rPr>
        <w:t>2</w:t>
      </w:r>
      <w:r w:rsidRPr="00333AD5">
        <w:rPr>
          <w:color w:val="auto"/>
          <w:sz w:val="22"/>
          <w:szCs w:val="22"/>
          <w:lang w:val="en-GB"/>
        </w:rPr>
        <w:t xml:space="preserve"> </w:t>
      </w:r>
      <w:commentRangeEnd w:id="16"/>
      <w:r w:rsidR="006B5538">
        <w:rPr>
          <w:rStyle w:val="CommentReference"/>
          <w:b w:val="0"/>
          <w:bCs w:val="0"/>
          <w:color w:val="auto"/>
        </w:rPr>
        <w:commentReference w:id="16"/>
      </w:r>
      <w:commentRangeEnd w:id="17"/>
      <w:r w:rsidR="00003093">
        <w:rPr>
          <w:rStyle w:val="CommentReference"/>
          <w:b w:val="0"/>
          <w:bCs w:val="0"/>
          <w:color w:val="auto"/>
        </w:rPr>
        <w:commentReference w:id="17"/>
      </w:r>
      <w:r w:rsidRPr="00333AD5">
        <w:rPr>
          <w:color w:val="auto"/>
          <w:sz w:val="22"/>
          <w:szCs w:val="22"/>
          <w:lang w:val="en-GB"/>
        </w:rPr>
        <w:t>S</w:t>
      </w:r>
      <w:r w:rsidR="00FC2BAC" w:rsidRPr="00333AD5">
        <w:rPr>
          <w:color w:val="auto"/>
          <w:sz w:val="22"/>
          <w:szCs w:val="22"/>
          <w:lang w:val="en-GB"/>
        </w:rPr>
        <w:t xml:space="preserve">harpe-Schoolfield model </w:t>
      </w:r>
      <w:r w:rsidR="0086669D">
        <w:rPr>
          <w:color w:val="auto"/>
          <w:sz w:val="22"/>
          <w:szCs w:val="22"/>
          <w:lang w:val="en-GB"/>
        </w:rPr>
        <w:t>choice</w:t>
      </w:r>
      <w:r w:rsidRPr="00333AD5">
        <w:rPr>
          <w:color w:val="auto"/>
          <w:sz w:val="22"/>
          <w:szCs w:val="22"/>
          <w:lang w:val="en-GB"/>
        </w:rPr>
        <w:t>.</w:t>
      </w:r>
      <w:r w:rsidR="00062163" w:rsidRPr="00333AD5">
        <w:rPr>
          <w:color w:val="auto"/>
          <w:sz w:val="22"/>
          <w:szCs w:val="22"/>
          <w:lang w:val="en-GB"/>
        </w:rPr>
        <w:t xml:space="preserve"> </w:t>
      </w:r>
      <w:r w:rsidR="00003093" w:rsidRPr="00003093">
        <w:rPr>
          <w:b w:val="0"/>
          <w:color w:val="000000" w:themeColor="text1"/>
          <w:sz w:val="22"/>
          <w:szCs w:val="22"/>
          <w:lang w:val="en-GB"/>
        </w:rPr>
        <w:t xml:space="preserve">Three Sharpe-Sharpe-Schoolfield models were run with different </w:t>
      </w:r>
      <w:r w:rsidR="00003093">
        <w:rPr>
          <w:b w:val="0"/>
          <w:color w:val="000000" w:themeColor="text1"/>
          <w:sz w:val="22"/>
          <w:szCs w:val="22"/>
          <w:lang w:val="en-GB"/>
        </w:rPr>
        <w:t xml:space="preserve">mass </w:t>
      </w:r>
      <w:r w:rsidR="00003093" w:rsidRPr="00003093">
        <w:rPr>
          <w:b w:val="0"/>
          <w:color w:val="000000" w:themeColor="text1"/>
          <w:sz w:val="22"/>
          <w:szCs w:val="22"/>
          <w:lang w:val="en-GB"/>
        </w:rPr>
        <w:t>scalings for</w:t>
      </w:r>
      <w:r w:rsidR="00003093">
        <w:rPr>
          <w:b w:val="0"/>
          <w:color w:val="000000" w:themeColor="text1"/>
          <w:sz w:val="22"/>
          <w:szCs w:val="22"/>
          <w:lang w:val="en-GB"/>
        </w:rPr>
        <w:t xml:space="preserve"> the normalisation constant</w:t>
      </w:r>
      <w:r w:rsidR="00003093" w:rsidRPr="00003093">
        <w:rPr>
          <w:b w:val="0"/>
          <w:color w:val="000000" w:themeColor="text1"/>
          <w:sz w:val="22"/>
          <w:szCs w:val="22"/>
          <w:lang w:val="en-GB"/>
        </w:rPr>
        <w:t xml:space="preserve"> </w:t>
      </w:r>
      <w:r w:rsidR="00003093" w:rsidRPr="00003093">
        <w:rPr>
          <w:b w:val="0"/>
          <w:i/>
          <w:color w:val="000000" w:themeColor="text1"/>
          <w:sz w:val="22"/>
          <w:szCs w:val="22"/>
          <w:lang w:val="en-GB"/>
        </w:rPr>
        <w:t>b</w:t>
      </w:r>
      <w:r w:rsidR="00003093" w:rsidRPr="00003093">
        <w:rPr>
          <w:b w:val="0"/>
          <w:i/>
          <w:color w:val="000000" w:themeColor="text1"/>
          <w:sz w:val="22"/>
          <w:szCs w:val="22"/>
          <w:vertAlign w:val="subscript"/>
          <w:lang w:val="en-GB"/>
        </w:rPr>
        <w:t>0</w:t>
      </w:r>
      <w:r w:rsidR="00003093">
        <w:rPr>
          <w:b w:val="0"/>
          <w:i/>
          <w:color w:val="000000" w:themeColor="text1"/>
          <w:sz w:val="22"/>
          <w:szCs w:val="22"/>
          <w:vertAlign w:val="subscript"/>
          <w:lang w:val="en-GB"/>
        </w:rPr>
        <w:t xml:space="preserve"> </w:t>
      </w:r>
      <w:r w:rsidR="00003093">
        <w:rPr>
          <w:b w:val="0"/>
          <w:color w:val="000000" w:themeColor="text1"/>
          <w:sz w:val="22"/>
          <w:szCs w:val="22"/>
          <w:lang w:val="en-GB"/>
        </w:rPr>
        <w:t>(</w:t>
      </w:r>
      <m:oMath>
        <m:sSub>
          <m:sSubPr>
            <m:ctrlPr>
              <w:rPr>
                <w:rFonts w:ascii="Cambria Math" w:hAnsi="Cambria Math"/>
                <w:b w:val="0"/>
                <w:i/>
                <w:color w:val="000000" w:themeColor="text1"/>
                <w:sz w:val="22"/>
                <w:szCs w:val="22"/>
                <w:lang w:val="en-GB"/>
              </w:rPr>
            </m:ctrlPr>
          </m:sSubPr>
          <m:e>
            <m:r>
              <w:rPr>
                <w:rFonts w:ascii="Cambria Math" w:hAnsi="Cambria Math"/>
                <w:color w:val="000000" w:themeColor="text1"/>
                <w:sz w:val="22"/>
                <w:szCs w:val="22"/>
                <w:lang w:val="en-GB"/>
              </w:rPr>
              <m:t>b</m:t>
            </m:r>
          </m:e>
          <m:sub>
            <m:r>
              <w:rPr>
                <w:rFonts w:ascii="Cambria Math" w:hAnsi="Cambria Math"/>
                <w:color w:val="000000" w:themeColor="text1"/>
                <w:sz w:val="22"/>
                <w:szCs w:val="22"/>
                <w:lang w:val="en-GB"/>
              </w:rPr>
              <m:t>0</m:t>
            </m:r>
          </m:sub>
        </m:sSub>
        <m:sSup>
          <m:sSupPr>
            <m:ctrlPr>
              <w:rPr>
                <w:rFonts w:ascii="Cambria Math" w:hAnsi="Cambria Math"/>
                <w:b w:val="0"/>
                <w:i/>
                <w:color w:val="000000" w:themeColor="text1"/>
                <w:sz w:val="22"/>
                <w:szCs w:val="22"/>
                <w:lang w:val="en-GB"/>
              </w:rPr>
            </m:ctrlPr>
          </m:sSupPr>
          <m:e>
            <m:r>
              <w:rPr>
                <w:rFonts w:ascii="Cambria Math" w:hAnsi="Cambria Math"/>
                <w:color w:val="000000" w:themeColor="text1"/>
                <w:sz w:val="22"/>
                <w:szCs w:val="22"/>
                <w:lang w:val="en-GB"/>
              </w:rPr>
              <m:t>m</m:t>
            </m:r>
          </m:e>
          <m:sup>
            <m:r>
              <w:rPr>
                <w:rFonts w:ascii="Cambria Math" w:hAnsi="Cambria Math"/>
                <w:color w:val="000000" w:themeColor="text1"/>
                <w:sz w:val="22"/>
                <w:szCs w:val="22"/>
                <w:lang w:val="en-GB"/>
              </w:rPr>
              <m:t>β</m:t>
            </m:r>
          </m:sup>
        </m:sSup>
      </m:oMath>
      <w:r w:rsidR="00003093">
        <w:rPr>
          <w:b w:val="0"/>
          <w:color w:val="000000" w:themeColor="text1"/>
          <w:sz w:val="22"/>
          <w:szCs w:val="22"/>
          <w:lang w:val="en-GB"/>
        </w:rPr>
        <w:t>;</w:t>
      </w:r>
      <w:r w:rsidR="00003093" w:rsidRPr="00003093">
        <w:rPr>
          <w:b w:val="0"/>
          <w:color w:val="000000" w:themeColor="text1"/>
          <w:sz w:val="22"/>
          <w:szCs w:val="22"/>
          <w:lang w:val="en-GB"/>
        </w:rPr>
        <w:t xml:space="preserve"> equation 1</w:t>
      </w:r>
      <w:r w:rsidR="00003093">
        <w:rPr>
          <w:b w:val="0"/>
          <w:color w:val="000000" w:themeColor="text1"/>
          <w:sz w:val="22"/>
          <w:szCs w:val="22"/>
          <w:lang w:val="en-GB"/>
        </w:rPr>
        <w:t>)</w:t>
      </w:r>
      <w:r w:rsidR="00003093" w:rsidRPr="00003093">
        <w:rPr>
          <w:b w:val="0"/>
          <w:color w:val="000000" w:themeColor="text1"/>
          <w:sz w:val="22"/>
          <w:szCs w:val="22"/>
          <w:lang w:val="en-GB"/>
        </w:rPr>
        <w:t>. One model where mass scaling was ignored (</w:t>
      </w:r>
      <w:r w:rsidR="00003093" w:rsidRPr="00003093">
        <w:rPr>
          <w:b w:val="0"/>
          <w:i/>
          <w:color w:val="000000" w:themeColor="text1"/>
          <w:sz w:val="22"/>
          <w:szCs w:val="22"/>
          <w:lang w:val="en-GB"/>
        </w:rPr>
        <w:t>β</w:t>
      </w:r>
      <w:r w:rsidR="00003093" w:rsidRPr="00003093">
        <w:rPr>
          <w:b w:val="0"/>
          <w:color w:val="000000" w:themeColor="text1"/>
          <w:position w:val="-6"/>
          <w:sz w:val="22"/>
          <w:szCs w:val="22"/>
          <w:lang w:val="en-GB"/>
        </w:rPr>
        <w:t xml:space="preserve"> </w:t>
      </w:r>
      <w:r w:rsidR="00003093" w:rsidRPr="00003093">
        <w:rPr>
          <w:b w:val="0"/>
          <w:color w:val="000000" w:themeColor="text1"/>
          <w:sz w:val="22"/>
          <w:szCs w:val="22"/>
          <w:lang w:val="en-GB"/>
        </w:rPr>
        <w:t xml:space="preserve">= 0), one where </w:t>
      </w:r>
      <w:r w:rsidR="00003093">
        <w:rPr>
          <w:b w:val="0"/>
          <w:i/>
          <w:color w:val="000000" w:themeColor="text1"/>
          <w:sz w:val="22"/>
          <w:szCs w:val="22"/>
          <w:lang w:val="en-GB"/>
        </w:rPr>
        <w:t>b</w:t>
      </w:r>
      <w:bookmarkStart w:id="18" w:name="_GoBack"/>
      <w:bookmarkEnd w:id="18"/>
      <w:r w:rsidR="00003093" w:rsidRPr="00003093">
        <w:rPr>
          <w:b w:val="0"/>
          <w:i/>
          <w:color w:val="000000" w:themeColor="text1"/>
          <w:sz w:val="22"/>
          <w:szCs w:val="22"/>
          <w:vertAlign w:val="subscript"/>
          <w:lang w:val="en-GB"/>
        </w:rPr>
        <w:t>0</w:t>
      </w:r>
      <w:r w:rsidR="00003093" w:rsidRPr="00003093">
        <w:rPr>
          <w:b w:val="0"/>
          <w:color w:val="000000" w:themeColor="text1"/>
          <w:position w:val="-6"/>
          <w:sz w:val="22"/>
          <w:szCs w:val="22"/>
          <w:lang w:val="en-GB"/>
        </w:rPr>
        <w:t xml:space="preserve"> </w:t>
      </w:r>
      <w:r w:rsidR="00003093" w:rsidRPr="00003093">
        <w:rPr>
          <w:b w:val="0"/>
          <w:color w:val="000000" w:themeColor="text1"/>
          <w:sz w:val="22"/>
          <w:szCs w:val="22"/>
          <w:lang w:val="en-GB"/>
        </w:rPr>
        <w:t>scaled with mass according to the metabolic theory of ecology (</w:t>
      </w:r>
      <w:r w:rsidR="00003093" w:rsidRPr="00003093">
        <w:rPr>
          <w:b w:val="0"/>
          <w:i/>
          <w:color w:val="000000" w:themeColor="text1"/>
          <w:sz w:val="22"/>
          <w:szCs w:val="22"/>
          <w:lang w:val="en-GB"/>
        </w:rPr>
        <w:t>β</w:t>
      </w:r>
      <w:r w:rsidR="00003093" w:rsidRPr="00003093">
        <w:rPr>
          <w:b w:val="0"/>
          <w:color w:val="000000" w:themeColor="text1"/>
          <w:sz w:val="22"/>
          <w:szCs w:val="22"/>
          <w:lang w:val="en-GB"/>
        </w:rPr>
        <w:t xml:space="preserve"> = 0.75</w:t>
      </w:r>
      <w:r w:rsidR="00003093">
        <w:rPr>
          <w:b w:val="0"/>
          <w:color w:val="000000" w:themeColor="text1"/>
          <w:sz w:val="22"/>
          <w:szCs w:val="22"/>
          <w:lang w:val="en-GB"/>
        </w:rPr>
        <w:t xml:space="preserve">; </w:t>
      </w:r>
      <w:r w:rsidR="00003093" w:rsidRPr="00003093">
        <w:rPr>
          <w:b w:val="0"/>
          <w:color w:val="000000" w:themeColor="text1"/>
          <w:sz w:val="22"/>
          <w:szCs w:val="22"/>
          <w:lang w:val="en-GB"/>
        </w:rPr>
        <w:fldChar w:fldCharType="begin" w:fldLock="1"/>
      </w:r>
      <w:r w:rsidR="00003093" w:rsidRPr="00003093">
        <w:rPr>
          <w:b w:val="0"/>
          <w:color w:val="000000" w:themeColor="text1"/>
          <w:sz w:val="22"/>
          <w:szCs w:val="22"/>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00003093" w:rsidRPr="00003093">
        <w:rPr>
          <w:b w:val="0"/>
          <w:color w:val="000000" w:themeColor="text1"/>
          <w:sz w:val="22"/>
          <w:szCs w:val="22"/>
          <w:lang w:val="en-GB"/>
        </w:rPr>
        <w:fldChar w:fldCharType="separate"/>
      </w:r>
      <w:r w:rsidR="00003093" w:rsidRPr="00003093">
        <w:rPr>
          <w:b w:val="0"/>
          <w:noProof/>
          <w:color w:val="000000" w:themeColor="text1"/>
          <w:sz w:val="22"/>
          <w:szCs w:val="22"/>
          <w:lang w:val="en-GB"/>
        </w:rPr>
        <w:t xml:space="preserve">(Brown </w:t>
      </w:r>
      <w:r w:rsidR="00003093" w:rsidRPr="00003093">
        <w:rPr>
          <w:b w:val="0"/>
          <w:i/>
          <w:noProof/>
          <w:color w:val="000000" w:themeColor="text1"/>
          <w:sz w:val="22"/>
          <w:szCs w:val="22"/>
          <w:lang w:val="en-GB"/>
        </w:rPr>
        <w:t>et al.</w:t>
      </w:r>
      <w:r w:rsidR="00003093" w:rsidRPr="00003093">
        <w:rPr>
          <w:b w:val="0"/>
          <w:noProof/>
          <w:color w:val="000000" w:themeColor="text1"/>
          <w:sz w:val="22"/>
          <w:szCs w:val="22"/>
          <w:lang w:val="en-GB"/>
        </w:rPr>
        <w:t>, 2004)</w:t>
      </w:r>
      <w:r w:rsidR="00003093" w:rsidRPr="00003093">
        <w:rPr>
          <w:b w:val="0"/>
          <w:color w:val="000000" w:themeColor="text1"/>
          <w:sz w:val="22"/>
          <w:szCs w:val="22"/>
          <w:lang w:val="en-GB"/>
        </w:rPr>
        <w:fldChar w:fldCharType="end"/>
      </w:r>
      <w:r w:rsidR="00003093" w:rsidRPr="00003093">
        <w:rPr>
          <w:b w:val="0"/>
          <w:color w:val="000000" w:themeColor="text1"/>
          <w:sz w:val="22"/>
          <w:szCs w:val="22"/>
          <w:lang w:val="en-GB"/>
        </w:rPr>
        <w:t xml:space="preserve">) and one where mass scaling was left free and </w:t>
      </w:r>
      <w:r w:rsidR="00003093" w:rsidRPr="00003093">
        <w:rPr>
          <w:b w:val="0"/>
          <w:i/>
          <w:color w:val="000000" w:themeColor="text1"/>
          <w:sz w:val="22"/>
          <w:szCs w:val="22"/>
          <w:lang w:val="en-GB"/>
        </w:rPr>
        <w:t>β</w:t>
      </w:r>
      <w:r w:rsidR="00003093" w:rsidRPr="00003093">
        <w:rPr>
          <w:b w:val="0"/>
          <w:color w:val="000000" w:themeColor="text1"/>
          <w:sz w:val="22"/>
          <w:szCs w:val="22"/>
          <w:lang w:val="en-GB"/>
        </w:rPr>
        <w:t xml:space="preserve"> was estimated from the data along with all other parameters of the model. For each species at each site, 10,000 </w:t>
      </w:r>
      <w:r w:rsidR="00003093">
        <w:rPr>
          <w:b w:val="0"/>
          <w:color w:val="000000" w:themeColor="text1"/>
          <w:sz w:val="22"/>
          <w:szCs w:val="22"/>
          <w:lang w:val="en-GB"/>
        </w:rPr>
        <w:t xml:space="preserve">iterations of each </w:t>
      </w:r>
      <w:r w:rsidR="00003093" w:rsidRPr="00003093">
        <w:rPr>
          <w:b w:val="0"/>
          <w:color w:val="000000" w:themeColor="text1"/>
          <w:sz w:val="22"/>
          <w:szCs w:val="22"/>
          <w:lang w:val="en-GB"/>
        </w:rPr>
        <w:t>model type were run, the best fit model was selected based on the overall mean fit (</w:t>
      </w:r>
      <w:r w:rsidR="00003093" w:rsidRPr="00003093">
        <w:rPr>
          <w:b w:val="0"/>
          <w:i/>
          <w:color w:val="000000" w:themeColor="text1"/>
          <w:sz w:val="22"/>
          <w:szCs w:val="22"/>
          <w:lang w:val="en-GB"/>
        </w:rPr>
        <w:t>R</w:t>
      </w:r>
      <w:r w:rsidR="00003093" w:rsidRPr="00003093">
        <w:rPr>
          <w:b w:val="0"/>
          <w:i/>
          <w:color w:val="000000" w:themeColor="text1"/>
          <w:sz w:val="22"/>
          <w:szCs w:val="22"/>
          <w:vertAlign w:val="superscript"/>
          <w:lang w:val="en-GB"/>
        </w:rPr>
        <w:t>2</w:t>
      </w:r>
      <w:r w:rsidR="00003093" w:rsidRPr="00003093">
        <w:rPr>
          <w:b w:val="0"/>
          <w:color w:val="000000" w:themeColor="text1"/>
          <w:sz w:val="22"/>
          <w:szCs w:val="22"/>
          <w:lang w:val="en-GB"/>
        </w:rPr>
        <w:t>), AIC and BIC values of all runs.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1673"/>
        <w:gridCol w:w="1124"/>
        <w:gridCol w:w="1354"/>
        <w:gridCol w:w="1351"/>
        <w:gridCol w:w="1117"/>
      </w:tblGrid>
      <w:tr w:rsidR="00955B7D" w:rsidRPr="00333AD5" w14:paraId="5FCD42BD" w14:textId="77777777" w:rsidTr="00F7427F">
        <w:tc>
          <w:tcPr>
            <w:tcW w:w="1897" w:type="dxa"/>
            <w:tcBorders>
              <w:top w:val="single" w:sz="4" w:space="0" w:color="auto"/>
              <w:bottom w:val="single" w:sz="4" w:space="0" w:color="auto"/>
              <w:right w:val="single" w:sz="4" w:space="0" w:color="auto"/>
            </w:tcBorders>
            <w:vAlign w:val="center"/>
          </w:tcPr>
          <w:p w14:paraId="0D048076" w14:textId="51E25029"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Taxa</w:t>
            </w:r>
          </w:p>
        </w:tc>
        <w:tc>
          <w:tcPr>
            <w:tcW w:w="1673" w:type="dxa"/>
            <w:tcBorders>
              <w:top w:val="single" w:sz="4" w:space="0" w:color="auto"/>
              <w:left w:val="single" w:sz="4" w:space="0" w:color="auto"/>
              <w:bottom w:val="single" w:sz="4" w:space="0" w:color="auto"/>
            </w:tcBorders>
            <w:vAlign w:val="center"/>
          </w:tcPr>
          <w:p w14:paraId="00C0EEA3" w14:textId="722A1BFE"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Mass Scaling</w:t>
            </w:r>
          </w:p>
        </w:tc>
        <w:tc>
          <w:tcPr>
            <w:tcW w:w="1124" w:type="dxa"/>
            <w:tcBorders>
              <w:top w:val="single" w:sz="4" w:space="0" w:color="auto"/>
              <w:bottom w:val="single" w:sz="4" w:space="0" w:color="auto"/>
            </w:tcBorders>
            <w:vAlign w:val="center"/>
          </w:tcPr>
          <w:p w14:paraId="048F866F" w14:textId="5480DD14"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Site</w:t>
            </w:r>
          </w:p>
        </w:tc>
        <w:tc>
          <w:tcPr>
            <w:tcW w:w="1354" w:type="dxa"/>
            <w:tcBorders>
              <w:top w:val="single" w:sz="4" w:space="0" w:color="auto"/>
              <w:bottom w:val="single" w:sz="4" w:space="0" w:color="auto"/>
            </w:tcBorders>
            <w:vAlign w:val="center"/>
          </w:tcPr>
          <w:p w14:paraId="1125120A" w14:textId="6EAE2134"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Mean AIC</w:t>
            </w:r>
          </w:p>
        </w:tc>
        <w:tc>
          <w:tcPr>
            <w:tcW w:w="1351" w:type="dxa"/>
            <w:tcBorders>
              <w:top w:val="single" w:sz="4" w:space="0" w:color="auto"/>
              <w:bottom w:val="single" w:sz="4" w:space="0" w:color="auto"/>
            </w:tcBorders>
            <w:vAlign w:val="center"/>
          </w:tcPr>
          <w:p w14:paraId="5631D412" w14:textId="293CB909"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Mean BIC</w:t>
            </w:r>
          </w:p>
        </w:tc>
        <w:tc>
          <w:tcPr>
            <w:tcW w:w="1117" w:type="dxa"/>
            <w:tcBorders>
              <w:top w:val="single" w:sz="4" w:space="0" w:color="auto"/>
              <w:bottom w:val="single" w:sz="4" w:space="0" w:color="auto"/>
            </w:tcBorders>
            <w:vAlign w:val="center"/>
          </w:tcPr>
          <w:p w14:paraId="50A18738" w14:textId="103A08BD" w:rsidR="00955B7D" w:rsidRPr="00333AD5" w:rsidRDefault="00A81490" w:rsidP="000D1E5B">
            <w:pPr>
              <w:pStyle w:val="Caption"/>
              <w:keepNext/>
              <w:jc w:val="center"/>
              <w:rPr>
                <w:b w:val="0"/>
                <w:color w:val="auto"/>
                <w:sz w:val="24"/>
                <w:szCs w:val="24"/>
                <w:lang w:val="en-GB"/>
              </w:rPr>
            </w:pPr>
            <w:r w:rsidRPr="00333AD5">
              <w:rPr>
                <w:b w:val="0"/>
                <w:color w:val="auto"/>
                <w:sz w:val="24"/>
                <w:szCs w:val="24"/>
                <w:lang w:val="en-GB"/>
              </w:rPr>
              <w:t xml:space="preserve">Mean </w:t>
            </w:r>
            <w:r w:rsidR="000D1E5B" w:rsidRPr="00333AD5">
              <w:rPr>
                <w:b w:val="0"/>
                <w:color w:val="auto"/>
                <w:sz w:val="24"/>
                <w:szCs w:val="24"/>
                <w:lang w:val="en-GB"/>
              </w:rPr>
              <w:t>R</w:t>
            </w:r>
            <w:r w:rsidR="000D1E5B" w:rsidRPr="00333AD5">
              <w:rPr>
                <w:b w:val="0"/>
                <w:color w:val="auto"/>
                <w:sz w:val="24"/>
                <w:szCs w:val="24"/>
                <w:vertAlign w:val="superscript"/>
                <w:lang w:val="en-GB"/>
              </w:rPr>
              <w:t>2</w:t>
            </w:r>
          </w:p>
        </w:tc>
      </w:tr>
      <w:tr w:rsidR="000D1E5B" w:rsidRPr="00333AD5" w14:paraId="78506416" w14:textId="77777777" w:rsidTr="00F7427F">
        <w:tc>
          <w:tcPr>
            <w:tcW w:w="1897" w:type="dxa"/>
            <w:tcBorders>
              <w:top w:val="single" w:sz="4" w:space="0" w:color="auto"/>
              <w:right w:val="single" w:sz="4" w:space="0" w:color="auto"/>
            </w:tcBorders>
            <w:vAlign w:val="center"/>
          </w:tcPr>
          <w:p w14:paraId="60862CDE" w14:textId="76B7C007"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top w:val="single" w:sz="4" w:space="0" w:color="auto"/>
              <w:left w:val="single" w:sz="4" w:space="0" w:color="auto"/>
            </w:tcBorders>
            <w:vAlign w:val="center"/>
          </w:tcPr>
          <w:p w14:paraId="1674232F" w14:textId="2A29323E"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tcBorders>
              <w:top w:val="single" w:sz="4" w:space="0" w:color="auto"/>
            </w:tcBorders>
            <w:vAlign w:val="center"/>
          </w:tcPr>
          <w:p w14:paraId="00767016" w14:textId="736E1730"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Pe</w:t>
            </w:r>
            <w:r w:rsidRPr="00333AD5">
              <w:rPr>
                <w:rFonts w:ascii="Cambria" w:hAnsi="Cambria"/>
                <w:b w:val="0"/>
                <w:color w:val="auto"/>
                <w:sz w:val="22"/>
                <w:szCs w:val="22"/>
                <w:lang w:val="en-GB"/>
              </w:rPr>
              <w:t>ñ</w:t>
            </w:r>
            <w:r w:rsidRPr="00333AD5">
              <w:rPr>
                <w:b w:val="0"/>
                <w:color w:val="auto"/>
                <w:sz w:val="22"/>
                <w:szCs w:val="22"/>
                <w:lang w:val="en-GB"/>
              </w:rPr>
              <w:t>alara</w:t>
            </w:r>
          </w:p>
        </w:tc>
        <w:tc>
          <w:tcPr>
            <w:tcW w:w="1354" w:type="dxa"/>
            <w:tcBorders>
              <w:top w:val="single" w:sz="4" w:space="0" w:color="auto"/>
            </w:tcBorders>
            <w:vAlign w:val="center"/>
          </w:tcPr>
          <w:p w14:paraId="5AB69D55" w14:textId="667690A4"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-220</w:t>
            </w:r>
          </w:p>
        </w:tc>
        <w:tc>
          <w:tcPr>
            <w:tcW w:w="1351" w:type="dxa"/>
            <w:tcBorders>
              <w:top w:val="single" w:sz="4" w:space="0" w:color="auto"/>
            </w:tcBorders>
            <w:vAlign w:val="center"/>
          </w:tcPr>
          <w:p w14:paraId="2ABEBF91" w14:textId="27B9A5A0"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-207</w:t>
            </w:r>
          </w:p>
        </w:tc>
        <w:tc>
          <w:tcPr>
            <w:tcW w:w="1117" w:type="dxa"/>
            <w:tcBorders>
              <w:top w:val="single" w:sz="4" w:space="0" w:color="auto"/>
            </w:tcBorders>
            <w:vAlign w:val="center"/>
          </w:tcPr>
          <w:p w14:paraId="72C7DC03" w14:textId="1D6DF748"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0.46</w:t>
            </w:r>
          </w:p>
        </w:tc>
      </w:tr>
      <w:tr w:rsidR="000D1E5B" w:rsidRPr="00333AD5" w14:paraId="35D661B3" w14:textId="77777777" w:rsidTr="00F7427F">
        <w:tc>
          <w:tcPr>
            <w:tcW w:w="1897" w:type="dxa"/>
            <w:tcBorders>
              <w:right w:val="single" w:sz="4" w:space="0" w:color="auto"/>
            </w:tcBorders>
            <w:vAlign w:val="center"/>
          </w:tcPr>
          <w:p w14:paraId="3F1C89B7" w14:textId="0B2B4811"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44DC16B5" w14:textId="097938E6"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4A6006CE" w14:textId="617C7509"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60F1D9A3" w14:textId="6D97D4A4"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-192</w:t>
            </w:r>
          </w:p>
        </w:tc>
        <w:tc>
          <w:tcPr>
            <w:tcW w:w="1351" w:type="dxa"/>
            <w:vAlign w:val="center"/>
          </w:tcPr>
          <w:p w14:paraId="39372306" w14:textId="1813AC51"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-178</w:t>
            </w:r>
          </w:p>
        </w:tc>
        <w:tc>
          <w:tcPr>
            <w:tcW w:w="1117" w:type="dxa"/>
            <w:vAlign w:val="center"/>
          </w:tcPr>
          <w:p w14:paraId="13476ABC" w14:textId="1EB4369C"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0.27</w:t>
            </w:r>
          </w:p>
        </w:tc>
      </w:tr>
      <w:tr w:rsidR="000D1E5B" w:rsidRPr="00333AD5" w14:paraId="3AA57F99" w14:textId="77777777" w:rsidTr="00F7427F">
        <w:tc>
          <w:tcPr>
            <w:tcW w:w="1897" w:type="dxa"/>
            <w:tcBorders>
              <w:right w:val="single" w:sz="4" w:space="0" w:color="auto"/>
            </w:tcBorders>
            <w:vAlign w:val="center"/>
          </w:tcPr>
          <w:p w14:paraId="7C6EDABA" w14:textId="24FA6296"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43CA1572" w14:textId="33833B3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3AA58444" w14:textId="7EA2C9FC"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7ACFF3F9" w14:textId="74C59B73"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-109</w:t>
            </w:r>
          </w:p>
        </w:tc>
        <w:tc>
          <w:tcPr>
            <w:tcW w:w="1351" w:type="dxa"/>
            <w:vAlign w:val="center"/>
          </w:tcPr>
          <w:p w14:paraId="16CF9E68" w14:textId="49F81B7C"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-96</w:t>
            </w:r>
            <w:r w:rsidR="00490AD5">
              <w:rPr>
                <w:b w:val="0"/>
                <w:color w:val="auto"/>
                <w:sz w:val="22"/>
                <w:szCs w:val="22"/>
                <w:lang w:val="en-GB"/>
              </w:rPr>
              <w:t>.0</w:t>
            </w:r>
          </w:p>
        </w:tc>
        <w:tc>
          <w:tcPr>
            <w:tcW w:w="1117" w:type="dxa"/>
            <w:vAlign w:val="center"/>
          </w:tcPr>
          <w:p w14:paraId="35FCB481" w14:textId="029FD405"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0.11</w:t>
            </w:r>
          </w:p>
        </w:tc>
      </w:tr>
      <w:tr w:rsidR="000D1E5B" w:rsidRPr="00333AD5" w14:paraId="386F3185" w14:textId="77777777" w:rsidTr="00F7427F">
        <w:tc>
          <w:tcPr>
            <w:tcW w:w="1897" w:type="dxa"/>
            <w:tcBorders>
              <w:right w:val="single" w:sz="4" w:space="0" w:color="auto"/>
            </w:tcBorders>
            <w:vAlign w:val="center"/>
          </w:tcPr>
          <w:p w14:paraId="7A1CD60A" w14:textId="34A4D2FC"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3F4C2615" w14:textId="4C83A953"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675DD58F" w14:textId="462BC21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15D6B84D" w14:textId="5BE97EFD"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-387</w:t>
            </w:r>
          </w:p>
        </w:tc>
        <w:tc>
          <w:tcPr>
            <w:tcW w:w="1351" w:type="dxa"/>
            <w:vAlign w:val="center"/>
          </w:tcPr>
          <w:p w14:paraId="69692448" w14:textId="648F77C7"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-372</w:t>
            </w:r>
          </w:p>
        </w:tc>
        <w:tc>
          <w:tcPr>
            <w:tcW w:w="1117" w:type="dxa"/>
            <w:vAlign w:val="center"/>
          </w:tcPr>
          <w:p w14:paraId="01A1D4D9" w14:textId="48957305"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0.26</w:t>
            </w:r>
          </w:p>
        </w:tc>
      </w:tr>
      <w:tr w:rsidR="000D1E5B" w:rsidRPr="00333AD5" w14:paraId="297938A6" w14:textId="77777777" w:rsidTr="00F7427F">
        <w:tc>
          <w:tcPr>
            <w:tcW w:w="1897" w:type="dxa"/>
            <w:tcBorders>
              <w:right w:val="single" w:sz="4" w:space="0" w:color="auto"/>
            </w:tcBorders>
            <w:vAlign w:val="center"/>
          </w:tcPr>
          <w:p w14:paraId="1CCB86FF" w14:textId="323EEAC2"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4706B51C" w14:textId="7203AC67"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675ED028" w14:textId="17C16B16"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3B647855" w14:textId="034E2ECA"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-12</w:t>
            </w:r>
            <w:r w:rsidR="00490AD5">
              <w:rPr>
                <w:b w:val="0"/>
                <w:color w:val="auto"/>
                <w:sz w:val="22"/>
                <w:szCs w:val="22"/>
                <w:lang w:val="en-GB"/>
              </w:rPr>
              <w:t>.0</w:t>
            </w:r>
          </w:p>
        </w:tc>
        <w:tc>
          <w:tcPr>
            <w:tcW w:w="1351" w:type="dxa"/>
            <w:vAlign w:val="center"/>
          </w:tcPr>
          <w:p w14:paraId="18691AA4" w14:textId="29570170"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w:t>
            </w:r>
            <w:r w:rsidR="00490AD5">
              <w:rPr>
                <w:b w:val="0"/>
                <w:color w:val="auto"/>
                <w:sz w:val="22"/>
                <w:szCs w:val="22"/>
                <w:lang w:val="en-GB"/>
              </w:rPr>
              <w:t>.00</w:t>
            </w:r>
          </w:p>
        </w:tc>
        <w:tc>
          <w:tcPr>
            <w:tcW w:w="1117" w:type="dxa"/>
            <w:vAlign w:val="center"/>
          </w:tcPr>
          <w:p w14:paraId="132FBD2E" w14:textId="286A714B"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0.60</w:t>
            </w:r>
          </w:p>
        </w:tc>
      </w:tr>
      <w:tr w:rsidR="000D1E5B" w:rsidRPr="00333AD5" w14:paraId="0705551D" w14:textId="77777777" w:rsidTr="00F7427F">
        <w:tc>
          <w:tcPr>
            <w:tcW w:w="1897" w:type="dxa"/>
            <w:tcBorders>
              <w:right w:val="single" w:sz="4" w:space="0" w:color="auto"/>
            </w:tcBorders>
            <w:vAlign w:val="center"/>
          </w:tcPr>
          <w:p w14:paraId="2A7EEEDB" w14:textId="32C0ECD1"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629E0406" w14:textId="11F9EC73"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630D4A6C" w14:textId="7235DB1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0FECEED3" w14:textId="7CDDE07F"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25</w:t>
            </w:r>
            <w:r w:rsidR="00490AD5">
              <w:rPr>
                <w:b w:val="0"/>
                <w:color w:val="auto"/>
                <w:sz w:val="22"/>
                <w:szCs w:val="22"/>
                <w:lang w:val="en-GB"/>
              </w:rPr>
              <w:t>.0</w:t>
            </w:r>
          </w:p>
        </w:tc>
        <w:tc>
          <w:tcPr>
            <w:tcW w:w="1351" w:type="dxa"/>
            <w:vAlign w:val="center"/>
          </w:tcPr>
          <w:p w14:paraId="0F92C31C" w14:textId="2ACC3E1A"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37</w:t>
            </w:r>
            <w:r w:rsidR="00490AD5">
              <w:rPr>
                <w:b w:val="0"/>
                <w:color w:val="auto"/>
                <w:sz w:val="22"/>
                <w:szCs w:val="22"/>
                <w:lang w:val="en-GB"/>
              </w:rPr>
              <w:t>.0</w:t>
            </w:r>
          </w:p>
        </w:tc>
        <w:tc>
          <w:tcPr>
            <w:tcW w:w="1117" w:type="dxa"/>
            <w:vAlign w:val="center"/>
          </w:tcPr>
          <w:p w14:paraId="0C53D454" w14:textId="490FC205"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0.71</w:t>
            </w:r>
          </w:p>
        </w:tc>
      </w:tr>
      <w:tr w:rsidR="000D1E5B" w:rsidRPr="00333AD5" w14:paraId="184237F1" w14:textId="77777777" w:rsidTr="00F7427F">
        <w:tc>
          <w:tcPr>
            <w:tcW w:w="1897" w:type="dxa"/>
            <w:tcBorders>
              <w:right w:val="single" w:sz="4" w:space="0" w:color="auto"/>
            </w:tcBorders>
            <w:vAlign w:val="center"/>
          </w:tcPr>
          <w:p w14:paraId="729EEEA8" w14:textId="2E49EDAF"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56369AEA" w14:textId="3BF0A329"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07E1F4D4" w14:textId="17231917"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027A1920" w14:textId="3175CCDA"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91</w:t>
            </w:r>
            <w:r w:rsidR="00490AD5">
              <w:rPr>
                <w:b w:val="0"/>
                <w:color w:val="auto"/>
                <w:sz w:val="22"/>
                <w:szCs w:val="22"/>
                <w:lang w:val="en-GB"/>
              </w:rPr>
              <w:t>.0</w:t>
            </w:r>
          </w:p>
        </w:tc>
        <w:tc>
          <w:tcPr>
            <w:tcW w:w="1351" w:type="dxa"/>
            <w:vAlign w:val="center"/>
          </w:tcPr>
          <w:p w14:paraId="21228544" w14:textId="793331E1"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105</w:t>
            </w:r>
          </w:p>
        </w:tc>
        <w:tc>
          <w:tcPr>
            <w:tcW w:w="1117" w:type="dxa"/>
            <w:vAlign w:val="center"/>
          </w:tcPr>
          <w:p w14:paraId="445F54BA" w14:textId="2490C4CE"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0.48</w:t>
            </w:r>
          </w:p>
        </w:tc>
      </w:tr>
      <w:tr w:rsidR="000D1E5B" w:rsidRPr="00333AD5" w14:paraId="665D2E80" w14:textId="77777777" w:rsidTr="00F7427F">
        <w:tc>
          <w:tcPr>
            <w:tcW w:w="1897" w:type="dxa"/>
            <w:tcBorders>
              <w:right w:val="single" w:sz="4" w:space="0" w:color="auto"/>
            </w:tcBorders>
            <w:vAlign w:val="center"/>
          </w:tcPr>
          <w:p w14:paraId="3F68E042" w14:textId="653031A8"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3570174C" w14:textId="19B03C41"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283A97DA" w14:textId="38863417"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Murcia</w:t>
            </w:r>
          </w:p>
        </w:tc>
        <w:tc>
          <w:tcPr>
            <w:tcW w:w="1354" w:type="dxa"/>
            <w:vAlign w:val="center"/>
          </w:tcPr>
          <w:p w14:paraId="6AE0467B" w14:textId="55BD3122"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w:t>
            </w:r>
            <w:r w:rsidR="00490AD5">
              <w:rPr>
                <w:b w:val="0"/>
                <w:color w:val="auto"/>
                <w:sz w:val="22"/>
                <w:szCs w:val="22"/>
                <w:lang w:val="en-GB"/>
              </w:rPr>
              <w:t>.00</w:t>
            </w:r>
          </w:p>
        </w:tc>
        <w:tc>
          <w:tcPr>
            <w:tcW w:w="1351" w:type="dxa"/>
            <w:vAlign w:val="center"/>
          </w:tcPr>
          <w:p w14:paraId="38FCD70B" w14:textId="1782774F"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12</w:t>
            </w:r>
            <w:r w:rsidR="00490AD5">
              <w:rPr>
                <w:b w:val="0"/>
                <w:color w:val="auto"/>
                <w:sz w:val="22"/>
                <w:szCs w:val="22"/>
                <w:lang w:val="en-GB"/>
              </w:rPr>
              <w:t>.0</w:t>
            </w:r>
          </w:p>
        </w:tc>
        <w:tc>
          <w:tcPr>
            <w:tcW w:w="1117" w:type="dxa"/>
            <w:vAlign w:val="center"/>
          </w:tcPr>
          <w:p w14:paraId="56D28C4C" w14:textId="7C931C0B"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0.46</w:t>
            </w:r>
          </w:p>
        </w:tc>
      </w:tr>
      <w:tr w:rsidR="000D1E5B" w:rsidRPr="00333AD5" w14:paraId="03229063" w14:textId="77777777" w:rsidTr="00F7427F">
        <w:tc>
          <w:tcPr>
            <w:tcW w:w="1897" w:type="dxa"/>
            <w:tcBorders>
              <w:right w:val="single" w:sz="4" w:space="0" w:color="auto"/>
            </w:tcBorders>
            <w:vAlign w:val="center"/>
          </w:tcPr>
          <w:p w14:paraId="1FCDDE1C" w14:textId="04EDE721"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37CEAA72" w14:textId="190453B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0E6D9BD4" w14:textId="0F891AB1"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Jaca</w:t>
            </w:r>
          </w:p>
        </w:tc>
        <w:tc>
          <w:tcPr>
            <w:tcW w:w="1354" w:type="dxa"/>
            <w:vAlign w:val="center"/>
          </w:tcPr>
          <w:p w14:paraId="1DFFC146" w14:textId="28C1C686"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12</w:t>
            </w:r>
            <w:r w:rsidR="00490AD5">
              <w:rPr>
                <w:b w:val="0"/>
                <w:color w:val="auto"/>
                <w:sz w:val="22"/>
                <w:szCs w:val="22"/>
                <w:lang w:val="en-GB"/>
              </w:rPr>
              <w:t>.0</w:t>
            </w:r>
          </w:p>
        </w:tc>
        <w:tc>
          <w:tcPr>
            <w:tcW w:w="1351" w:type="dxa"/>
            <w:vAlign w:val="center"/>
          </w:tcPr>
          <w:p w14:paraId="77A6692D" w14:textId="2DC30F49"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25</w:t>
            </w:r>
            <w:r w:rsidR="00490AD5">
              <w:rPr>
                <w:b w:val="0"/>
                <w:color w:val="auto"/>
                <w:sz w:val="22"/>
                <w:szCs w:val="22"/>
                <w:lang w:val="en-GB"/>
              </w:rPr>
              <w:t>.0</w:t>
            </w:r>
          </w:p>
        </w:tc>
        <w:tc>
          <w:tcPr>
            <w:tcW w:w="1117" w:type="dxa"/>
            <w:vAlign w:val="center"/>
          </w:tcPr>
          <w:p w14:paraId="461DDFE1" w14:textId="32A7D738"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0.01</w:t>
            </w:r>
          </w:p>
        </w:tc>
      </w:tr>
      <w:tr w:rsidR="000D1E5B" w:rsidRPr="00333AD5" w14:paraId="5060CC56" w14:textId="77777777" w:rsidTr="00F7427F">
        <w:tc>
          <w:tcPr>
            <w:tcW w:w="1897" w:type="dxa"/>
            <w:tcBorders>
              <w:right w:val="single" w:sz="4" w:space="0" w:color="auto"/>
            </w:tcBorders>
            <w:vAlign w:val="center"/>
          </w:tcPr>
          <w:p w14:paraId="6009CAAE" w14:textId="35C8A273"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72B14F33" w14:textId="560C85F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17384E24" w14:textId="19D1C4F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661A833B" w14:textId="2AFAC22F"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152</w:t>
            </w:r>
          </w:p>
        </w:tc>
        <w:tc>
          <w:tcPr>
            <w:tcW w:w="1351" w:type="dxa"/>
            <w:vAlign w:val="center"/>
          </w:tcPr>
          <w:p w14:paraId="22296B91" w14:textId="70F852C6"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165</w:t>
            </w:r>
          </w:p>
        </w:tc>
        <w:tc>
          <w:tcPr>
            <w:tcW w:w="1117" w:type="dxa"/>
            <w:vAlign w:val="center"/>
          </w:tcPr>
          <w:p w14:paraId="2A105A31" w14:textId="6BF857AF"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0.27</w:t>
            </w:r>
          </w:p>
        </w:tc>
      </w:tr>
      <w:tr w:rsidR="000D1E5B" w:rsidRPr="00333AD5" w14:paraId="3E1762C6" w14:textId="77777777" w:rsidTr="00F7427F">
        <w:tc>
          <w:tcPr>
            <w:tcW w:w="1897" w:type="dxa"/>
            <w:tcBorders>
              <w:right w:val="single" w:sz="4" w:space="0" w:color="auto"/>
            </w:tcBorders>
            <w:vAlign w:val="center"/>
          </w:tcPr>
          <w:p w14:paraId="2C8BE479" w14:textId="6D0CD7DD"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0DC8B8A6" w14:textId="397C69EA"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68605EBE" w14:textId="1F7D9783"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541F7FD4" w14:textId="2302A8E3"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-29</w:t>
            </w:r>
            <w:r w:rsidR="00490AD5">
              <w:rPr>
                <w:b w:val="0"/>
                <w:color w:val="auto"/>
                <w:sz w:val="22"/>
                <w:szCs w:val="22"/>
                <w:lang w:val="en-GB"/>
              </w:rPr>
              <w:t>.0</w:t>
            </w:r>
          </w:p>
        </w:tc>
        <w:tc>
          <w:tcPr>
            <w:tcW w:w="1351" w:type="dxa"/>
            <w:vAlign w:val="center"/>
          </w:tcPr>
          <w:p w14:paraId="5777DBEE" w14:textId="271F2866"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-18</w:t>
            </w:r>
            <w:r w:rsidR="00490AD5">
              <w:rPr>
                <w:b w:val="0"/>
                <w:color w:val="auto"/>
                <w:sz w:val="22"/>
                <w:szCs w:val="22"/>
                <w:lang w:val="en-GB"/>
              </w:rPr>
              <w:t>.0</w:t>
            </w:r>
          </w:p>
        </w:tc>
        <w:tc>
          <w:tcPr>
            <w:tcW w:w="1117" w:type="dxa"/>
            <w:vAlign w:val="center"/>
          </w:tcPr>
          <w:p w14:paraId="2C3D133A" w14:textId="3148B455"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0.21</w:t>
            </w:r>
          </w:p>
        </w:tc>
      </w:tr>
      <w:tr w:rsidR="000D1E5B" w:rsidRPr="00333AD5" w14:paraId="3FBD9A75" w14:textId="77777777" w:rsidTr="00F7427F">
        <w:tc>
          <w:tcPr>
            <w:tcW w:w="1897" w:type="dxa"/>
            <w:tcBorders>
              <w:right w:val="single" w:sz="4" w:space="0" w:color="auto"/>
            </w:tcBorders>
            <w:vAlign w:val="center"/>
          </w:tcPr>
          <w:p w14:paraId="22352371" w14:textId="20C21B12"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6B9D73E6" w14:textId="74F8024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12743432" w14:textId="302A5262"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0F031C89" w14:textId="2E8149D6"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300</w:t>
            </w:r>
          </w:p>
        </w:tc>
        <w:tc>
          <w:tcPr>
            <w:tcW w:w="1351" w:type="dxa"/>
            <w:vAlign w:val="center"/>
          </w:tcPr>
          <w:p w14:paraId="056A7A5B" w14:textId="0168DA09"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314</w:t>
            </w:r>
          </w:p>
        </w:tc>
        <w:tc>
          <w:tcPr>
            <w:tcW w:w="1117" w:type="dxa"/>
            <w:vAlign w:val="center"/>
          </w:tcPr>
          <w:p w14:paraId="60E4AC94" w14:textId="4D3B001D"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0.36</w:t>
            </w:r>
          </w:p>
        </w:tc>
      </w:tr>
      <w:tr w:rsidR="000D1E5B" w:rsidRPr="00333AD5" w14:paraId="1E45D3AB" w14:textId="77777777" w:rsidTr="00F7427F">
        <w:tc>
          <w:tcPr>
            <w:tcW w:w="1897" w:type="dxa"/>
            <w:tcBorders>
              <w:right w:val="single" w:sz="4" w:space="0" w:color="auto"/>
            </w:tcBorders>
            <w:vAlign w:val="center"/>
          </w:tcPr>
          <w:p w14:paraId="67DB5B89" w14:textId="57CBB515"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65537939" w14:textId="697C80E9"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4E5E7378" w14:textId="7338A3E4"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Pe</w:t>
            </w:r>
            <w:r w:rsidRPr="00333AD5">
              <w:rPr>
                <w:rFonts w:ascii="Cambria" w:hAnsi="Cambria"/>
                <w:b w:val="0"/>
                <w:color w:val="auto"/>
                <w:sz w:val="22"/>
                <w:szCs w:val="22"/>
                <w:lang w:val="en-GB"/>
              </w:rPr>
              <w:t>ñ</w:t>
            </w:r>
            <w:r w:rsidRPr="00333AD5">
              <w:rPr>
                <w:b w:val="0"/>
                <w:color w:val="auto"/>
                <w:sz w:val="22"/>
                <w:szCs w:val="22"/>
                <w:lang w:val="en-GB"/>
              </w:rPr>
              <w:t>alara</w:t>
            </w:r>
          </w:p>
        </w:tc>
        <w:tc>
          <w:tcPr>
            <w:tcW w:w="1354" w:type="dxa"/>
            <w:vAlign w:val="center"/>
          </w:tcPr>
          <w:p w14:paraId="1880B4CA" w14:textId="37CCF711"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-73</w:t>
            </w:r>
            <w:r w:rsidR="00490AD5">
              <w:rPr>
                <w:b w:val="0"/>
                <w:color w:val="auto"/>
                <w:sz w:val="22"/>
                <w:szCs w:val="22"/>
                <w:lang w:val="en-GB"/>
              </w:rPr>
              <w:t>.0</w:t>
            </w:r>
          </w:p>
        </w:tc>
        <w:tc>
          <w:tcPr>
            <w:tcW w:w="1351" w:type="dxa"/>
            <w:vAlign w:val="center"/>
          </w:tcPr>
          <w:p w14:paraId="1CA455F8" w14:textId="2DF8716F"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-60</w:t>
            </w:r>
            <w:r w:rsidR="00490AD5">
              <w:rPr>
                <w:b w:val="0"/>
                <w:color w:val="auto"/>
                <w:sz w:val="22"/>
                <w:szCs w:val="22"/>
                <w:lang w:val="en-GB"/>
              </w:rPr>
              <w:t>.0</w:t>
            </w:r>
          </w:p>
        </w:tc>
        <w:tc>
          <w:tcPr>
            <w:tcW w:w="1117" w:type="dxa"/>
            <w:vAlign w:val="center"/>
          </w:tcPr>
          <w:p w14:paraId="6782C17D" w14:textId="6B802D34"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0.36</w:t>
            </w:r>
          </w:p>
        </w:tc>
      </w:tr>
      <w:tr w:rsidR="000D1E5B" w:rsidRPr="00333AD5" w14:paraId="06E5F7EF" w14:textId="77777777" w:rsidTr="00F7427F">
        <w:tc>
          <w:tcPr>
            <w:tcW w:w="1897" w:type="dxa"/>
            <w:tcBorders>
              <w:right w:val="single" w:sz="4" w:space="0" w:color="auto"/>
            </w:tcBorders>
            <w:vAlign w:val="center"/>
          </w:tcPr>
          <w:p w14:paraId="77D6193D" w14:textId="3CEEB9A6"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6B933C5B" w14:textId="6B67B1F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0A7F715D" w14:textId="5EF450A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562CAB77" w14:textId="20CB0DE4"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-38</w:t>
            </w:r>
            <w:r w:rsidR="00490AD5">
              <w:rPr>
                <w:b w:val="0"/>
                <w:color w:val="auto"/>
                <w:sz w:val="22"/>
                <w:szCs w:val="22"/>
                <w:lang w:val="en-GB"/>
              </w:rPr>
              <w:t>.0</w:t>
            </w:r>
          </w:p>
        </w:tc>
        <w:tc>
          <w:tcPr>
            <w:tcW w:w="1351" w:type="dxa"/>
            <w:vAlign w:val="center"/>
          </w:tcPr>
          <w:p w14:paraId="0ABAD44B" w14:textId="2005E116"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-25</w:t>
            </w:r>
            <w:r w:rsidR="00490AD5">
              <w:rPr>
                <w:b w:val="0"/>
                <w:color w:val="auto"/>
                <w:sz w:val="22"/>
                <w:szCs w:val="22"/>
                <w:lang w:val="en-GB"/>
              </w:rPr>
              <w:t>.0</w:t>
            </w:r>
          </w:p>
        </w:tc>
        <w:tc>
          <w:tcPr>
            <w:tcW w:w="1117" w:type="dxa"/>
            <w:vAlign w:val="center"/>
          </w:tcPr>
          <w:p w14:paraId="3C6EEF7A" w14:textId="2F530779"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0.33</w:t>
            </w:r>
          </w:p>
        </w:tc>
      </w:tr>
      <w:tr w:rsidR="000D1E5B" w:rsidRPr="00333AD5" w14:paraId="6038EEEC" w14:textId="77777777" w:rsidTr="00F7427F">
        <w:tc>
          <w:tcPr>
            <w:tcW w:w="1897" w:type="dxa"/>
            <w:tcBorders>
              <w:right w:val="single" w:sz="4" w:space="0" w:color="auto"/>
            </w:tcBorders>
            <w:vAlign w:val="center"/>
          </w:tcPr>
          <w:p w14:paraId="3F6552C8" w14:textId="2D54F909"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2D259D05" w14:textId="0422FF0A"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1705A4E8" w14:textId="5DC6BCA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4E9414D3" w14:textId="4D248578"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14</w:t>
            </w:r>
            <w:r w:rsidR="00490AD5">
              <w:rPr>
                <w:b w:val="0"/>
                <w:color w:val="auto"/>
                <w:sz w:val="22"/>
                <w:szCs w:val="22"/>
                <w:lang w:val="en-GB"/>
              </w:rPr>
              <w:t>.0</w:t>
            </w:r>
          </w:p>
        </w:tc>
        <w:tc>
          <w:tcPr>
            <w:tcW w:w="1351" w:type="dxa"/>
            <w:vAlign w:val="center"/>
          </w:tcPr>
          <w:p w14:paraId="21EFB381" w14:textId="676081E4"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28</w:t>
            </w:r>
            <w:r w:rsidR="00490AD5">
              <w:rPr>
                <w:b w:val="0"/>
                <w:color w:val="auto"/>
                <w:sz w:val="22"/>
                <w:szCs w:val="22"/>
                <w:lang w:val="en-GB"/>
              </w:rPr>
              <w:t>.0</w:t>
            </w:r>
          </w:p>
        </w:tc>
        <w:tc>
          <w:tcPr>
            <w:tcW w:w="1117" w:type="dxa"/>
            <w:vAlign w:val="center"/>
          </w:tcPr>
          <w:p w14:paraId="03C60EF8" w14:textId="1F526FDF"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0.18</w:t>
            </w:r>
          </w:p>
        </w:tc>
      </w:tr>
      <w:tr w:rsidR="000D1E5B" w:rsidRPr="00333AD5" w14:paraId="46F0FBB2" w14:textId="77777777" w:rsidTr="00F7427F">
        <w:tc>
          <w:tcPr>
            <w:tcW w:w="1897" w:type="dxa"/>
            <w:tcBorders>
              <w:right w:val="single" w:sz="4" w:space="0" w:color="auto"/>
            </w:tcBorders>
            <w:vAlign w:val="center"/>
          </w:tcPr>
          <w:p w14:paraId="0332C1BC" w14:textId="2FE29F0B"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4D3EEF49" w14:textId="4D9EE000"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026EA0E3" w14:textId="2C40566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691ED504" w14:textId="220C2D02"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-207</w:t>
            </w:r>
          </w:p>
        </w:tc>
        <w:tc>
          <w:tcPr>
            <w:tcW w:w="1351" w:type="dxa"/>
            <w:vAlign w:val="center"/>
          </w:tcPr>
          <w:p w14:paraId="5EDEEF44" w14:textId="482767F7"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-192</w:t>
            </w:r>
          </w:p>
        </w:tc>
        <w:tc>
          <w:tcPr>
            <w:tcW w:w="1117" w:type="dxa"/>
            <w:vAlign w:val="center"/>
          </w:tcPr>
          <w:p w14:paraId="298DFB5E" w14:textId="389A795B"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0.46</w:t>
            </w:r>
          </w:p>
        </w:tc>
      </w:tr>
      <w:tr w:rsidR="000D1E5B" w:rsidRPr="00333AD5" w14:paraId="7DF3843F" w14:textId="77777777" w:rsidTr="00F7427F">
        <w:tc>
          <w:tcPr>
            <w:tcW w:w="1897" w:type="dxa"/>
            <w:tcBorders>
              <w:right w:val="single" w:sz="4" w:space="0" w:color="auto"/>
            </w:tcBorders>
            <w:vAlign w:val="center"/>
          </w:tcPr>
          <w:p w14:paraId="25F4BE7F" w14:textId="23FC3B7F"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393CD804" w14:textId="630430C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6E37EF09" w14:textId="3B3F209B"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72DA2773" w14:textId="4E502507"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33</w:t>
            </w:r>
            <w:r w:rsidR="00490AD5">
              <w:rPr>
                <w:b w:val="0"/>
                <w:color w:val="auto"/>
                <w:sz w:val="22"/>
                <w:szCs w:val="22"/>
                <w:lang w:val="en-GB"/>
              </w:rPr>
              <w:t>.0</w:t>
            </w:r>
          </w:p>
        </w:tc>
        <w:tc>
          <w:tcPr>
            <w:tcW w:w="1351" w:type="dxa"/>
            <w:vAlign w:val="center"/>
          </w:tcPr>
          <w:p w14:paraId="3628584B" w14:textId="2CEDB870"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47</w:t>
            </w:r>
            <w:r w:rsidR="00490AD5">
              <w:rPr>
                <w:b w:val="0"/>
                <w:color w:val="auto"/>
                <w:sz w:val="22"/>
                <w:szCs w:val="22"/>
                <w:lang w:val="en-GB"/>
              </w:rPr>
              <w:t>.0</w:t>
            </w:r>
          </w:p>
        </w:tc>
        <w:tc>
          <w:tcPr>
            <w:tcW w:w="1117" w:type="dxa"/>
            <w:vAlign w:val="center"/>
          </w:tcPr>
          <w:p w14:paraId="44D01647" w14:textId="192E6C81"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0.63</w:t>
            </w:r>
          </w:p>
        </w:tc>
      </w:tr>
      <w:tr w:rsidR="000D1E5B" w:rsidRPr="00333AD5" w14:paraId="7B98293F" w14:textId="77777777" w:rsidTr="00F7427F">
        <w:tc>
          <w:tcPr>
            <w:tcW w:w="1897" w:type="dxa"/>
            <w:tcBorders>
              <w:right w:val="single" w:sz="4" w:space="0" w:color="auto"/>
            </w:tcBorders>
            <w:vAlign w:val="center"/>
          </w:tcPr>
          <w:p w14:paraId="022558A8" w14:textId="1E832A17"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6DC6CA91" w14:textId="32CFEE6D"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7E561CF4" w14:textId="7FD2B1D2"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48A1AC5C" w14:textId="421CE130"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w:t>
            </w:r>
            <w:r w:rsidR="00490AD5">
              <w:rPr>
                <w:b w:val="0"/>
                <w:color w:val="auto"/>
                <w:sz w:val="22"/>
                <w:szCs w:val="22"/>
                <w:lang w:val="en-GB"/>
              </w:rPr>
              <w:t>.0</w:t>
            </w:r>
          </w:p>
        </w:tc>
        <w:tc>
          <w:tcPr>
            <w:tcW w:w="1351" w:type="dxa"/>
            <w:vAlign w:val="center"/>
          </w:tcPr>
          <w:p w14:paraId="7D5E18AA" w14:textId="7DCB228F"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23</w:t>
            </w:r>
            <w:r w:rsidR="00490AD5">
              <w:rPr>
                <w:b w:val="0"/>
                <w:color w:val="auto"/>
                <w:sz w:val="22"/>
                <w:szCs w:val="22"/>
                <w:lang w:val="en-GB"/>
              </w:rPr>
              <w:t>.0</w:t>
            </w:r>
          </w:p>
        </w:tc>
        <w:tc>
          <w:tcPr>
            <w:tcW w:w="1117" w:type="dxa"/>
            <w:vAlign w:val="center"/>
          </w:tcPr>
          <w:p w14:paraId="1DE52A65" w14:textId="419642E7"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0.80</w:t>
            </w:r>
          </w:p>
        </w:tc>
      </w:tr>
      <w:tr w:rsidR="000D1E5B" w:rsidRPr="00333AD5" w14:paraId="3E68601B" w14:textId="77777777" w:rsidTr="00F7427F">
        <w:tc>
          <w:tcPr>
            <w:tcW w:w="1897" w:type="dxa"/>
            <w:tcBorders>
              <w:right w:val="single" w:sz="4" w:space="0" w:color="auto"/>
            </w:tcBorders>
            <w:vAlign w:val="center"/>
          </w:tcPr>
          <w:p w14:paraId="17735DCF" w14:textId="28F27B9D"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3FE294DB" w14:textId="6DFAA4E9"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72757A69" w14:textId="50FCCB7C"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1FE5FAB8" w14:textId="033322CE"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190</w:t>
            </w:r>
          </w:p>
        </w:tc>
        <w:tc>
          <w:tcPr>
            <w:tcW w:w="1351" w:type="dxa"/>
            <w:vAlign w:val="center"/>
          </w:tcPr>
          <w:p w14:paraId="54D01FF6" w14:textId="5BCAEA4A"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203</w:t>
            </w:r>
          </w:p>
        </w:tc>
        <w:tc>
          <w:tcPr>
            <w:tcW w:w="1117" w:type="dxa"/>
            <w:vAlign w:val="center"/>
          </w:tcPr>
          <w:p w14:paraId="4F670645" w14:textId="3C917DAC"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0.35</w:t>
            </w:r>
          </w:p>
        </w:tc>
      </w:tr>
      <w:tr w:rsidR="000D1E5B" w:rsidRPr="00333AD5" w14:paraId="7AC45D34" w14:textId="77777777" w:rsidTr="00F7427F">
        <w:tc>
          <w:tcPr>
            <w:tcW w:w="1897" w:type="dxa"/>
            <w:tcBorders>
              <w:right w:val="single" w:sz="4" w:space="0" w:color="auto"/>
            </w:tcBorders>
            <w:vAlign w:val="center"/>
          </w:tcPr>
          <w:p w14:paraId="453BB9E2" w14:textId="797D05E8"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1F56F748" w14:textId="43956C44"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66595960" w14:textId="0D173A2D"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Murcia</w:t>
            </w:r>
          </w:p>
        </w:tc>
        <w:tc>
          <w:tcPr>
            <w:tcW w:w="1354" w:type="dxa"/>
            <w:vAlign w:val="center"/>
          </w:tcPr>
          <w:p w14:paraId="0CC69803" w14:textId="053298D0"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60</w:t>
            </w:r>
            <w:r w:rsidR="00490AD5">
              <w:rPr>
                <w:b w:val="0"/>
                <w:color w:val="auto"/>
                <w:sz w:val="22"/>
                <w:szCs w:val="22"/>
                <w:lang w:val="en-GB"/>
              </w:rPr>
              <w:t>.0</w:t>
            </w:r>
          </w:p>
        </w:tc>
        <w:tc>
          <w:tcPr>
            <w:tcW w:w="1351" w:type="dxa"/>
            <w:vAlign w:val="center"/>
          </w:tcPr>
          <w:p w14:paraId="39C2604A" w14:textId="6D1D8ED1"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70</w:t>
            </w:r>
            <w:r w:rsidR="00490AD5">
              <w:rPr>
                <w:b w:val="0"/>
                <w:color w:val="auto"/>
                <w:sz w:val="22"/>
                <w:szCs w:val="22"/>
                <w:lang w:val="en-GB"/>
              </w:rPr>
              <w:t>.0</w:t>
            </w:r>
          </w:p>
        </w:tc>
        <w:tc>
          <w:tcPr>
            <w:tcW w:w="1117" w:type="dxa"/>
            <w:vAlign w:val="center"/>
          </w:tcPr>
          <w:p w14:paraId="70F4CF5F" w14:textId="348EFC96"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0.58</w:t>
            </w:r>
          </w:p>
        </w:tc>
      </w:tr>
      <w:tr w:rsidR="00FC2BAC" w:rsidRPr="00333AD5" w14:paraId="114D3B52" w14:textId="77777777" w:rsidTr="00F7427F">
        <w:tc>
          <w:tcPr>
            <w:tcW w:w="1897" w:type="dxa"/>
            <w:tcBorders>
              <w:right w:val="single" w:sz="4" w:space="0" w:color="auto"/>
            </w:tcBorders>
            <w:vAlign w:val="center"/>
          </w:tcPr>
          <w:p w14:paraId="5A389118" w14:textId="4C58873F"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472333A3" w14:textId="56673CA7"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2C80DFF7" w14:textId="4F1F99ED"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Jaca</w:t>
            </w:r>
          </w:p>
        </w:tc>
        <w:tc>
          <w:tcPr>
            <w:tcW w:w="1354" w:type="dxa"/>
            <w:vAlign w:val="center"/>
          </w:tcPr>
          <w:p w14:paraId="671CC1D9" w14:textId="4731AAF3"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w:t>
            </w:r>
            <w:r w:rsidR="00490AD5">
              <w:rPr>
                <w:b w:val="0"/>
                <w:color w:val="auto"/>
                <w:sz w:val="22"/>
                <w:szCs w:val="22"/>
                <w:lang w:val="en-GB"/>
              </w:rPr>
              <w:t>.00</w:t>
            </w:r>
          </w:p>
        </w:tc>
        <w:tc>
          <w:tcPr>
            <w:tcW w:w="1351" w:type="dxa"/>
            <w:vAlign w:val="center"/>
          </w:tcPr>
          <w:p w14:paraId="554587BC" w14:textId="23BD273A"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6</w:t>
            </w:r>
            <w:r w:rsidR="00490AD5">
              <w:rPr>
                <w:b w:val="0"/>
                <w:color w:val="auto"/>
                <w:sz w:val="22"/>
                <w:szCs w:val="22"/>
                <w:lang w:val="en-GB"/>
              </w:rPr>
              <w:t>.00</w:t>
            </w:r>
          </w:p>
        </w:tc>
        <w:tc>
          <w:tcPr>
            <w:tcW w:w="1117" w:type="dxa"/>
            <w:vAlign w:val="center"/>
          </w:tcPr>
          <w:p w14:paraId="67751255" w14:textId="6C7CDCCF"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0.35</w:t>
            </w:r>
          </w:p>
        </w:tc>
      </w:tr>
      <w:tr w:rsidR="00FC2BAC" w:rsidRPr="00333AD5" w14:paraId="7D197033" w14:textId="77777777" w:rsidTr="00F7427F">
        <w:tc>
          <w:tcPr>
            <w:tcW w:w="1897" w:type="dxa"/>
            <w:tcBorders>
              <w:right w:val="single" w:sz="4" w:space="0" w:color="auto"/>
            </w:tcBorders>
            <w:vAlign w:val="center"/>
          </w:tcPr>
          <w:p w14:paraId="5AE9769B" w14:textId="7B49605D"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4977EC87" w14:textId="518EA53D"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18B9D72E" w14:textId="0A61012D"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2C80B4E9" w14:textId="304518F4"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117</w:t>
            </w:r>
          </w:p>
        </w:tc>
        <w:tc>
          <w:tcPr>
            <w:tcW w:w="1351" w:type="dxa"/>
            <w:vAlign w:val="center"/>
          </w:tcPr>
          <w:p w14:paraId="60A92722" w14:textId="738DB17A"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130</w:t>
            </w:r>
          </w:p>
        </w:tc>
        <w:tc>
          <w:tcPr>
            <w:tcW w:w="1117" w:type="dxa"/>
            <w:vAlign w:val="center"/>
          </w:tcPr>
          <w:p w14:paraId="544F310C" w14:textId="0D2FD4A2"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0.34</w:t>
            </w:r>
          </w:p>
        </w:tc>
      </w:tr>
      <w:tr w:rsidR="00FC2BAC" w:rsidRPr="00333AD5" w14:paraId="00B3485F" w14:textId="77777777" w:rsidTr="00F7427F">
        <w:tc>
          <w:tcPr>
            <w:tcW w:w="1897" w:type="dxa"/>
            <w:tcBorders>
              <w:right w:val="single" w:sz="4" w:space="0" w:color="auto"/>
            </w:tcBorders>
            <w:vAlign w:val="center"/>
          </w:tcPr>
          <w:p w14:paraId="53F2425F" w14:textId="4902BFE1"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0FE91B72" w14:textId="6865F57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7CCE8B39" w14:textId="4676DA4A"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1AC00D5C" w14:textId="2236E0D3"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23</w:t>
            </w:r>
            <w:r w:rsidR="00490AD5">
              <w:rPr>
                <w:b w:val="0"/>
                <w:color w:val="auto"/>
                <w:sz w:val="22"/>
                <w:szCs w:val="22"/>
                <w:lang w:val="en-GB"/>
              </w:rPr>
              <w:t>.0</w:t>
            </w:r>
          </w:p>
        </w:tc>
        <w:tc>
          <w:tcPr>
            <w:tcW w:w="1351" w:type="dxa"/>
            <w:vAlign w:val="center"/>
          </w:tcPr>
          <w:p w14:paraId="54CD3B71" w14:textId="1DDC4E29"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35</w:t>
            </w:r>
            <w:r w:rsidR="00490AD5">
              <w:rPr>
                <w:b w:val="0"/>
                <w:color w:val="auto"/>
                <w:sz w:val="22"/>
                <w:szCs w:val="22"/>
                <w:lang w:val="en-GB"/>
              </w:rPr>
              <w:t>.0</w:t>
            </w:r>
          </w:p>
        </w:tc>
        <w:tc>
          <w:tcPr>
            <w:tcW w:w="1117" w:type="dxa"/>
            <w:vAlign w:val="center"/>
          </w:tcPr>
          <w:p w14:paraId="606E40A8" w14:textId="7EFCFFD3"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0.42</w:t>
            </w:r>
          </w:p>
        </w:tc>
      </w:tr>
      <w:tr w:rsidR="00FC2BAC" w:rsidRPr="00333AD5" w14:paraId="429FB75B" w14:textId="77777777" w:rsidTr="00F7427F">
        <w:tc>
          <w:tcPr>
            <w:tcW w:w="1897" w:type="dxa"/>
            <w:tcBorders>
              <w:right w:val="single" w:sz="4" w:space="0" w:color="auto"/>
            </w:tcBorders>
            <w:vAlign w:val="center"/>
          </w:tcPr>
          <w:p w14:paraId="78EC2818" w14:textId="0987EA64"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16CB1AC8" w14:textId="2A85D98D"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08CF25A1" w14:textId="58A11289"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0DE34318" w14:textId="6082FF10"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104</w:t>
            </w:r>
          </w:p>
        </w:tc>
        <w:tc>
          <w:tcPr>
            <w:tcW w:w="1351" w:type="dxa"/>
            <w:vAlign w:val="center"/>
          </w:tcPr>
          <w:p w14:paraId="6291ACA2" w14:textId="1C7FE98C"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117</w:t>
            </w:r>
          </w:p>
        </w:tc>
        <w:tc>
          <w:tcPr>
            <w:tcW w:w="1117" w:type="dxa"/>
            <w:vAlign w:val="center"/>
          </w:tcPr>
          <w:p w14:paraId="0998B68B" w14:textId="4AEF2B9A"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0.57</w:t>
            </w:r>
          </w:p>
        </w:tc>
      </w:tr>
      <w:tr w:rsidR="00FC2BAC" w:rsidRPr="00333AD5" w14:paraId="78F55810" w14:textId="77777777" w:rsidTr="00F7427F">
        <w:tc>
          <w:tcPr>
            <w:tcW w:w="1897" w:type="dxa"/>
            <w:tcBorders>
              <w:right w:val="single" w:sz="4" w:space="0" w:color="auto"/>
            </w:tcBorders>
            <w:vAlign w:val="center"/>
          </w:tcPr>
          <w:p w14:paraId="0449F521" w14:textId="621A86BF"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244DA903" w14:textId="6BF7C678"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5259B081" w14:textId="3C7E828F"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Pe</w:t>
            </w:r>
            <w:r w:rsidRPr="00333AD5">
              <w:rPr>
                <w:rFonts w:ascii="Cambria" w:hAnsi="Cambria"/>
                <w:b w:val="0"/>
                <w:color w:val="auto"/>
                <w:sz w:val="22"/>
                <w:szCs w:val="22"/>
                <w:lang w:val="en-GB"/>
              </w:rPr>
              <w:t>ñ</w:t>
            </w:r>
            <w:r w:rsidRPr="00333AD5">
              <w:rPr>
                <w:b w:val="0"/>
                <w:color w:val="auto"/>
                <w:sz w:val="22"/>
                <w:szCs w:val="22"/>
                <w:lang w:val="en-GB"/>
              </w:rPr>
              <w:t>alara</w:t>
            </w:r>
          </w:p>
        </w:tc>
        <w:tc>
          <w:tcPr>
            <w:tcW w:w="1354" w:type="dxa"/>
            <w:vAlign w:val="center"/>
          </w:tcPr>
          <w:p w14:paraId="55D52B97" w14:textId="722F6670"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-208</w:t>
            </w:r>
          </w:p>
        </w:tc>
        <w:tc>
          <w:tcPr>
            <w:tcW w:w="1351" w:type="dxa"/>
            <w:vAlign w:val="center"/>
          </w:tcPr>
          <w:p w14:paraId="6DF61AD1" w14:textId="1F79DAF0"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-192</w:t>
            </w:r>
          </w:p>
        </w:tc>
        <w:tc>
          <w:tcPr>
            <w:tcW w:w="1117" w:type="dxa"/>
            <w:vAlign w:val="center"/>
          </w:tcPr>
          <w:p w14:paraId="156FB166" w14:textId="546886CA"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0.40</w:t>
            </w:r>
          </w:p>
        </w:tc>
      </w:tr>
      <w:tr w:rsidR="00FC2BAC" w:rsidRPr="00333AD5" w14:paraId="6F8E6037" w14:textId="77777777" w:rsidTr="00F7427F">
        <w:tc>
          <w:tcPr>
            <w:tcW w:w="1897" w:type="dxa"/>
            <w:tcBorders>
              <w:right w:val="single" w:sz="4" w:space="0" w:color="auto"/>
            </w:tcBorders>
            <w:vAlign w:val="center"/>
          </w:tcPr>
          <w:p w14:paraId="77405EFC" w14:textId="2EB02CB2"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lastRenderedPageBreak/>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7B88EF71" w14:textId="239E71B4"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4F56B2AB" w14:textId="5C637AD2"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4C112442" w14:textId="78FADB24" w:rsidR="00FC2BAC" w:rsidRPr="00333AD5" w:rsidRDefault="003E4373" w:rsidP="000D1E5B">
            <w:pPr>
              <w:pStyle w:val="Caption"/>
              <w:keepNext/>
              <w:jc w:val="center"/>
              <w:rPr>
                <w:b w:val="0"/>
                <w:color w:val="auto"/>
                <w:sz w:val="22"/>
                <w:szCs w:val="22"/>
                <w:lang w:val="en-GB"/>
              </w:rPr>
            </w:pPr>
            <w:r w:rsidRPr="00333AD5">
              <w:rPr>
                <w:b w:val="0"/>
                <w:color w:val="auto"/>
                <w:sz w:val="22"/>
                <w:szCs w:val="22"/>
                <w:lang w:val="en-GB"/>
              </w:rPr>
              <w:t>-2</w:t>
            </w:r>
            <w:r w:rsidR="003A2079" w:rsidRPr="00333AD5">
              <w:rPr>
                <w:b w:val="0"/>
                <w:color w:val="auto"/>
                <w:sz w:val="22"/>
                <w:szCs w:val="22"/>
                <w:lang w:val="en-GB"/>
              </w:rPr>
              <w:t>26</w:t>
            </w:r>
          </w:p>
        </w:tc>
        <w:tc>
          <w:tcPr>
            <w:tcW w:w="1351" w:type="dxa"/>
            <w:vAlign w:val="center"/>
          </w:tcPr>
          <w:p w14:paraId="48A8E586" w14:textId="40C28767" w:rsidR="00FC2BAC" w:rsidRPr="00333AD5" w:rsidRDefault="003A2079" w:rsidP="000D1E5B">
            <w:pPr>
              <w:pStyle w:val="Caption"/>
              <w:keepNext/>
              <w:jc w:val="center"/>
              <w:rPr>
                <w:b w:val="0"/>
                <w:color w:val="auto"/>
                <w:sz w:val="22"/>
                <w:szCs w:val="22"/>
                <w:lang w:val="en-GB"/>
              </w:rPr>
            </w:pPr>
            <w:r w:rsidRPr="00333AD5">
              <w:rPr>
                <w:b w:val="0"/>
                <w:color w:val="auto"/>
                <w:sz w:val="22"/>
                <w:szCs w:val="22"/>
                <w:lang w:val="en-GB"/>
              </w:rPr>
              <w:t>-210</w:t>
            </w:r>
          </w:p>
        </w:tc>
        <w:tc>
          <w:tcPr>
            <w:tcW w:w="1117" w:type="dxa"/>
            <w:vAlign w:val="center"/>
          </w:tcPr>
          <w:p w14:paraId="127A0E97" w14:textId="58E77F23" w:rsidR="00FC2BAC" w:rsidRPr="00333AD5" w:rsidRDefault="003A2079" w:rsidP="000D1E5B">
            <w:pPr>
              <w:pStyle w:val="Caption"/>
              <w:keepNext/>
              <w:jc w:val="center"/>
              <w:rPr>
                <w:b w:val="0"/>
                <w:color w:val="auto"/>
                <w:sz w:val="22"/>
                <w:szCs w:val="22"/>
                <w:lang w:val="en-GB"/>
              </w:rPr>
            </w:pPr>
            <w:r w:rsidRPr="00333AD5">
              <w:rPr>
                <w:b w:val="0"/>
                <w:color w:val="auto"/>
                <w:sz w:val="22"/>
                <w:szCs w:val="22"/>
                <w:lang w:val="en-GB"/>
              </w:rPr>
              <w:t>0.46</w:t>
            </w:r>
          </w:p>
        </w:tc>
      </w:tr>
      <w:tr w:rsidR="00FC2BAC" w:rsidRPr="00333AD5" w14:paraId="6E1133AA" w14:textId="77777777" w:rsidTr="00F7427F">
        <w:tc>
          <w:tcPr>
            <w:tcW w:w="1897" w:type="dxa"/>
            <w:tcBorders>
              <w:right w:val="single" w:sz="4" w:space="0" w:color="auto"/>
            </w:tcBorders>
            <w:vAlign w:val="center"/>
          </w:tcPr>
          <w:p w14:paraId="440E0203" w14:textId="37AF844D"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686FF372" w14:textId="107CC077"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29DB4BC2" w14:textId="6F6BA014"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5CF6282B" w14:textId="11BBE2E5"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-129</w:t>
            </w:r>
          </w:p>
        </w:tc>
        <w:tc>
          <w:tcPr>
            <w:tcW w:w="1351" w:type="dxa"/>
            <w:vAlign w:val="center"/>
          </w:tcPr>
          <w:p w14:paraId="6A6FD987" w14:textId="6FFC38F7"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-112</w:t>
            </w:r>
          </w:p>
        </w:tc>
        <w:tc>
          <w:tcPr>
            <w:tcW w:w="1117" w:type="dxa"/>
            <w:vAlign w:val="center"/>
          </w:tcPr>
          <w:p w14:paraId="5FF8FD10" w14:textId="4CD16470"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0.27</w:t>
            </w:r>
          </w:p>
        </w:tc>
      </w:tr>
      <w:tr w:rsidR="00FC2BAC" w:rsidRPr="00333AD5" w14:paraId="21CA9AC9" w14:textId="77777777" w:rsidTr="00F7427F">
        <w:tc>
          <w:tcPr>
            <w:tcW w:w="1897" w:type="dxa"/>
            <w:tcBorders>
              <w:right w:val="single" w:sz="4" w:space="0" w:color="auto"/>
            </w:tcBorders>
            <w:vAlign w:val="center"/>
          </w:tcPr>
          <w:p w14:paraId="24F7ED55" w14:textId="63735D6E"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565890FF" w14:textId="1CF03FF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1EBF6C8B" w14:textId="0EE91EA6"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30B3C52C" w14:textId="0EC7F105"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-468</w:t>
            </w:r>
          </w:p>
        </w:tc>
        <w:tc>
          <w:tcPr>
            <w:tcW w:w="1351" w:type="dxa"/>
            <w:vAlign w:val="center"/>
          </w:tcPr>
          <w:p w14:paraId="7B9FF70E" w14:textId="2775F8F3"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-449</w:t>
            </w:r>
          </w:p>
        </w:tc>
        <w:tc>
          <w:tcPr>
            <w:tcW w:w="1117" w:type="dxa"/>
            <w:vAlign w:val="center"/>
          </w:tcPr>
          <w:p w14:paraId="42D5DEA1" w14:textId="1806F34F"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0.53</w:t>
            </w:r>
          </w:p>
        </w:tc>
      </w:tr>
      <w:tr w:rsidR="00FC2BAC" w:rsidRPr="00333AD5" w14:paraId="75AEEF22" w14:textId="77777777" w:rsidTr="00F7427F">
        <w:tc>
          <w:tcPr>
            <w:tcW w:w="1897" w:type="dxa"/>
            <w:tcBorders>
              <w:right w:val="single" w:sz="4" w:space="0" w:color="auto"/>
            </w:tcBorders>
            <w:vAlign w:val="center"/>
          </w:tcPr>
          <w:p w14:paraId="74A0D1C1" w14:textId="5BD42E89"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589BD6EB" w14:textId="47D1C88F"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6D90CE4F" w14:textId="204971B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67479DD7" w14:textId="10DE55DE"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w:t>
            </w:r>
            <w:r w:rsidR="003E4373" w:rsidRPr="00333AD5">
              <w:rPr>
                <w:b w:val="0"/>
                <w:color w:val="auto"/>
                <w:sz w:val="22"/>
                <w:szCs w:val="22"/>
                <w:lang w:val="en-GB"/>
              </w:rPr>
              <w:t>5</w:t>
            </w:r>
            <w:r w:rsidR="00490AD5">
              <w:rPr>
                <w:b w:val="0"/>
                <w:color w:val="auto"/>
                <w:sz w:val="22"/>
                <w:szCs w:val="22"/>
                <w:lang w:val="en-GB"/>
              </w:rPr>
              <w:t>.0</w:t>
            </w:r>
          </w:p>
        </w:tc>
        <w:tc>
          <w:tcPr>
            <w:tcW w:w="1351" w:type="dxa"/>
            <w:vAlign w:val="center"/>
          </w:tcPr>
          <w:p w14:paraId="417F25BC" w14:textId="49FB67DA" w:rsidR="00FC2BAC" w:rsidRPr="00333AD5" w:rsidRDefault="003E4373" w:rsidP="000D1E5B">
            <w:pPr>
              <w:pStyle w:val="Caption"/>
              <w:keepNext/>
              <w:jc w:val="center"/>
              <w:rPr>
                <w:b w:val="0"/>
                <w:color w:val="auto"/>
                <w:sz w:val="22"/>
                <w:szCs w:val="22"/>
                <w:lang w:val="en-GB"/>
              </w:rPr>
            </w:pPr>
            <w:r w:rsidRPr="00333AD5">
              <w:rPr>
                <w:b w:val="0"/>
                <w:color w:val="auto"/>
                <w:sz w:val="22"/>
                <w:szCs w:val="22"/>
                <w:lang w:val="en-GB"/>
              </w:rPr>
              <w:t>1</w:t>
            </w:r>
            <w:r w:rsidR="00490AD5">
              <w:rPr>
                <w:b w:val="0"/>
                <w:color w:val="auto"/>
                <w:sz w:val="22"/>
                <w:szCs w:val="22"/>
                <w:lang w:val="en-GB"/>
              </w:rPr>
              <w:t>.00</w:t>
            </w:r>
          </w:p>
        </w:tc>
        <w:tc>
          <w:tcPr>
            <w:tcW w:w="1117" w:type="dxa"/>
            <w:vAlign w:val="center"/>
          </w:tcPr>
          <w:p w14:paraId="45D774F7" w14:textId="0BA802B2"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0.6</w:t>
            </w:r>
            <w:r w:rsidR="003E4373" w:rsidRPr="00333AD5">
              <w:rPr>
                <w:b w:val="0"/>
                <w:color w:val="auto"/>
                <w:sz w:val="22"/>
                <w:szCs w:val="22"/>
                <w:lang w:val="en-GB"/>
              </w:rPr>
              <w:t>2</w:t>
            </w:r>
          </w:p>
        </w:tc>
      </w:tr>
      <w:tr w:rsidR="00FC2BAC" w:rsidRPr="00333AD5" w14:paraId="134FD1B5" w14:textId="77777777" w:rsidTr="00F7427F">
        <w:tc>
          <w:tcPr>
            <w:tcW w:w="1897" w:type="dxa"/>
            <w:tcBorders>
              <w:right w:val="single" w:sz="4" w:space="0" w:color="auto"/>
            </w:tcBorders>
            <w:vAlign w:val="center"/>
          </w:tcPr>
          <w:p w14:paraId="5318EF86" w14:textId="760A14FC"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7EA9D166" w14:textId="6DF92FFC"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53D34192" w14:textId="3C9B4D4C"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6A876045" w14:textId="1D2E238E"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18</w:t>
            </w:r>
            <w:r w:rsidR="00490AD5">
              <w:rPr>
                <w:b w:val="0"/>
                <w:color w:val="auto"/>
                <w:sz w:val="22"/>
                <w:szCs w:val="22"/>
                <w:lang w:val="en-GB"/>
              </w:rPr>
              <w:t>.0</w:t>
            </w:r>
          </w:p>
        </w:tc>
        <w:tc>
          <w:tcPr>
            <w:tcW w:w="1351" w:type="dxa"/>
            <w:vAlign w:val="center"/>
          </w:tcPr>
          <w:p w14:paraId="668515EC" w14:textId="44ADB2FF"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33</w:t>
            </w:r>
            <w:r w:rsidR="00490AD5">
              <w:rPr>
                <w:b w:val="0"/>
                <w:color w:val="auto"/>
                <w:sz w:val="22"/>
                <w:szCs w:val="22"/>
                <w:lang w:val="en-GB"/>
              </w:rPr>
              <w:t>.0</w:t>
            </w:r>
          </w:p>
        </w:tc>
        <w:tc>
          <w:tcPr>
            <w:tcW w:w="1117" w:type="dxa"/>
            <w:vAlign w:val="center"/>
          </w:tcPr>
          <w:p w14:paraId="1AA6FD4A" w14:textId="6332FE92"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0.74</w:t>
            </w:r>
          </w:p>
        </w:tc>
      </w:tr>
      <w:tr w:rsidR="00FC2BAC" w:rsidRPr="00333AD5" w14:paraId="3EE1888C" w14:textId="77777777" w:rsidTr="00F7427F">
        <w:tc>
          <w:tcPr>
            <w:tcW w:w="1897" w:type="dxa"/>
            <w:tcBorders>
              <w:right w:val="single" w:sz="4" w:space="0" w:color="auto"/>
            </w:tcBorders>
            <w:vAlign w:val="center"/>
          </w:tcPr>
          <w:p w14:paraId="782CCDB7" w14:textId="7BD3F1DE"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69DCD1D3" w14:textId="0BB2B94E"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576A7EAB" w14:textId="2CF126B7"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2B8A38FE" w14:textId="1BFE3058"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80</w:t>
            </w:r>
            <w:r w:rsidR="00490AD5">
              <w:rPr>
                <w:b w:val="0"/>
                <w:color w:val="auto"/>
                <w:sz w:val="22"/>
                <w:szCs w:val="22"/>
                <w:lang w:val="en-GB"/>
              </w:rPr>
              <w:t>.0</w:t>
            </w:r>
          </w:p>
        </w:tc>
        <w:tc>
          <w:tcPr>
            <w:tcW w:w="1351" w:type="dxa"/>
            <w:vAlign w:val="center"/>
          </w:tcPr>
          <w:p w14:paraId="70B93E10" w14:textId="07A8AE1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96</w:t>
            </w:r>
            <w:r w:rsidR="00490AD5">
              <w:rPr>
                <w:b w:val="0"/>
                <w:color w:val="auto"/>
                <w:sz w:val="22"/>
                <w:szCs w:val="22"/>
                <w:lang w:val="en-GB"/>
              </w:rPr>
              <w:t>.0</w:t>
            </w:r>
          </w:p>
        </w:tc>
        <w:tc>
          <w:tcPr>
            <w:tcW w:w="1117" w:type="dxa"/>
            <w:vAlign w:val="center"/>
          </w:tcPr>
          <w:p w14:paraId="0D8EEB32" w14:textId="365D0B85"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0.53</w:t>
            </w:r>
          </w:p>
        </w:tc>
      </w:tr>
      <w:tr w:rsidR="00FC2BAC" w:rsidRPr="00333AD5" w14:paraId="10178A89" w14:textId="77777777" w:rsidTr="00F7427F">
        <w:tc>
          <w:tcPr>
            <w:tcW w:w="1897" w:type="dxa"/>
            <w:tcBorders>
              <w:right w:val="single" w:sz="4" w:space="0" w:color="auto"/>
            </w:tcBorders>
            <w:vAlign w:val="center"/>
          </w:tcPr>
          <w:p w14:paraId="6D404337" w14:textId="0CF2C843"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555F8572" w14:textId="627BA865"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4C8F58FB" w14:textId="3A67069C"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Murcia</w:t>
            </w:r>
          </w:p>
        </w:tc>
        <w:tc>
          <w:tcPr>
            <w:tcW w:w="1354" w:type="dxa"/>
            <w:vAlign w:val="center"/>
          </w:tcPr>
          <w:p w14:paraId="3255649C" w14:textId="633FCDFA"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w:t>
            </w:r>
            <w:r w:rsidR="00490AD5">
              <w:rPr>
                <w:b w:val="0"/>
                <w:color w:val="auto"/>
                <w:sz w:val="22"/>
                <w:szCs w:val="22"/>
                <w:lang w:val="en-GB"/>
              </w:rPr>
              <w:t>.00</w:t>
            </w:r>
          </w:p>
        </w:tc>
        <w:tc>
          <w:tcPr>
            <w:tcW w:w="1351" w:type="dxa"/>
            <w:vAlign w:val="center"/>
          </w:tcPr>
          <w:p w14:paraId="11017CD5" w14:textId="525E2C65"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9</w:t>
            </w:r>
            <w:r w:rsidR="00490AD5">
              <w:rPr>
                <w:b w:val="0"/>
                <w:color w:val="auto"/>
                <w:sz w:val="22"/>
                <w:szCs w:val="22"/>
                <w:lang w:val="en-GB"/>
              </w:rPr>
              <w:t>.00</w:t>
            </w:r>
          </w:p>
        </w:tc>
        <w:tc>
          <w:tcPr>
            <w:tcW w:w="1117" w:type="dxa"/>
            <w:vAlign w:val="center"/>
          </w:tcPr>
          <w:p w14:paraId="011EA7C9" w14:textId="2A8FB70C"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0.57</w:t>
            </w:r>
          </w:p>
        </w:tc>
      </w:tr>
      <w:tr w:rsidR="00FC2BAC" w:rsidRPr="00333AD5" w14:paraId="7A0193A2" w14:textId="77777777" w:rsidTr="00F7427F">
        <w:tc>
          <w:tcPr>
            <w:tcW w:w="1897" w:type="dxa"/>
            <w:tcBorders>
              <w:right w:val="single" w:sz="4" w:space="0" w:color="auto"/>
            </w:tcBorders>
            <w:vAlign w:val="center"/>
          </w:tcPr>
          <w:p w14:paraId="722A6C4E" w14:textId="58F97A7F"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6089DD10" w14:textId="3CF81A56"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23F2A6A0" w14:textId="1D75572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Jaca</w:t>
            </w:r>
          </w:p>
        </w:tc>
        <w:tc>
          <w:tcPr>
            <w:tcW w:w="1354" w:type="dxa"/>
            <w:vAlign w:val="center"/>
          </w:tcPr>
          <w:p w14:paraId="2EEF0C9C" w14:textId="6E19B0C4"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w:t>
            </w:r>
            <w:r w:rsidR="00490AD5">
              <w:rPr>
                <w:b w:val="0"/>
                <w:color w:val="auto"/>
                <w:sz w:val="22"/>
                <w:szCs w:val="22"/>
                <w:lang w:val="en-GB"/>
              </w:rPr>
              <w:t>.00</w:t>
            </w:r>
          </w:p>
        </w:tc>
        <w:tc>
          <w:tcPr>
            <w:tcW w:w="1351" w:type="dxa"/>
            <w:vAlign w:val="center"/>
          </w:tcPr>
          <w:p w14:paraId="23C39743" w14:textId="23765BB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w:t>
            </w:r>
            <w:r w:rsidR="00490AD5">
              <w:rPr>
                <w:b w:val="0"/>
                <w:color w:val="auto"/>
                <w:sz w:val="22"/>
                <w:szCs w:val="22"/>
                <w:lang w:val="en-GB"/>
              </w:rPr>
              <w:t>.0</w:t>
            </w:r>
          </w:p>
        </w:tc>
        <w:tc>
          <w:tcPr>
            <w:tcW w:w="1117" w:type="dxa"/>
            <w:vAlign w:val="center"/>
          </w:tcPr>
          <w:p w14:paraId="218EAFF8" w14:textId="666E1702"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0.11</w:t>
            </w:r>
          </w:p>
        </w:tc>
      </w:tr>
      <w:tr w:rsidR="00FC2BAC" w:rsidRPr="00333AD5" w14:paraId="4453E548" w14:textId="77777777" w:rsidTr="00F7427F">
        <w:tc>
          <w:tcPr>
            <w:tcW w:w="1897" w:type="dxa"/>
            <w:tcBorders>
              <w:right w:val="single" w:sz="4" w:space="0" w:color="auto"/>
            </w:tcBorders>
            <w:vAlign w:val="center"/>
          </w:tcPr>
          <w:p w14:paraId="2989A630" w14:textId="75DD30E7"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20B94E7D" w14:textId="15172172"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0004DD18" w14:textId="399C5944"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55A2805D" w14:textId="7C03E28B"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151</w:t>
            </w:r>
          </w:p>
        </w:tc>
        <w:tc>
          <w:tcPr>
            <w:tcW w:w="1351" w:type="dxa"/>
            <w:vAlign w:val="center"/>
          </w:tcPr>
          <w:p w14:paraId="562354CA" w14:textId="62A0F7C8"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166</w:t>
            </w:r>
          </w:p>
        </w:tc>
        <w:tc>
          <w:tcPr>
            <w:tcW w:w="1117" w:type="dxa"/>
            <w:vAlign w:val="center"/>
          </w:tcPr>
          <w:p w14:paraId="2478AB64" w14:textId="287584CA"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0.29</w:t>
            </w:r>
          </w:p>
        </w:tc>
      </w:tr>
      <w:tr w:rsidR="00FC2BAC" w:rsidRPr="00333AD5" w14:paraId="2D061AFA" w14:textId="77777777" w:rsidTr="00F7427F">
        <w:tc>
          <w:tcPr>
            <w:tcW w:w="1897" w:type="dxa"/>
            <w:tcBorders>
              <w:right w:val="single" w:sz="4" w:space="0" w:color="auto"/>
            </w:tcBorders>
            <w:vAlign w:val="center"/>
          </w:tcPr>
          <w:p w14:paraId="618FDFB5" w14:textId="41A9F4CB"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678619D0" w14:textId="336AE1D7"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1E993275" w14:textId="3E195C19"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76316993" w14:textId="55D605F3"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w:t>
            </w:r>
            <w:r w:rsidR="00490AD5">
              <w:rPr>
                <w:b w:val="0"/>
                <w:color w:val="auto"/>
                <w:sz w:val="22"/>
                <w:szCs w:val="22"/>
                <w:lang w:val="en-GB"/>
              </w:rPr>
              <w:t>.0</w:t>
            </w:r>
          </w:p>
        </w:tc>
        <w:tc>
          <w:tcPr>
            <w:tcW w:w="1351" w:type="dxa"/>
            <w:vAlign w:val="center"/>
          </w:tcPr>
          <w:p w14:paraId="60AC19A5" w14:textId="037D82F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w:t>
            </w:r>
            <w:r w:rsidR="00490AD5">
              <w:rPr>
                <w:b w:val="0"/>
                <w:color w:val="auto"/>
                <w:sz w:val="22"/>
                <w:szCs w:val="22"/>
                <w:lang w:val="en-GB"/>
              </w:rPr>
              <w:t>.00</w:t>
            </w:r>
          </w:p>
        </w:tc>
        <w:tc>
          <w:tcPr>
            <w:tcW w:w="1117" w:type="dxa"/>
            <w:vAlign w:val="center"/>
          </w:tcPr>
          <w:p w14:paraId="4560C8DA" w14:textId="3F7403C9"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0.13</w:t>
            </w:r>
          </w:p>
        </w:tc>
      </w:tr>
      <w:tr w:rsidR="00FC2BAC" w:rsidRPr="00333AD5" w14:paraId="1BA2AF76" w14:textId="77777777" w:rsidTr="00F7427F">
        <w:tc>
          <w:tcPr>
            <w:tcW w:w="1897" w:type="dxa"/>
            <w:tcBorders>
              <w:bottom w:val="single" w:sz="4" w:space="0" w:color="auto"/>
              <w:right w:val="single" w:sz="4" w:space="0" w:color="auto"/>
            </w:tcBorders>
            <w:vAlign w:val="center"/>
          </w:tcPr>
          <w:p w14:paraId="5E45C31B" w14:textId="3020F8B9"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bottom w:val="single" w:sz="4" w:space="0" w:color="auto"/>
            </w:tcBorders>
            <w:vAlign w:val="center"/>
          </w:tcPr>
          <w:p w14:paraId="355ADE4B" w14:textId="2666BD43"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tcBorders>
              <w:bottom w:val="single" w:sz="4" w:space="0" w:color="auto"/>
            </w:tcBorders>
            <w:vAlign w:val="center"/>
          </w:tcPr>
          <w:p w14:paraId="7A0EA3E8" w14:textId="6DEEEF1D"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tcBorders>
              <w:bottom w:val="single" w:sz="4" w:space="0" w:color="auto"/>
            </w:tcBorders>
            <w:vAlign w:val="center"/>
          </w:tcPr>
          <w:p w14:paraId="1EB2F21F" w14:textId="72D5CA48"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291</w:t>
            </w:r>
          </w:p>
        </w:tc>
        <w:tc>
          <w:tcPr>
            <w:tcW w:w="1351" w:type="dxa"/>
            <w:tcBorders>
              <w:bottom w:val="single" w:sz="4" w:space="0" w:color="auto"/>
            </w:tcBorders>
            <w:vAlign w:val="center"/>
          </w:tcPr>
          <w:p w14:paraId="51FF4609" w14:textId="0EBE2073"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307</w:t>
            </w:r>
          </w:p>
        </w:tc>
        <w:tc>
          <w:tcPr>
            <w:tcW w:w="1117" w:type="dxa"/>
            <w:tcBorders>
              <w:bottom w:val="single" w:sz="4" w:space="0" w:color="auto"/>
            </w:tcBorders>
            <w:vAlign w:val="center"/>
          </w:tcPr>
          <w:p w14:paraId="492E98A4" w14:textId="60C21E05"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0.42</w:t>
            </w:r>
          </w:p>
        </w:tc>
      </w:tr>
    </w:tbl>
    <w:p w14:paraId="54CCB137" w14:textId="77777777" w:rsidR="00955B7D" w:rsidRPr="00333AD5" w:rsidRDefault="00955B7D" w:rsidP="00955B7D">
      <w:pPr>
        <w:pStyle w:val="Caption"/>
        <w:keepNext/>
        <w:jc w:val="both"/>
        <w:rPr>
          <w:b w:val="0"/>
          <w:color w:val="auto"/>
          <w:sz w:val="22"/>
          <w:szCs w:val="22"/>
          <w:lang w:val="en-GB"/>
        </w:rPr>
      </w:pPr>
    </w:p>
    <w:p w14:paraId="1FFE2009" w14:textId="77777777" w:rsidR="00EB0A53" w:rsidRDefault="00EB0A53">
      <w:pPr>
        <w:rPr>
          <w:bCs/>
          <w:sz w:val="22"/>
          <w:szCs w:val="22"/>
          <w:lang w:val="en-GB"/>
        </w:rPr>
      </w:pPr>
      <w:r>
        <w:rPr>
          <w:b/>
          <w:sz w:val="22"/>
          <w:szCs w:val="22"/>
          <w:lang w:val="en-GB"/>
        </w:rPr>
        <w:br w:type="page"/>
      </w:r>
    </w:p>
    <w:p w14:paraId="124152DE" w14:textId="77777777" w:rsidR="00BC710D" w:rsidRDefault="00BC710D" w:rsidP="00955B7D">
      <w:pPr>
        <w:pStyle w:val="Caption"/>
        <w:keepNext/>
        <w:jc w:val="both"/>
        <w:rPr>
          <w:b w:val="0"/>
          <w:color w:val="auto"/>
          <w:sz w:val="22"/>
          <w:szCs w:val="22"/>
          <w:lang w:val="en-GB"/>
        </w:rPr>
        <w:sectPr w:rsidR="00BC710D" w:rsidSect="00BC710D">
          <w:footerReference w:type="even" r:id="rId12"/>
          <w:footerReference w:type="default" r:id="rId13"/>
          <w:pgSz w:w="11900" w:h="16840"/>
          <w:pgMar w:top="1440" w:right="560" w:bottom="1440" w:left="1276" w:header="708" w:footer="708" w:gutter="0"/>
          <w:cols w:space="708"/>
          <w:docGrid w:linePitch="360"/>
        </w:sectPr>
      </w:pPr>
    </w:p>
    <w:p w14:paraId="692728E6" w14:textId="1FFE5539" w:rsidR="0041438F" w:rsidRPr="00333AD5" w:rsidRDefault="0041438F" w:rsidP="00955B7D">
      <w:pPr>
        <w:pStyle w:val="Caption"/>
        <w:keepNext/>
        <w:jc w:val="both"/>
        <w:rPr>
          <w:b w:val="0"/>
          <w:color w:val="auto"/>
          <w:sz w:val="22"/>
          <w:szCs w:val="22"/>
          <w:lang w:val="en-GB"/>
        </w:rPr>
      </w:pPr>
      <w:r w:rsidRPr="00333AD5">
        <w:rPr>
          <w:b w:val="0"/>
          <w:color w:val="auto"/>
          <w:sz w:val="22"/>
          <w:szCs w:val="22"/>
          <w:lang w:val="en-GB"/>
        </w:rPr>
        <w:lastRenderedPageBreak/>
        <w:t>Table S</w:t>
      </w:r>
      <w:r w:rsidR="00BC2F9E">
        <w:rPr>
          <w:b w:val="0"/>
          <w:color w:val="auto"/>
          <w:sz w:val="22"/>
          <w:szCs w:val="22"/>
          <w:lang w:val="en-GB"/>
        </w:rPr>
        <w:t>3</w:t>
      </w:r>
      <w:r w:rsidRPr="00333AD5">
        <w:rPr>
          <w:color w:val="auto"/>
          <w:sz w:val="22"/>
          <w:szCs w:val="22"/>
          <w:lang w:val="en-GB"/>
        </w:rPr>
        <w:t xml:space="preserve"> Sharpe-Schoolfield model parameter estimates and fit. </w:t>
      </w:r>
      <w:r w:rsidR="00955B7D" w:rsidRPr="00333AD5">
        <w:rPr>
          <w:b w:val="0"/>
          <w:color w:val="auto"/>
          <w:sz w:val="22"/>
          <w:szCs w:val="22"/>
          <w:lang w:val="en-GB"/>
        </w:rPr>
        <w:t>All</w:t>
      </w:r>
      <w:r w:rsidR="00BC2F9E">
        <w:rPr>
          <w:b w:val="0"/>
          <w:color w:val="auto"/>
          <w:sz w:val="22"/>
          <w:szCs w:val="22"/>
          <w:lang w:val="en-GB"/>
        </w:rPr>
        <w:t xml:space="preserve"> TPC</w:t>
      </w:r>
      <w:r w:rsidR="00955B7D" w:rsidRPr="00333AD5">
        <w:rPr>
          <w:b w:val="0"/>
          <w:color w:val="auto"/>
          <w:sz w:val="22"/>
          <w:szCs w:val="22"/>
          <w:lang w:val="en-GB"/>
        </w:rPr>
        <w:t xml:space="preserve"> parameters</w:t>
      </w:r>
      <w:r w:rsidR="00BC2F9E">
        <w:rPr>
          <w:b w:val="0"/>
          <w:color w:val="auto"/>
          <w:sz w:val="22"/>
          <w:szCs w:val="22"/>
          <w:lang w:val="en-GB"/>
        </w:rPr>
        <w:t xml:space="preserve"> (</w:t>
      </w:r>
      <w:r w:rsidR="00BC2F9E" w:rsidRPr="00DC0721">
        <w:rPr>
          <w:b w:val="0"/>
          <w:i/>
          <w:color w:val="auto"/>
          <w:sz w:val="22"/>
          <w:szCs w:val="22"/>
          <w:lang w:val="en-GB"/>
        </w:rPr>
        <w:t>E</w:t>
      </w:r>
      <w:r w:rsidR="00BC2F9E" w:rsidRPr="00DC0721">
        <w:rPr>
          <w:b w:val="0"/>
          <w:i/>
          <w:color w:val="auto"/>
          <w:sz w:val="22"/>
          <w:szCs w:val="22"/>
          <w:vertAlign w:val="subscript"/>
          <w:lang w:val="en-GB"/>
        </w:rPr>
        <w:t>a</w:t>
      </w:r>
      <w:r w:rsidR="00BC2F9E">
        <w:rPr>
          <w:b w:val="0"/>
          <w:color w:val="auto"/>
          <w:sz w:val="22"/>
          <w:szCs w:val="22"/>
          <w:lang w:val="en-GB"/>
        </w:rPr>
        <w:t xml:space="preserve">: activation energy, </w:t>
      </w:r>
      <w:r w:rsidR="00BC2F9E" w:rsidRPr="00DC0721">
        <w:rPr>
          <w:b w:val="0"/>
          <w:i/>
          <w:color w:val="auto"/>
          <w:sz w:val="22"/>
          <w:szCs w:val="22"/>
          <w:lang w:val="en-GB"/>
        </w:rPr>
        <w:t>E</w:t>
      </w:r>
      <w:r w:rsidR="00BC2F9E" w:rsidRPr="00DC0721">
        <w:rPr>
          <w:b w:val="0"/>
          <w:i/>
          <w:color w:val="auto"/>
          <w:sz w:val="22"/>
          <w:szCs w:val="22"/>
          <w:vertAlign w:val="subscript"/>
          <w:lang w:val="en-GB"/>
        </w:rPr>
        <w:t>d</w:t>
      </w:r>
      <w:r w:rsidR="00BC2F9E">
        <w:rPr>
          <w:b w:val="0"/>
          <w:color w:val="auto"/>
          <w:sz w:val="22"/>
          <w:szCs w:val="22"/>
          <w:lang w:val="en-GB"/>
        </w:rPr>
        <w:t xml:space="preserve">: deactivation energy, </w:t>
      </w:r>
      <w:r w:rsidR="00BC2F9E" w:rsidRPr="00DC0721">
        <w:rPr>
          <w:b w:val="0"/>
          <w:i/>
          <w:color w:val="auto"/>
          <w:sz w:val="22"/>
          <w:szCs w:val="22"/>
          <w:lang w:val="en-GB"/>
        </w:rPr>
        <w:t>b</w:t>
      </w:r>
      <w:r w:rsidR="00BC2F9E" w:rsidRPr="00DC0721">
        <w:rPr>
          <w:b w:val="0"/>
          <w:i/>
          <w:color w:val="auto"/>
          <w:sz w:val="22"/>
          <w:szCs w:val="22"/>
          <w:vertAlign w:val="subscript"/>
          <w:lang w:val="en-GB"/>
        </w:rPr>
        <w:t>0</w:t>
      </w:r>
      <w:r w:rsidR="00BC2F9E">
        <w:rPr>
          <w:b w:val="0"/>
          <w:color w:val="auto"/>
          <w:sz w:val="22"/>
          <w:szCs w:val="22"/>
          <w:lang w:val="en-GB"/>
        </w:rPr>
        <w:t xml:space="preserve">: normalisation constant, </w:t>
      </w:r>
      <w:r w:rsidR="00DC0721" w:rsidRPr="00DC0721">
        <w:rPr>
          <w:b w:val="0"/>
          <w:i/>
          <w:color w:val="auto"/>
          <w:sz w:val="22"/>
          <w:szCs w:val="22"/>
          <w:lang w:val="en-GB"/>
        </w:rPr>
        <w:t>β</w:t>
      </w:r>
      <w:r w:rsidR="00DC0721">
        <w:rPr>
          <w:b w:val="0"/>
          <w:color w:val="auto"/>
          <w:sz w:val="22"/>
          <w:szCs w:val="22"/>
          <w:lang w:val="en-GB"/>
        </w:rPr>
        <w:t xml:space="preserve">: mass scaling parameter, </w:t>
      </w:r>
      <w:r w:rsidR="00DC0721" w:rsidRPr="00DC0721">
        <w:rPr>
          <w:b w:val="0"/>
          <w:i/>
          <w:color w:val="auto"/>
          <w:sz w:val="22"/>
          <w:szCs w:val="22"/>
          <w:lang w:val="en-GB"/>
        </w:rPr>
        <w:t>T</w:t>
      </w:r>
      <w:r w:rsidR="00DC0721" w:rsidRPr="00DC0721">
        <w:rPr>
          <w:b w:val="0"/>
          <w:i/>
          <w:color w:val="auto"/>
          <w:sz w:val="22"/>
          <w:szCs w:val="22"/>
          <w:vertAlign w:val="subscript"/>
          <w:lang w:val="en-GB"/>
        </w:rPr>
        <w:t>pk</w:t>
      </w:r>
      <w:r w:rsidR="00DC0721">
        <w:rPr>
          <w:b w:val="0"/>
          <w:color w:val="auto"/>
          <w:sz w:val="22"/>
          <w:szCs w:val="22"/>
          <w:lang w:val="en-GB"/>
        </w:rPr>
        <w:t>: temperature of peak performance</w:t>
      </w:r>
      <w:r w:rsidR="00BC2F9E">
        <w:rPr>
          <w:b w:val="0"/>
          <w:color w:val="auto"/>
          <w:sz w:val="22"/>
          <w:szCs w:val="22"/>
          <w:lang w:val="en-GB"/>
        </w:rPr>
        <w:t>)</w:t>
      </w:r>
      <w:r w:rsidR="00955B7D" w:rsidRPr="00333AD5">
        <w:rPr>
          <w:b w:val="0"/>
          <w:color w:val="auto"/>
          <w:sz w:val="22"/>
          <w:szCs w:val="22"/>
          <w:lang w:val="en-GB"/>
        </w:rPr>
        <w:t xml:space="preserve"> were chosen from the best-fit model after 10000 non-linear least squares model runs.</w:t>
      </w:r>
      <w:r w:rsidR="00BC2F9E">
        <w:rPr>
          <w:b w:val="0"/>
          <w:color w:val="auto"/>
          <w:sz w:val="22"/>
          <w:szCs w:val="22"/>
          <w:lang w:val="en-GB"/>
        </w:rPr>
        <w:t xml:space="preserve"> </w:t>
      </w:r>
      <w:r w:rsidR="00DC0721">
        <w:rPr>
          <w:b w:val="0"/>
          <w:color w:val="auto"/>
          <w:sz w:val="22"/>
          <w:szCs w:val="22"/>
          <w:lang w:val="en-GB"/>
        </w:rPr>
        <w:t>Only taxa where enough individuals were collected to run the experiments are represented as not all species were not found in sufficient numbers at each site (Fig S1).</w:t>
      </w:r>
      <w:r w:rsidR="00EB0A53">
        <w:rPr>
          <w:b w:val="0"/>
          <w:color w:val="auto"/>
          <w:sz w:val="22"/>
          <w:szCs w:val="22"/>
          <w:lang w:val="en-GB"/>
        </w:rPr>
        <w:t xml:space="preserve"> All parameter values are shown</w:t>
      </w:r>
      <w:r w:rsidR="00EB0A53" w:rsidRPr="00EB0A53">
        <w:rPr>
          <w:b w:val="0"/>
          <w:color w:val="000000" w:themeColor="text1"/>
          <w:sz w:val="22"/>
          <w:szCs w:val="22"/>
          <w:lang w:val="en-GB"/>
        </w:rPr>
        <w:t xml:space="preserve"> ± standard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9"/>
        <w:gridCol w:w="1202"/>
        <w:gridCol w:w="1245"/>
        <w:gridCol w:w="1732"/>
        <w:gridCol w:w="1832"/>
        <w:gridCol w:w="1455"/>
        <w:gridCol w:w="1509"/>
        <w:gridCol w:w="664"/>
        <w:gridCol w:w="664"/>
      </w:tblGrid>
      <w:tr w:rsidR="00490AD5" w:rsidRPr="00333AD5" w14:paraId="50E76B6C" w14:textId="5AA5FFAF" w:rsidTr="00897471">
        <w:tc>
          <w:tcPr>
            <w:tcW w:w="1799" w:type="dxa"/>
            <w:tcBorders>
              <w:top w:val="single" w:sz="4" w:space="0" w:color="auto"/>
              <w:bottom w:val="single" w:sz="4" w:space="0" w:color="auto"/>
              <w:right w:val="single" w:sz="4" w:space="0" w:color="auto"/>
            </w:tcBorders>
            <w:vAlign w:val="center"/>
          </w:tcPr>
          <w:p w14:paraId="137EB9B4" w14:textId="20B39353" w:rsidR="00490AD5" w:rsidRPr="00333AD5" w:rsidRDefault="00490AD5" w:rsidP="00955B7D">
            <w:pPr>
              <w:jc w:val="center"/>
              <w:rPr>
                <w:lang w:val="en-GB"/>
              </w:rPr>
            </w:pPr>
            <w:r w:rsidRPr="00333AD5">
              <w:rPr>
                <w:lang w:val="en-GB"/>
              </w:rPr>
              <w:t>Taxa</w:t>
            </w:r>
          </w:p>
        </w:tc>
        <w:tc>
          <w:tcPr>
            <w:tcW w:w="1202" w:type="dxa"/>
            <w:tcBorders>
              <w:top w:val="single" w:sz="4" w:space="0" w:color="auto"/>
              <w:left w:val="single" w:sz="4" w:space="0" w:color="auto"/>
              <w:bottom w:val="single" w:sz="4" w:space="0" w:color="auto"/>
            </w:tcBorders>
            <w:vAlign w:val="center"/>
          </w:tcPr>
          <w:p w14:paraId="7FA6FA37" w14:textId="2427AA06" w:rsidR="00490AD5" w:rsidRPr="00333AD5" w:rsidRDefault="00490AD5" w:rsidP="00955B7D">
            <w:pPr>
              <w:jc w:val="center"/>
              <w:rPr>
                <w:lang w:val="en-GB"/>
              </w:rPr>
            </w:pPr>
            <w:r w:rsidRPr="00333AD5">
              <w:rPr>
                <w:lang w:val="en-GB"/>
              </w:rPr>
              <w:t>Site</w:t>
            </w:r>
          </w:p>
        </w:tc>
        <w:tc>
          <w:tcPr>
            <w:tcW w:w="1245" w:type="dxa"/>
            <w:tcBorders>
              <w:top w:val="single" w:sz="4" w:space="0" w:color="auto"/>
              <w:bottom w:val="single" w:sz="4" w:space="0" w:color="auto"/>
            </w:tcBorders>
            <w:vAlign w:val="center"/>
          </w:tcPr>
          <w:p w14:paraId="43DA094A" w14:textId="20B27DFA" w:rsidR="00490AD5" w:rsidRPr="00333AD5" w:rsidRDefault="00490AD5" w:rsidP="00955B7D">
            <w:pPr>
              <w:jc w:val="center"/>
              <w:rPr>
                <w:i/>
                <w:lang w:val="en-GB"/>
              </w:rPr>
            </w:pPr>
            <w:r w:rsidRPr="00333AD5">
              <w:rPr>
                <w:i/>
                <w:lang w:val="en-GB"/>
              </w:rPr>
              <w:t>E</w:t>
            </w:r>
            <w:r w:rsidRPr="00333AD5">
              <w:rPr>
                <w:i/>
                <w:vertAlign w:val="subscript"/>
                <w:lang w:val="en-GB"/>
              </w:rPr>
              <w:t>a</w:t>
            </w:r>
          </w:p>
        </w:tc>
        <w:tc>
          <w:tcPr>
            <w:tcW w:w="1732" w:type="dxa"/>
            <w:tcBorders>
              <w:top w:val="single" w:sz="4" w:space="0" w:color="auto"/>
              <w:bottom w:val="single" w:sz="4" w:space="0" w:color="auto"/>
            </w:tcBorders>
            <w:vAlign w:val="center"/>
          </w:tcPr>
          <w:p w14:paraId="1EA338B9" w14:textId="7A979278" w:rsidR="00490AD5" w:rsidRPr="00333AD5" w:rsidRDefault="00490AD5" w:rsidP="00955B7D">
            <w:pPr>
              <w:jc w:val="center"/>
              <w:rPr>
                <w:i/>
                <w:lang w:val="en-GB"/>
              </w:rPr>
            </w:pPr>
            <w:r w:rsidRPr="00333AD5">
              <w:rPr>
                <w:i/>
                <w:lang w:val="en-GB"/>
              </w:rPr>
              <w:t>E</w:t>
            </w:r>
            <w:r w:rsidRPr="00333AD5">
              <w:rPr>
                <w:i/>
                <w:vertAlign w:val="subscript"/>
                <w:lang w:val="en-GB"/>
              </w:rPr>
              <w:t>d</w:t>
            </w:r>
          </w:p>
        </w:tc>
        <w:tc>
          <w:tcPr>
            <w:tcW w:w="1832" w:type="dxa"/>
            <w:tcBorders>
              <w:top w:val="single" w:sz="4" w:space="0" w:color="auto"/>
              <w:bottom w:val="single" w:sz="4" w:space="0" w:color="auto"/>
            </w:tcBorders>
            <w:vAlign w:val="center"/>
          </w:tcPr>
          <w:p w14:paraId="76C3C6B4" w14:textId="23DAFDB5" w:rsidR="00490AD5" w:rsidRPr="00333AD5" w:rsidRDefault="00490AD5" w:rsidP="00955B7D">
            <w:pPr>
              <w:jc w:val="center"/>
              <w:rPr>
                <w:i/>
                <w:lang w:val="en-GB"/>
              </w:rPr>
            </w:pPr>
            <w:r w:rsidRPr="00333AD5">
              <w:rPr>
                <w:i/>
                <w:lang w:val="en-GB"/>
              </w:rPr>
              <w:t>b</w:t>
            </w:r>
            <w:r w:rsidRPr="00333AD5">
              <w:rPr>
                <w:i/>
                <w:vertAlign w:val="subscript"/>
                <w:lang w:val="en-GB"/>
              </w:rPr>
              <w:t>0</w:t>
            </w:r>
          </w:p>
        </w:tc>
        <w:tc>
          <w:tcPr>
            <w:tcW w:w="1455" w:type="dxa"/>
            <w:tcBorders>
              <w:top w:val="single" w:sz="4" w:space="0" w:color="auto"/>
              <w:bottom w:val="single" w:sz="4" w:space="0" w:color="auto"/>
            </w:tcBorders>
            <w:vAlign w:val="center"/>
          </w:tcPr>
          <w:p w14:paraId="4FAADBC1" w14:textId="2EED2342" w:rsidR="00490AD5" w:rsidRPr="00333AD5" w:rsidRDefault="00490AD5" w:rsidP="00955B7D">
            <w:pPr>
              <w:jc w:val="center"/>
              <w:rPr>
                <w:i/>
                <w:lang w:val="en-GB"/>
              </w:rPr>
            </w:pPr>
            <w:r w:rsidRPr="00333AD5">
              <w:rPr>
                <w:rFonts w:ascii="Cambria" w:hAnsi="Cambria"/>
                <w:i/>
                <w:lang w:val="en-GB"/>
              </w:rPr>
              <w:t>β</w:t>
            </w:r>
          </w:p>
        </w:tc>
        <w:tc>
          <w:tcPr>
            <w:tcW w:w="1509" w:type="dxa"/>
            <w:tcBorders>
              <w:top w:val="single" w:sz="4" w:space="0" w:color="auto"/>
              <w:bottom w:val="single" w:sz="4" w:space="0" w:color="auto"/>
            </w:tcBorders>
            <w:vAlign w:val="center"/>
          </w:tcPr>
          <w:p w14:paraId="68BD5866" w14:textId="0A191C00" w:rsidR="00490AD5" w:rsidRPr="00333AD5" w:rsidRDefault="00490AD5" w:rsidP="00955B7D">
            <w:pPr>
              <w:jc w:val="center"/>
              <w:rPr>
                <w:i/>
                <w:lang w:val="en-GB"/>
              </w:rPr>
            </w:pPr>
            <w:r w:rsidRPr="00333AD5">
              <w:rPr>
                <w:i/>
                <w:lang w:val="en-GB"/>
              </w:rPr>
              <w:t>T</w:t>
            </w:r>
            <w:r w:rsidRPr="00333AD5">
              <w:rPr>
                <w:i/>
                <w:vertAlign w:val="subscript"/>
                <w:lang w:val="en-GB"/>
              </w:rPr>
              <w:t>pk</w:t>
            </w:r>
          </w:p>
        </w:tc>
        <w:tc>
          <w:tcPr>
            <w:tcW w:w="664" w:type="dxa"/>
            <w:tcBorders>
              <w:top w:val="single" w:sz="4" w:space="0" w:color="auto"/>
              <w:bottom w:val="single" w:sz="4" w:space="0" w:color="auto"/>
            </w:tcBorders>
            <w:vAlign w:val="center"/>
          </w:tcPr>
          <w:p w14:paraId="42F5205D" w14:textId="0053EE64" w:rsidR="00490AD5" w:rsidRPr="00333AD5" w:rsidRDefault="00490AD5" w:rsidP="00955B7D">
            <w:pPr>
              <w:jc w:val="center"/>
              <w:rPr>
                <w:lang w:val="en-GB"/>
              </w:rPr>
            </w:pPr>
            <w:r w:rsidRPr="00333AD5">
              <w:rPr>
                <w:lang w:val="en-GB"/>
              </w:rPr>
              <w:t>R</w:t>
            </w:r>
            <w:r w:rsidRPr="00333AD5">
              <w:rPr>
                <w:vertAlign w:val="superscript"/>
                <w:lang w:val="en-GB"/>
              </w:rPr>
              <w:t>2</w:t>
            </w:r>
          </w:p>
        </w:tc>
        <w:tc>
          <w:tcPr>
            <w:tcW w:w="664" w:type="dxa"/>
            <w:tcBorders>
              <w:top w:val="single" w:sz="4" w:space="0" w:color="auto"/>
              <w:bottom w:val="single" w:sz="4" w:space="0" w:color="auto"/>
            </w:tcBorders>
          </w:tcPr>
          <w:p w14:paraId="2D4EBFB5" w14:textId="1CAFF74F" w:rsidR="00490AD5" w:rsidRPr="00333AD5" w:rsidRDefault="00490AD5" w:rsidP="00955B7D">
            <w:pPr>
              <w:jc w:val="center"/>
              <w:rPr>
                <w:lang w:val="en-GB"/>
              </w:rPr>
            </w:pPr>
            <w:r>
              <w:rPr>
                <w:lang w:val="en-GB"/>
              </w:rPr>
              <w:t>N</w:t>
            </w:r>
          </w:p>
        </w:tc>
      </w:tr>
      <w:tr w:rsidR="00490AD5" w:rsidRPr="00333AD5" w14:paraId="5AE7CA9E" w14:textId="411D4225" w:rsidTr="00897471">
        <w:tc>
          <w:tcPr>
            <w:tcW w:w="1799" w:type="dxa"/>
            <w:tcBorders>
              <w:top w:val="single" w:sz="4" w:space="0" w:color="auto"/>
              <w:right w:val="single" w:sz="4" w:space="0" w:color="auto"/>
            </w:tcBorders>
            <w:vAlign w:val="center"/>
          </w:tcPr>
          <w:p w14:paraId="5910EDB1" w14:textId="443A2A8A" w:rsidR="00490AD5" w:rsidRPr="00333AD5" w:rsidRDefault="00490AD5" w:rsidP="00955B7D">
            <w:pPr>
              <w:jc w:val="center"/>
              <w:rPr>
                <w:lang w:val="en-GB"/>
              </w:rPr>
            </w:pPr>
            <w:r w:rsidRPr="00333AD5">
              <w:rPr>
                <w:i/>
                <w:sz w:val="22"/>
                <w:szCs w:val="22"/>
                <w:lang w:val="en-GB"/>
              </w:rPr>
              <w:t xml:space="preserve">Chironomus </w:t>
            </w:r>
            <w:r w:rsidRPr="00333AD5">
              <w:rPr>
                <w:sz w:val="22"/>
                <w:szCs w:val="22"/>
                <w:lang w:val="en-GB"/>
              </w:rPr>
              <w:t>spp.</w:t>
            </w:r>
          </w:p>
        </w:tc>
        <w:tc>
          <w:tcPr>
            <w:tcW w:w="1202" w:type="dxa"/>
            <w:tcBorders>
              <w:top w:val="single" w:sz="4" w:space="0" w:color="auto"/>
              <w:left w:val="single" w:sz="4" w:space="0" w:color="auto"/>
            </w:tcBorders>
            <w:vAlign w:val="center"/>
          </w:tcPr>
          <w:p w14:paraId="797B88DF" w14:textId="01E52360" w:rsidR="00490AD5" w:rsidRPr="00333AD5" w:rsidRDefault="00490AD5" w:rsidP="00955B7D">
            <w:pPr>
              <w:jc w:val="center"/>
              <w:rPr>
                <w:lang w:val="en-GB"/>
              </w:rPr>
            </w:pPr>
            <w:r w:rsidRPr="00333AD5">
              <w:rPr>
                <w:sz w:val="22"/>
                <w:szCs w:val="22"/>
                <w:lang w:val="en-GB"/>
              </w:rPr>
              <w:t>Pe</w:t>
            </w:r>
            <w:r w:rsidRPr="00333AD5">
              <w:rPr>
                <w:rFonts w:ascii="Cambria" w:hAnsi="Cambria"/>
                <w:sz w:val="22"/>
                <w:szCs w:val="22"/>
                <w:lang w:val="en-GB"/>
              </w:rPr>
              <w:t>ñ</w:t>
            </w:r>
            <w:r w:rsidRPr="00333AD5">
              <w:rPr>
                <w:sz w:val="22"/>
                <w:szCs w:val="22"/>
                <w:lang w:val="en-GB"/>
              </w:rPr>
              <w:t>alara</w:t>
            </w:r>
          </w:p>
        </w:tc>
        <w:tc>
          <w:tcPr>
            <w:tcW w:w="1245" w:type="dxa"/>
            <w:tcBorders>
              <w:top w:val="single" w:sz="4" w:space="0" w:color="auto"/>
            </w:tcBorders>
            <w:vAlign w:val="center"/>
          </w:tcPr>
          <w:p w14:paraId="133ED098" w14:textId="53812838" w:rsidR="00490AD5" w:rsidRPr="00333AD5" w:rsidRDefault="00490AD5" w:rsidP="00955B7D">
            <w:pPr>
              <w:jc w:val="center"/>
              <w:rPr>
                <w:lang w:val="en-GB"/>
              </w:rPr>
            </w:pPr>
            <w:r w:rsidRPr="00333AD5">
              <w:rPr>
                <w:lang w:val="en-GB"/>
              </w:rPr>
              <w:t>0.91</w:t>
            </w:r>
            <w:r w:rsidR="00EB0A53">
              <w:rPr>
                <w:lang w:val="en-GB"/>
              </w:rPr>
              <w:t>±0.09</w:t>
            </w:r>
          </w:p>
        </w:tc>
        <w:tc>
          <w:tcPr>
            <w:tcW w:w="1732" w:type="dxa"/>
            <w:tcBorders>
              <w:top w:val="single" w:sz="4" w:space="0" w:color="auto"/>
            </w:tcBorders>
            <w:vAlign w:val="center"/>
          </w:tcPr>
          <w:p w14:paraId="6BD51B2D" w14:textId="2104559C" w:rsidR="00490AD5" w:rsidRPr="00333AD5" w:rsidRDefault="00490AD5" w:rsidP="00955B7D">
            <w:pPr>
              <w:jc w:val="center"/>
              <w:rPr>
                <w:lang w:val="en-GB"/>
              </w:rPr>
            </w:pPr>
            <w:r w:rsidRPr="00333AD5">
              <w:rPr>
                <w:lang w:val="en-GB"/>
              </w:rPr>
              <w:t>29.47</w:t>
            </w:r>
            <w:r w:rsidR="00EB0A53">
              <w:rPr>
                <w:lang w:val="en-GB"/>
              </w:rPr>
              <w:t>±</w:t>
            </w:r>
            <w:r w:rsidR="00374601">
              <w:rPr>
                <w:lang w:val="en-GB"/>
              </w:rPr>
              <w:t>216.10</w:t>
            </w:r>
            <w:r w:rsidR="00374601" w:rsidRPr="00374601">
              <w:rPr>
                <w:vertAlign w:val="superscript"/>
                <w:lang w:val="en-GB"/>
              </w:rPr>
              <w:t>4</w:t>
            </w:r>
          </w:p>
        </w:tc>
        <w:tc>
          <w:tcPr>
            <w:tcW w:w="1832" w:type="dxa"/>
            <w:tcBorders>
              <w:top w:val="single" w:sz="4" w:space="0" w:color="auto"/>
            </w:tcBorders>
            <w:vAlign w:val="center"/>
          </w:tcPr>
          <w:p w14:paraId="698083E2" w14:textId="310C57C8" w:rsidR="00490AD5" w:rsidRPr="00333AD5" w:rsidRDefault="00490AD5" w:rsidP="00955B7D">
            <w:pPr>
              <w:jc w:val="center"/>
              <w:rPr>
                <w:lang w:val="en-GB"/>
              </w:rPr>
            </w:pPr>
            <w:r w:rsidRPr="00333AD5">
              <w:rPr>
                <w:lang w:val="en-GB"/>
              </w:rPr>
              <w:t>0.01</w:t>
            </w:r>
            <w:r w:rsidR="00EB0A53">
              <w:rPr>
                <w:lang w:val="en-GB"/>
              </w:rPr>
              <w:t>±</w:t>
            </w:r>
            <w:r w:rsidR="00374601">
              <w:rPr>
                <w:lang w:val="en-GB"/>
              </w:rPr>
              <w:t>0.56.10</w:t>
            </w:r>
            <w:r w:rsidR="00374601" w:rsidRPr="00374601">
              <w:rPr>
                <w:vertAlign w:val="superscript"/>
                <w:lang w:val="en-GB"/>
              </w:rPr>
              <w:t>-2</w:t>
            </w:r>
          </w:p>
        </w:tc>
        <w:tc>
          <w:tcPr>
            <w:tcW w:w="1455" w:type="dxa"/>
            <w:tcBorders>
              <w:top w:val="single" w:sz="4" w:space="0" w:color="auto"/>
            </w:tcBorders>
            <w:vAlign w:val="center"/>
          </w:tcPr>
          <w:p w14:paraId="02505CBB" w14:textId="175E518C" w:rsidR="00490AD5" w:rsidRPr="00333AD5" w:rsidRDefault="00490AD5" w:rsidP="00955B7D">
            <w:pPr>
              <w:jc w:val="center"/>
              <w:rPr>
                <w:lang w:val="en-GB"/>
              </w:rPr>
            </w:pPr>
            <w:r w:rsidRPr="00333AD5">
              <w:rPr>
                <w:lang w:val="en-GB"/>
              </w:rPr>
              <w:t>0.80</w:t>
            </w:r>
            <w:r w:rsidR="00EB0A53">
              <w:rPr>
                <w:lang w:val="en-GB"/>
              </w:rPr>
              <w:t>±</w:t>
            </w:r>
            <w:r w:rsidR="00897471">
              <w:rPr>
                <w:lang w:val="en-GB"/>
              </w:rPr>
              <w:t>0.54</w:t>
            </w:r>
          </w:p>
        </w:tc>
        <w:tc>
          <w:tcPr>
            <w:tcW w:w="1509" w:type="dxa"/>
            <w:tcBorders>
              <w:top w:val="single" w:sz="4" w:space="0" w:color="auto"/>
            </w:tcBorders>
            <w:vAlign w:val="center"/>
          </w:tcPr>
          <w:p w14:paraId="60022D6D" w14:textId="57546211" w:rsidR="00490AD5" w:rsidRPr="00333AD5" w:rsidRDefault="00490AD5" w:rsidP="00955B7D">
            <w:pPr>
              <w:jc w:val="center"/>
              <w:rPr>
                <w:lang w:val="en-GB"/>
              </w:rPr>
            </w:pPr>
            <w:r w:rsidRPr="00333AD5">
              <w:rPr>
                <w:lang w:val="en-GB"/>
              </w:rPr>
              <w:t>43.41</w:t>
            </w:r>
            <w:r w:rsidR="00EB0A53">
              <w:rPr>
                <w:lang w:val="en-GB"/>
              </w:rPr>
              <w:t>±</w:t>
            </w:r>
            <w:r w:rsidR="00897471">
              <w:rPr>
                <w:lang w:val="en-GB"/>
              </w:rPr>
              <w:t>1.94</w:t>
            </w:r>
          </w:p>
        </w:tc>
        <w:tc>
          <w:tcPr>
            <w:tcW w:w="664" w:type="dxa"/>
            <w:tcBorders>
              <w:top w:val="single" w:sz="4" w:space="0" w:color="auto"/>
            </w:tcBorders>
            <w:vAlign w:val="center"/>
          </w:tcPr>
          <w:p w14:paraId="4E9590FB" w14:textId="0BAC04B2" w:rsidR="00490AD5" w:rsidRPr="00333AD5" w:rsidRDefault="00490AD5" w:rsidP="00955B7D">
            <w:pPr>
              <w:jc w:val="center"/>
              <w:rPr>
                <w:lang w:val="en-GB"/>
              </w:rPr>
            </w:pPr>
            <w:r w:rsidRPr="00333AD5">
              <w:rPr>
                <w:lang w:val="en-GB"/>
              </w:rPr>
              <w:t>0.64</w:t>
            </w:r>
          </w:p>
        </w:tc>
        <w:tc>
          <w:tcPr>
            <w:tcW w:w="664" w:type="dxa"/>
            <w:tcBorders>
              <w:top w:val="single" w:sz="4" w:space="0" w:color="auto"/>
            </w:tcBorders>
          </w:tcPr>
          <w:p w14:paraId="1A7F528C" w14:textId="618BD1B0" w:rsidR="00490AD5" w:rsidRPr="00333AD5" w:rsidRDefault="00BC2F9E" w:rsidP="00955B7D">
            <w:pPr>
              <w:jc w:val="center"/>
              <w:rPr>
                <w:lang w:val="en-GB"/>
              </w:rPr>
            </w:pPr>
            <w:r>
              <w:rPr>
                <w:lang w:val="en-GB"/>
              </w:rPr>
              <w:t>99.0</w:t>
            </w:r>
          </w:p>
        </w:tc>
      </w:tr>
      <w:tr w:rsidR="00490AD5" w:rsidRPr="00333AD5" w14:paraId="106E696E" w14:textId="218E74D1" w:rsidTr="00897471">
        <w:tc>
          <w:tcPr>
            <w:tcW w:w="1799" w:type="dxa"/>
            <w:tcBorders>
              <w:right w:val="single" w:sz="4" w:space="0" w:color="auto"/>
            </w:tcBorders>
            <w:vAlign w:val="center"/>
          </w:tcPr>
          <w:p w14:paraId="0954FCA6" w14:textId="64E88F57" w:rsidR="00490AD5" w:rsidRPr="00333AD5" w:rsidRDefault="00490AD5" w:rsidP="00955B7D">
            <w:pPr>
              <w:jc w:val="center"/>
              <w:rPr>
                <w:lang w:val="en-GB"/>
              </w:rPr>
            </w:pPr>
            <w:r w:rsidRPr="00333AD5">
              <w:rPr>
                <w:i/>
                <w:sz w:val="22"/>
                <w:szCs w:val="22"/>
                <w:lang w:val="en-GB"/>
              </w:rPr>
              <w:t xml:space="preserve">Chironomus </w:t>
            </w:r>
            <w:r w:rsidRPr="00333AD5">
              <w:rPr>
                <w:sz w:val="22"/>
                <w:szCs w:val="22"/>
                <w:lang w:val="en-GB"/>
              </w:rPr>
              <w:t>spp.</w:t>
            </w:r>
          </w:p>
        </w:tc>
        <w:tc>
          <w:tcPr>
            <w:tcW w:w="1202" w:type="dxa"/>
            <w:tcBorders>
              <w:left w:val="single" w:sz="4" w:space="0" w:color="auto"/>
            </w:tcBorders>
            <w:vAlign w:val="center"/>
          </w:tcPr>
          <w:p w14:paraId="1C6D1957" w14:textId="3D8D204B" w:rsidR="00490AD5" w:rsidRPr="00333AD5" w:rsidRDefault="00490AD5" w:rsidP="00955B7D">
            <w:pPr>
              <w:jc w:val="center"/>
              <w:rPr>
                <w:lang w:val="en-GB"/>
              </w:rPr>
            </w:pPr>
            <w:r w:rsidRPr="00333AD5">
              <w:rPr>
                <w:sz w:val="22"/>
                <w:szCs w:val="22"/>
                <w:lang w:val="en-GB"/>
              </w:rPr>
              <w:t>Porto</w:t>
            </w:r>
          </w:p>
        </w:tc>
        <w:tc>
          <w:tcPr>
            <w:tcW w:w="1245" w:type="dxa"/>
            <w:vAlign w:val="center"/>
          </w:tcPr>
          <w:p w14:paraId="2071D874" w14:textId="2F6DF48C" w:rsidR="00490AD5" w:rsidRPr="00333AD5" w:rsidRDefault="00490AD5" w:rsidP="00955B7D">
            <w:pPr>
              <w:jc w:val="center"/>
              <w:rPr>
                <w:lang w:val="en-GB"/>
              </w:rPr>
            </w:pPr>
            <w:r w:rsidRPr="00333AD5">
              <w:rPr>
                <w:lang w:val="en-GB"/>
              </w:rPr>
              <w:t>0.61</w:t>
            </w:r>
            <w:r w:rsidR="00EB0A53">
              <w:rPr>
                <w:lang w:val="en-GB"/>
              </w:rPr>
              <w:t>±0.04</w:t>
            </w:r>
          </w:p>
        </w:tc>
        <w:tc>
          <w:tcPr>
            <w:tcW w:w="1732" w:type="dxa"/>
            <w:vAlign w:val="center"/>
          </w:tcPr>
          <w:p w14:paraId="4A89964F" w14:textId="44079320" w:rsidR="00490AD5" w:rsidRPr="00333AD5" w:rsidRDefault="00490AD5" w:rsidP="00955B7D">
            <w:pPr>
              <w:jc w:val="center"/>
              <w:rPr>
                <w:lang w:val="en-GB"/>
              </w:rPr>
            </w:pPr>
            <w:r w:rsidRPr="00333AD5">
              <w:rPr>
                <w:lang w:val="en-GB"/>
              </w:rPr>
              <w:t>27.89</w:t>
            </w:r>
            <w:r w:rsidR="00EB0A53">
              <w:rPr>
                <w:lang w:val="en-GB"/>
              </w:rPr>
              <w:t>±</w:t>
            </w:r>
            <w:r w:rsidR="00374601">
              <w:rPr>
                <w:lang w:val="en-GB"/>
              </w:rPr>
              <w:t>977.10</w:t>
            </w:r>
            <w:r w:rsidR="00374601" w:rsidRPr="00374601">
              <w:rPr>
                <w:vertAlign w:val="superscript"/>
                <w:lang w:val="en-GB"/>
              </w:rPr>
              <w:t>3</w:t>
            </w:r>
          </w:p>
        </w:tc>
        <w:tc>
          <w:tcPr>
            <w:tcW w:w="1832" w:type="dxa"/>
            <w:vAlign w:val="center"/>
          </w:tcPr>
          <w:p w14:paraId="1B582912" w14:textId="10C6AF2C" w:rsidR="00490AD5" w:rsidRPr="00333AD5" w:rsidRDefault="00490AD5" w:rsidP="00955B7D">
            <w:pPr>
              <w:jc w:val="center"/>
              <w:rPr>
                <w:lang w:val="en-GB"/>
              </w:rPr>
            </w:pPr>
            <w:r w:rsidRPr="00333AD5">
              <w:rPr>
                <w:lang w:val="en-GB"/>
              </w:rPr>
              <w:t>0.07</w:t>
            </w:r>
            <w:r w:rsidR="00EB0A53">
              <w:rPr>
                <w:lang w:val="en-GB"/>
              </w:rPr>
              <w:t>±</w:t>
            </w:r>
            <w:r w:rsidR="00374601">
              <w:rPr>
                <w:lang w:val="en-GB"/>
              </w:rPr>
              <w:t>0.18.10</w:t>
            </w:r>
            <w:r w:rsidR="00374601" w:rsidRPr="00374601">
              <w:rPr>
                <w:vertAlign w:val="superscript"/>
                <w:lang w:val="en-GB"/>
              </w:rPr>
              <w:t>-1</w:t>
            </w:r>
          </w:p>
        </w:tc>
        <w:tc>
          <w:tcPr>
            <w:tcW w:w="1455" w:type="dxa"/>
            <w:vAlign w:val="center"/>
          </w:tcPr>
          <w:p w14:paraId="202C5F3F" w14:textId="59A97F17" w:rsidR="00490AD5" w:rsidRPr="00333AD5" w:rsidRDefault="00490AD5" w:rsidP="00955B7D">
            <w:pPr>
              <w:jc w:val="center"/>
              <w:rPr>
                <w:lang w:val="en-GB"/>
              </w:rPr>
            </w:pPr>
            <w:r w:rsidRPr="00333AD5">
              <w:rPr>
                <w:lang w:val="en-GB"/>
              </w:rPr>
              <w:t>0.91</w:t>
            </w:r>
            <w:r w:rsidR="00EB0A53">
              <w:rPr>
                <w:lang w:val="en-GB"/>
              </w:rPr>
              <w:t>±</w:t>
            </w:r>
            <w:r w:rsidR="00897471">
              <w:rPr>
                <w:lang w:val="en-GB"/>
              </w:rPr>
              <w:t>0.26</w:t>
            </w:r>
          </w:p>
        </w:tc>
        <w:tc>
          <w:tcPr>
            <w:tcW w:w="1509" w:type="dxa"/>
            <w:vAlign w:val="center"/>
          </w:tcPr>
          <w:p w14:paraId="614EC735" w14:textId="7CEFB77D" w:rsidR="00490AD5" w:rsidRPr="00333AD5" w:rsidRDefault="00490AD5" w:rsidP="00955B7D">
            <w:pPr>
              <w:jc w:val="center"/>
              <w:rPr>
                <w:lang w:val="en-GB"/>
              </w:rPr>
            </w:pPr>
            <w:r w:rsidRPr="00333AD5">
              <w:rPr>
                <w:lang w:val="en-GB"/>
              </w:rPr>
              <w:t>43.5</w:t>
            </w:r>
            <w:r>
              <w:rPr>
                <w:lang w:val="en-GB"/>
              </w:rPr>
              <w:t>0</w:t>
            </w:r>
            <w:r w:rsidR="00EB0A53">
              <w:rPr>
                <w:lang w:val="en-GB"/>
              </w:rPr>
              <w:t>±</w:t>
            </w:r>
            <w:r w:rsidR="00897471">
              <w:rPr>
                <w:lang w:val="en-GB"/>
              </w:rPr>
              <w:t>4.12</w:t>
            </w:r>
          </w:p>
        </w:tc>
        <w:tc>
          <w:tcPr>
            <w:tcW w:w="664" w:type="dxa"/>
            <w:vAlign w:val="center"/>
          </w:tcPr>
          <w:p w14:paraId="263D157F" w14:textId="5A8C3FD5" w:rsidR="00490AD5" w:rsidRPr="00333AD5" w:rsidRDefault="00490AD5" w:rsidP="00955B7D">
            <w:pPr>
              <w:jc w:val="center"/>
              <w:rPr>
                <w:lang w:val="en-GB"/>
              </w:rPr>
            </w:pPr>
            <w:r w:rsidRPr="00333AD5">
              <w:rPr>
                <w:lang w:val="en-GB"/>
              </w:rPr>
              <w:t>0.70</w:t>
            </w:r>
          </w:p>
        </w:tc>
        <w:tc>
          <w:tcPr>
            <w:tcW w:w="664" w:type="dxa"/>
          </w:tcPr>
          <w:p w14:paraId="712432FD" w14:textId="37367E33" w:rsidR="00490AD5" w:rsidRPr="00333AD5" w:rsidRDefault="00BC2F9E" w:rsidP="00955B7D">
            <w:pPr>
              <w:jc w:val="center"/>
              <w:rPr>
                <w:lang w:val="en-GB"/>
              </w:rPr>
            </w:pPr>
            <w:r>
              <w:rPr>
                <w:lang w:val="en-GB"/>
              </w:rPr>
              <w:t>110</w:t>
            </w:r>
          </w:p>
        </w:tc>
      </w:tr>
      <w:tr w:rsidR="00490AD5" w:rsidRPr="00333AD5" w14:paraId="179BAAD6" w14:textId="14C5158A" w:rsidTr="00897471">
        <w:tc>
          <w:tcPr>
            <w:tcW w:w="1799" w:type="dxa"/>
            <w:tcBorders>
              <w:right w:val="single" w:sz="4" w:space="0" w:color="auto"/>
            </w:tcBorders>
            <w:vAlign w:val="center"/>
          </w:tcPr>
          <w:p w14:paraId="76CF4E97" w14:textId="48CFF7B6" w:rsidR="00490AD5" w:rsidRPr="00333AD5" w:rsidRDefault="00490AD5" w:rsidP="00955B7D">
            <w:pPr>
              <w:jc w:val="center"/>
              <w:rPr>
                <w:lang w:val="en-GB"/>
              </w:rPr>
            </w:pPr>
            <w:r w:rsidRPr="00333AD5">
              <w:rPr>
                <w:i/>
                <w:sz w:val="22"/>
                <w:szCs w:val="22"/>
                <w:lang w:val="en-GB"/>
              </w:rPr>
              <w:t xml:space="preserve">Chironomus </w:t>
            </w:r>
            <w:r w:rsidRPr="00333AD5">
              <w:rPr>
                <w:sz w:val="22"/>
                <w:szCs w:val="22"/>
                <w:lang w:val="en-GB"/>
              </w:rPr>
              <w:t>spp.</w:t>
            </w:r>
          </w:p>
        </w:tc>
        <w:tc>
          <w:tcPr>
            <w:tcW w:w="1202" w:type="dxa"/>
            <w:tcBorders>
              <w:left w:val="single" w:sz="4" w:space="0" w:color="auto"/>
            </w:tcBorders>
            <w:vAlign w:val="center"/>
          </w:tcPr>
          <w:p w14:paraId="0A06E873" w14:textId="44F27193" w:rsidR="00490AD5" w:rsidRPr="00333AD5" w:rsidRDefault="00490AD5" w:rsidP="00955B7D">
            <w:pPr>
              <w:jc w:val="center"/>
              <w:rPr>
                <w:lang w:val="en-GB"/>
              </w:rPr>
            </w:pPr>
            <w:r w:rsidRPr="00333AD5">
              <w:rPr>
                <w:sz w:val="22"/>
                <w:szCs w:val="22"/>
                <w:lang w:val="en-GB"/>
              </w:rPr>
              <w:t>Toledo</w:t>
            </w:r>
          </w:p>
        </w:tc>
        <w:tc>
          <w:tcPr>
            <w:tcW w:w="1245" w:type="dxa"/>
            <w:vAlign w:val="center"/>
          </w:tcPr>
          <w:p w14:paraId="46104557" w14:textId="13F5B192" w:rsidR="00490AD5" w:rsidRPr="00333AD5" w:rsidRDefault="00490AD5" w:rsidP="00955B7D">
            <w:pPr>
              <w:jc w:val="center"/>
              <w:rPr>
                <w:lang w:val="en-GB"/>
              </w:rPr>
            </w:pPr>
            <w:r w:rsidRPr="00333AD5">
              <w:rPr>
                <w:lang w:val="en-GB"/>
              </w:rPr>
              <w:t>0.53</w:t>
            </w:r>
            <w:r w:rsidR="00EB0A53">
              <w:rPr>
                <w:lang w:val="en-GB"/>
              </w:rPr>
              <w:t>±0.08</w:t>
            </w:r>
          </w:p>
        </w:tc>
        <w:tc>
          <w:tcPr>
            <w:tcW w:w="1732" w:type="dxa"/>
            <w:vAlign w:val="center"/>
          </w:tcPr>
          <w:p w14:paraId="7940F1F8" w14:textId="6981CACB" w:rsidR="00490AD5" w:rsidRPr="00333AD5" w:rsidRDefault="00490AD5" w:rsidP="00955B7D">
            <w:pPr>
              <w:jc w:val="center"/>
              <w:rPr>
                <w:lang w:val="en-GB"/>
              </w:rPr>
            </w:pPr>
            <w:r w:rsidRPr="00333AD5">
              <w:rPr>
                <w:lang w:val="en-GB"/>
              </w:rPr>
              <w:t>28.08</w:t>
            </w:r>
            <w:r w:rsidR="00EB0A53">
              <w:rPr>
                <w:lang w:val="en-GB"/>
              </w:rPr>
              <w:t>±</w:t>
            </w:r>
            <w:r w:rsidR="00374601">
              <w:rPr>
                <w:lang w:val="en-GB"/>
              </w:rPr>
              <w:t>153.10</w:t>
            </w:r>
            <w:r w:rsidR="00374601" w:rsidRPr="00374601">
              <w:rPr>
                <w:vertAlign w:val="superscript"/>
                <w:lang w:val="en-GB"/>
              </w:rPr>
              <w:t>4</w:t>
            </w:r>
          </w:p>
        </w:tc>
        <w:tc>
          <w:tcPr>
            <w:tcW w:w="1832" w:type="dxa"/>
            <w:vAlign w:val="center"/>
          </w:tcPr>
          <w:p w14:paraId="4B8FAF5A" w14:textId="72A45829" w:rsidR="00490AD5" w:rsidRPr="00333AD5" w:rsidRDefault="00490AD5" w:rsidP="00955B7D">
            <w:pPr>
              <w:jc w:val="center"/>
              <w:rPr>
                <w:lang w:val="en-GB"/>
              </w:rPr>
            </w:pPr>
            <w:r w:rsidRPr="00333AD5">
              <w:rPr>
                <w:lang w:val="en-GB"/>
              </w:rPr>
              <w:t>0.18</w:t>
            </w:r>
            <w:r w:rsidR="00EB0A53">
              <w:rPr>
                <w:lang w:val="en-GB"/>
              </w:rPr>
              <w:t>±</w:t>
            </w:r>
            <w:r w:rsidR="00374601">
              <w:rPr>
                <w:lang w:val="en-GB"/>
              </w:rPr>
              <w:t>0.06</w:t>
            </w:r>
          </w:p>
        </w:tc>
        <w:tc>
          <w:tcPr>
            <w:tcW w:w="1455" w:type="dxa"/>
            <w:vAlign w:val="center"/>
          </w:tcPr>
          <w:p w14:paraId="6246FE10" w14:textId="3A2FE9E2" w:rsidR="00490AD5" w:rsidRPr="00333AD5" w:rsidRDefault="00490AD5" w:rsidP="00955B7D">
            <w:pPr>
              <w:jc w:val="center"/>
              <w:rPr>
                <w:lang w:val="en-GB"/>
              </w:rPr>
            </w:pPr>
            <w:r w:rsidRPr="00333AD5">
              <w:rPr>
                <w:lang w:val="en-GB"/>
              </w:rPr>
              <w:t>1.38</w:t>
            </w:r>
            <w:r w:rsidR="00EB0A53">
              <w:rPr>
                <w:lang w:val="en-GB"/>
              </w:rPr>
              <w:t>±</w:t>
            </w:r>
            <w:r w:rsidR="00897471">
              <w:rPr>
                <w:lang w:val="en-GB"/>
              </w:rPr>
              <w:t>0.26</w:t>
            </w:r>
          </w:p>
        </w:tc>
        <w:tc>
          <w:tcPr>
            <w:tcW w:w="1509" w:type="dxa"/>
            <w:vAlign w:val="center"/>
          </w:tcPr>
          <w:p w14:paraId="588D9B01" w14:textId="49FB0D22" w:rsidR="00490AD5" w:rsidRPr="00333AD5" w:rsidRDefault="00490AD5" w:rsidP="00955B7D">
            <w:pPr>
              <w:jc w:val="center"/>
              <w:rPr>
                <w:lang w:val="en-GB"/>
              </w:rPr>
            </w:pPr>
            <w:r w:rsidRPr="00333AD5">
              <w:rPr>
                <w:lang w:val="en-GB"/>
              </w:rPr>
              <w:t>43.36</w:t>
            </w:r>
            <w:r w:rsidR="00EB0A53">
              <w:rPr>
                <w:lang w:val="en-GB"/>
              </w:rPr>
              <w:t>±</w:t>
            </w:r>
            <w:r w:rsidR="00897471">
              <w:rPr>
                <w:lang w:val="en-GB"/>
              </w:rPr>
              <w:t>1.72</w:t>
            </w:r>
          </w:p>
        </w:tc>
        <w:tc>
          <w:tcPr>
            <w:tcW w:w="664" w:type="dxa"/>
            <w:vAlign w:val="center"/>
          </w:tcPr>
          <w:p w14:paraId="4B80647B" w14:textId="74B7855A" w:rsidR="00490AD5" w:rsidRPr="00333AD5" w:rsidRDefault="00490AD5" w:rsidP="00955B7D">
            <w:pPr>
              <w:jc w:val="center"/>
              <w:rPr>
                <w:lang w:val="en-GB"/>
              </w:rPr>
            </w:pPr>
            <w:r w:rsidRPr="00333AD5">
              <w:rPr>
                <w:lang w:val="en-GB"/>
              </w:rPr>
              <w:t>0.52</w:t>
            </w:r>
          </w:p>
        </w:tc>
        <w:tc>
          <w:tcPr>
            <w:tcW w:w="664" w:type="dxa"/>
          </w:tcPr>
          <w:p w14:paraId="67D80BE6" w14:textId="1FBFF91E" w:rsidR="00490AD5" w:rsidRPr="00333AD5" w:rsidRDefault="00BC2F9E" w:rsidP="00955B7D">
            <w:pPr>
              <w:jc w:val="center"/>
              <w:rPr>
                <w:lang w:val="en-GB"/>
              </w:rPr>
            </w:pPr>
            <w:r>
              <w:rPr>
                <w:lang w:val="en-GB"/>
              </w:rPr>
              <w:t>108</w:t>
            </w:r>
          </w:p>
        </w:tc>
      </w:tr>
      <w:tr w:rsidR="00490AD5" w:rsidRPr="00333AD5" w14:paraId="05F58DB6" w14:textId="664D5C4E" w:rsidTr="00897471">
        <w:tc>
          <w:tcPr>
            <w:tcW w:w="1799" w:type="dxa"/>
            <w:tcBorders>
              <w:right w:val="single" w:sz="4" w:space="0" w:color="auto"/>
            </w:tcBorders>
            <w:vAlign w:val="center"/>
          </w:tcPr>
          <w:p w14:paraId="49F599A6" w14:textId="6D5EEBAA" w:rsidR="00490AD5" w:rsidRPr="00333AD5" w:rsidRDefault="00490AD5" w:rsidP="00955B7D">
            <w:pPr>
              <w:jc w:val="center"/>
              <w:rPr>
                <w:lang w:val="en-GB"/>
              </w:rPr>
            </w:pPr>
            <w:r w:rsidRPr="00333AD5">
              <w:rPr>
                <w:i/>
                <w:sz w:val="22"/>
                <w:szCs w:val="22"/>
                <w:lang w:val="en-GB"/>
              </w:rPr>
              <w:t xml:space="preserve">Chironomus </w:t>
            </w:r>
            <w:r w:rsidRPr="00333AD5">
              <w:rPr>
                <w:sz w:val="22"/>
                <w:szCs w:val="22"/>
                <w:lang w:val="en-GB"/>
              </w:rPr>
              <w:t>spp.</w:t>
            </w:r>
          </w:p>
        </w:tc>
        <w:tc>
          <w:tcPr>
            <w:tcW w:w="1202" w:type="dxa"/>
            <w:tcBorders>
              <w:left w:val="single" w:sz="4" w:space="0" w:color="auto"/>
            </w:tcBorders>
            <w:vAlign w:val="center"/>
          </w:tcPr>
          <w:p w14:paraId="6E146133" w14:textId="3FA03EB4" w:rsidR="00490AD5" w:rsidRPr="00333AD5" w:rsidRDefault="00490AD5" w:rsidP="00955B7D">
            <w:pPr>
              <w:jc w:val="center"/>
              <w:rPr>
                <w:lang w:val="en-GB"/>
              </w:rPr>
            </w:pPr>
            <w:r w:rsidRPr="00333AD5">
              <w:rPr>
                <w:sz w:val="22"/>
                <w:szCs w:val="22"/>
                <w:lang w:val="en-GB"/>
              </w:rPr>
              <w:t>Evora</w:t>
            </w:r>
          </w:p>
        </w:tc>
        <w:tc>
          <w:tcPr>
            <w:tcW w:w="1245" w:type="dxa"/>
            <w:vAlign w:val="center"/>
          </w:tcPr>
          <w:p w14:paraId="1EE1D0F3" w14:textId="2E9089B0" w:rsidR="00490AD5" w:rsidRPr="00333AD5" w:rsidRDefault="00490AD5" w:rsidP="00955B7D">
            <w:pPr>
              <w:jc w:val="center"/>
              <w:rPr>
                <w:lang w:val="en-GB"/>
              </w:rPr>
            </w:pPr>
            <w:r w:rsidRPr="00333AD5">
              <w:rPr>
                <w:lang w:val="en-GB"/>
              </w:rPr>
              <w:t>0.60</w:t>
            </w:r>
            <w:r w:rsidR="00EB0A53">
              <w:rPr>
                <w:lang w:val="en-GB"/>
              </w:rPr>
              <w:t>±0.04</w:t>
            </w:r>
          </w:p>
        </w:tc>
        <w:tc>
          <w:tcPr>
            <w:tcW w:w="1732" w:type="dxa"/>
            <w:vAlign w:val="center"/>
          </w:tcPr>
          <w:p w14:paraId="5819B1A6" w14:textId="7D956799" w:rsidR="00490AD5" w:rsidRPr="00333AD5" w:rsidRDefault="00490AD5" w:rsidP="00955B7D">
            <w:pPr>
              <w:jc w:val="center"/>
              <w:rPr>
                <w:lang w:val="en-GB"/>
              </w:rPr>
            </w:pPr>
            <w:r w:rsidRPr="00333AD5">
              <w:rPr>
                <w:lang w:val="en-GB"/>
              </w:rPr>
              <w:t>29.78</w:t>
            </w:r>
            <w:r w:rsidR="00EB0A53">
              <w:rPr>
                <w:lang w:val="en-GB"/>
              </w:rPr>
              <w:t>±</w:t>
            </w:r>
            <w:r w:rsidR="00374601">
              <w:rPr>
                <w:lang w:val="en-GB"/>
              </w:rPr>
              <w:t>278.10</w:t>
            </w:r>
            <w:r w:rsidR="00374601" w:rsidRPr="00374601">
              <w:rPr>
                <w:vertAlign w:val="superscript"/>
                <w:lang w:val="en-GB"/>
              </w:rPr>
              <w:t>4</w:t>
            </w:r>
          </w:p>
        </w:tc>
        <w:tc>
          <w:tcPr>
            <w:tcW w:w="1832" w:type="dxa"/>
            <w:vAlign w:val="center"/>
          </w:tcPr>
          <w:p w14:paraId="6CC1100F" w14:textId="57B40678" w:rsidR="00490AD5" w:rsidRPr="00333AD5" w:rsidRDefault="00490AD5" w:rsidP="00955B7D">
            <w:pPr>
              <w:jc w:val="center"/>
              <w:rPr>
                <w:lang w:val="en-GB"/>
              </w:rPr>
            </w:pPr>
            <w:r w:rsidRPr="00333AD5">
              <w:rPr>
                <w:lang w:val="en-GB"/>
              </w:rPr>
              <w:t>0.08</w:t>
            </w:r>
            <w:r w:rsidR="00EB0A53">
              <w:rPr>
                <w:lang w:val="en-GB"/>
              </w:rPr>
              <w:t>±</w:t>
            </w:r>
            <w:r w:rsidR="00374601">
              <w:rPr>
                <w:lang w:val="en-GB"/>
              </w:rPr>
              <w:t>0.05</w:t>
            </w:r>
          </w:p>
        </w:tc>
        <w:tc>
          <w:tcPr>
            <w:tcW w:w="1455" w:type="dxa"/>
            <w:vAlign w:val="center"/>
          </w:tcPr>
          <w:p w14:paraId="4591F8B9" w14:textId="23909C5D" w:rsidR="00490AD5" w:rsidRPr="00333AD5" w:rsidRDefault="00490AD5" w:rsidP="00955B7D">
            <w:pPr>
              <w:jc w:val="center"/>
              <w:rPr>
                <w:lang w:val="en-GB"/>
              </w:rPr>
            </w:pPr>
            <w:r w:rsidRPr="00333AD5">
              <w:rPr>
                <w:lang w:val="en-GB"/>
              </w:rPr>
              <w:t>0.94</w:t>
            </w:r>
            <w:r w:rsidR="00EB0A53">
              <w:rPr>
                <w:lang w:val="en-GB"/>
              </w:rPr>
              <w:t>±</w:t>
            </w:r>
            <w:r w:rsidR="00897471">
              <w:rPr>
                <w:lang w:val="en-GB"/>
              </w:rPr>
              <w:t>0.52</w:t>
            </w:r>
          </w:p>
        </w:tc>
        <w:tc>
          <w:tcPr>
            <w:tcW w:w="1509" w:type="dxa"/>
            <w:vAlign w:val="center"/>
          </w:tcPr>
          <w:p w14:paraId="0BFFB2FE" w14:textId="0A8ADE0D" w:rsidR="00490AD5" w:rsidRPr="00333AD5" w:rsidRDefault="00490AD5" w:rsidP="00955B7D">
            <w:pPr>
              <w:jc w:val="center"/>
              <w:rPr>
                <w:lang w:val="en-GB"/>
              </w:rPr>
            </w:pPr>
            <w:r w:rsidRPr="00333AD5">
              <w:rPr>
                <w:lang w:val="en-GB"/>
              </w:rPr>
              <w:t>43.49</w:t>
            </w:r>
            <w:r w:rsidR="00EB0A53">
              <w:rPr>
                <w:lang w:val="en-GB"/>
              </w:rPr>
              <w:t>±</w:t>
            </w:r>
            <w:r w:rsidR="00897471">
              <w:rPr>
                <w:lang w:val="en-GB"/>
              </w:rPr>
              <w:t>1.11</w:t>
            </w:r>
          </w:p>
        </w:tc>
        <w:tc>
          <w:tcPr>
            <w:tcW w:w="664" w:type="dxa"/>
            <w:vAlign w:val="center"/>
          </w:tcPr>
          <w:p w14:paraId="6B826F52" w14:textId="3F83C61B" w:rsidR="00490AD5" w:rsidRPr="00333AD5" w:rsidRDefault="00490AD5" w:rsidP="00955B7D">
            <w:pPr>
              <w:jc w:val="center"/>
              <w:rPr>
                <w:lang w:val="en-GB"/>
              </w:rPr>
            </w:pPr>
            <w:r w:rsidRPr="00333AD5">
              <w:rPr>
                <w:lang w:val="en-GB"/>
              </w:rPr>
              <w:t>0.64</w:t>
            </w:r>
          </w:p>
        </w:tc>
        <w:tc>
          <w:tcPr>
            <w:tcW w:w="664" w:type="dxa"/>
          </w:tcPr>
          <w:p w14:paraId="40DB0FCD" w14:textId="3D1F3C67" w:rsidR="00490AD5" w:rsidRPr="00333AD5" w:rsidRDefault="00BC2F9E" w:rsidP="00955B7D">
            <w:pPr>
              <w:jc w:val="center"/>
              <w:rPr>
                <w:lang w:val="en-GB"/>
              </w:rPr>
            </w:pPr>
            <w:r>
              <w:rPr>
                <w:lang w:val="en-GB"/>
              </w:rPr>
              <w:t>164</w:t>
            </w:r>
          </w:p>
        </w:tc>
      </w:tr>
      <w:tr w:rsidR="00490AD5" w:rsidRPr="00333AD5" w14:paraId="0034D189" w14:textId="2EFA01CB" w:rsidTr="00897471">
        <w:tc>
          <w:tcPr>
            <w:tcW w:w="1799" w:type="dxa"/>
            <w:tcBorders>
              <w:right w:val="single" w:sz="4" w:space="0" w:color="auto"/>
            </w:tcBorders>
            <w:vAlign w:val="center"/>
          </w:tcPr>
          <w:p w14:paraId="384A2867" w14:textId="4A1D2CFE" w:rsidR="00490AD5" w:rsidRPr="00333AD5" w:rsidRDefault="00490AD5"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14:paraId="0FFCD47B" w14:textId="6A1CBCC7" w:rsidR="00490AD5" w:rsidRPr="00333AD5" w:rsidRDefault="00490AD5" w:rsidP="00955B7D">
            <w:pPr>
              <w:jc w:val="center"/>
              <w:rPr>
                <w:lang w:val="en-GB"/>
              </w:rPr>
            </w:pPr>
            <w:r w:rsidRPr="00333AD5">
              <w:rPr>
                <w:sz w:val="22"/>
                <w:szCs w:val="22"/>
                <w:lang w:val="en-GB"/>
              </w:rPr>
              <w:t>Porto</w:t>
            </w:r>
          </w:p>
        </w:tc>
        <w:tc>
          <w:tcPr>
            <w:tcW w:w="1245" w:type="dxa"/>
            <w:vAlign w:val="center"/>
          </w:tcPr>
          <w:p w14:paraId="71703D16" w14:textId="4FE1002A" w:rsidR="00490AD5" w:rsidRPr="00333AD5" w:rsidRDefault="00490AD5" w:rsidP="00955B7D">
            <w:pPr>
              <w:jc w:val="center"/>
              <w:rPr>
                <w:lang w:val="en-GB"/>
              </w:rPr>
            </w:pPr>
            <w:r w:rsidRPr="00333AD5">
              <w:rPr>
                <w:lang w:val="en-GB"/>
              </w:rPr>
              <w:t>0.97</w:t>
            </w:r>
            <w:r w:rsidR="00EB0A53">
              <w:rPr>
                <w:lang w:val="en-GB"/>
              </w:rPr>
              <w:t>±0.16</w:t>
            </w:r>
          </w:p>
        </w:tc>
        <w:tc>
          <w:tcPr>
            <w:tcW w:w="1732" w:type="dxa"/>
            <w:vAlign w:val="center"/>
          </w:tcPr>
          <w:p w14:paraId="79E45CFD" w14:textId="2F9158B6" w:rsidR="00490AD5" w:rsidRPr="00333AD5" w:rsidRDefault="00490AD5" w:rsidP="00955B7D">
            <w:pPr>
              <w:jc w:val="center"/>
              <w:rPr>
                <w:lang w:val="en-GB"/>
              </w:rPr>
            </w:pPr>
            <w:r w:rsidRPr="00333AD5">
              <w:rPr>
                <w:lang w:val="en-GB"/>
              </w:rPr>
              <w:t>1.34</w:t>
            </w:r>
            <w:r w:rsidR="00EB0A53">
              <w:rPr>
                <w:lang w:val="en-GB"/>
              </w:rPr>
              <w:t>±0.33</w:t>
            </w:r>
          </w:p>
        </w:tc>
        <w:tc>
          <w:tcPr>
            <w:tcW w:w="1832" w:type="dxa"/>
            <w:vAlign w:val="center"/>
          </w:tcPr>
          <w:p w14:paraId="48D05A9C" w14:textId="5C424480" w:rsidR="00490AD5" w:rsidRPr="00333AD5" w:rsidRDefault="00490AD5" w:rsidP="00955B7D">
            <w:pPr>
              <w:jc w:val="center"/>
              <w:rPr>
                <w:lang w:val="en-GB"/>
              </w:rPr>
            </w:pPr>
            <w:r w:rsidRPr="00333AD5">
              <w:rPr>
                <w:lang w:val="en-GB"/>
              </w:rPr>
              <w:t>0.07</w:t>
            </w:r>
            <w:r w:rsidR="00EB0A53">
              <w:rPr>
                <w:lang w:val="en-GB"/>
              </w:rPr>
              <w:t>±</w:t>
            </w:r>
            <w:r w:rsidR="00374601">
              <w:rPr>
                <w:lang w:val="en-GB"/>
              </w:rPr>
              <w:t>0.01</w:t>
            </w:r>
          </w:p>
        </w:tc>
        <w:tc>
          <w:tcPr>
            <w:tcW w:w="1455" w:type="dxa"/>
            <w:vAlign w:val="center"/>
          </w:tcPr>
          <w:p w14:paraId="7C30E085" w14:textId="53B4FA45" w:rsidR="00490AD5" w:rsidRPr="00333AD5" w:rsidRDefault="00490AD5" w:rsidP="00955B7D">
            <w:pPr>
              <w:jc w:val="center"/>
              <w:rPr>
                <w:lang w:val="en-GB"/>
              </w:rPr>
            </w:pPr>
            <w:r w:rsidRPr="00333AD5">
              <w:rPr>
                <w:lang w:val="en-GB"/>
              </w:rPr>
              <w:t>-0.74</w:t>
            </w:r>
            <w:r w:rsidR="00EB0A53">
              <w:rPr>
                <w:lang w:val="en-GB"/>
              </w:rPr>
              <w:t>±</w:t>
            </w:r>
            <w:r w:rsidR="00897471">
              <w:rPr>
                <w:lang w:val="en-GB"/>
              </w:rPr>
              <w:t>0.37</w:t>
            </w:r>
          </w:p>
        </w:tc>
        <w:tc>
          <w:tcPr>
            <w:tcW w:w="1509" w:type="dxa"/>
            <w:vAlign w:val="center"/>
          </w:tcPr>
          <w:p w14:paraId="7A2243F3" w14:textId="6EC08947" w:rsidR="00490AD5" w:rsidRPr="00333AD5" w:rsidRDefault="00490AD5" w:rsidP="00955B7D">
            <w:pPr>
              <w:jc w:val="center"/>
              <w:rPr>
                <w:lang w:val="en-GB"/>
              </w:rPr>
            </w:pPr>
            <w:r w:rsidRPr="00333AD5">
              <w:rPr>
                <w:lang w:val="en-GB"/>
              </w:rPr>
              <w:t>40</w:t>
            </w:r>
            <w:r>
              <w:rPr>
                <w:lang w:val="en-GB"/>
              </w:rPr>
              <w:t>.00</w:t>
            </w:r>
            <w:r w:rsidR="00EB0A53">
              <w:rPr>
                <w:lang w:val="en-GB"/>
              </w:rPr>
              <w:t>±</w:t>
            </w:r>
            <w:r w:rsidR="00897471">
              <w:rPr>
                <w:lang w:val="en-GB"/>
              </w:rPr>
              <w:t>4.49</w:t>
            </w:r>
          </w:p>
        </w:tc>
        <w:tc>
          <w:tcPr>
            <w:tcW w:w="664" w:type="dxa"/>
            <w:vAlign w:val="center"/>
          </w:tcPr>
          <w:p w14:paraId="0F95C860" w14:textId="07EB57EB" w:rsidR="00490AD5" w:rsidRPr="00333AD5" w:rsidRDefault="00490AD5" w:rsidP="00955B7D">
            <w:pPr>
              <w:jc w:val="center"/>
              <w:rPr>
                <w:lang w:val="en-GB"/>
              </w:rPr>
            </w:pPr>
            <w:r w:rsidRPr="00333AD5">
              <w:rPr>
                <w:lang w:val="en-GB"/>
              </w:rPr>
              <w:t>0.62</w:t>
            </w:r>
          </w:p>
        </w:tc>
        <w:tc>
          <w:tcPr>
            <w:tcW w:w="664" w:type="dxa"/>
          </w:tcPr>
          <w:p w14:paraId="482385D0" w14:textId="46C05048" w:rsidR="00490AD5" w:rsidRPr="00333AD5" w:rsidRDefault="00BC2F9E" w:rsidP="00955B7D">
            <w:pPr>
              <w:jc w:val="center"/>
              <w:rPr>
                <w:lang w:val="en-GB"/>
              </w:rPr>
            </w:pPr>
            <w:r>
              <w:rPr>
                <w:lang w:val="en-GB"/>
              </w:rPr>
              <w:t>102</w:t>
            </w:r>
          </w:p>
        </w:tc>
      </w:tr>
      <w:tr w:rsidR="00490AD5" w:rsidRPr="00333AD5" w14:paraId="673F417F" w14:textId="15D157D4" w:rsidTr="00897471">
        <w:tc>
          <w:tcPr>
            <w:tcW w:w="1799" w:type="dxa"/>
            <w:tcBorders>
              <w:right w:val="single" w:sz="4" w:space="0" w:color="auto"/>
            </w:tcBorders>
            <w:vAlign w:val="center"/>
          </w:tcPr>
          <w:p w14:paraId="05573343" w14:textId="36258207" w:rsidR="00490AD5" w:rsidRPr="00333AD5" w:rsidRDefault="00490AD5"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14:paraId="7D56578C" w14:textId="23FBE327" w:rsidR="00490AD5" w:rsidRPr="00333AD5" w:rsidRDefault="00490AD5" w:rsidP="00955B7D">
            <w:pPr>
              <w:jc w:val="center"/>
              <w:rPr>
                <w:lang w:val="en-GB"/>
              </w:rPr>
            </w:pPr>
            <w:r w:rsidRPr="00333AD5">
              <w:rPr>
                <w:sz w:val="22"/>
                <w:szCs w:val="22"/>
                <w:lang w:val="en-GB"/>
              </w:rPr>
              <w:t>Toledo</w:t>
            </w:r>
          </w:p>
        </w:tc>
        <w:tc>
          <w:tcPr>
            <w:tcW w:w="1245" w:type="dxa"/>
            <w:vAlign w:val="center"/>
          </w:tcPr>
          <w:p w14:paraId="746985A3" w14:textId="5D10ED46" w:rsidR="00490AD5" w:rsidRPr="00333AD5" w:rsidRDefault="00490AD5" w:rsidP="00955B7D">
            <w:pPr>
              <w:jc w:val="center"/>
              <w:rPr>
                <w:lang w:val="en-GB"/>
              </w:rPr>
            </w:pPr>
            <w:r w:rsidRPr="00333AD5">
              <w:rPr>
                <w:lang w:val="en-GB"/>
              </w:rPr>
              <w:t>1.59</w:t>
            </w:r>
            <w:r w:rsidR="00EB0A53">
              <w:rPr>
                <w:lang w:val="en-GB"/>
              </w:rPr>
              <w:t>±0.17</w:t>
            </w:r>
          </w:p>
        </w:tc>
        <w:tc>
          <w:tcPr>
            <w:tcW w:w="1732" w:type="dxa"/>
            <w:vAlign w:val="center"/>
          </w:tcPr>
          <w:p w14:paraId="0F38A7F1" w14:textId="0B68AE4D" w:rsidR="00490AD5" w:rsidRPr="00333AD5" w:rsidRDefault="00490AD5" w:rsidP="00955B7D">
            <w:pPr>
              <w:jc w:val="center"/>
              <w:rPr>
                <w:lang w:val="en-GB"/>
              </w:rPr>
            </w:pPr>
            <w:r w:rsidRPr="00333AD5">
              <w:rPr>
                <w:lang w:val="en-GB"/>
              </w:rPr>
              <w:t>2.17</w:t>
            </w:r>
            <w:r w:rsidR="00EB0A53">
              <w:rPr>
                <w:lang w:val="en-GB"/>
              </w:rPr>
              <w:t>±0.34</w:t>
            </w:r>
          </w:p>
        </w:tc>
        <w:tc>
          <w:tcPr>
            <w:tcW w:w="1832" w:type="dxa"/>
            <w:vAlign w:val="center"/>
          </w:tcPr>
          <w:p w14:paraId="0B8F876B" w14:textId="3253724A" w:rsidR="00490AD5" w:rsidRPr="00333AD5" w:rsidRDefault="00490AD5" w:rsidP="00955B7D">
            <w:pPr>
              <w:jc w:val="center"/>
              <w:rPr>
                <w:lang w:val="en-GB"/>
              </w:rPr>
            </w:pPr>
            <w:r w:rsidRPr="00333AD5">
              <w:rPr>
                <w:lang w:val="en-GB"/>
              </w:rPr>
              <w:t>0.03</w:t>
            </w:r>
            <w:r w:rsidR="00EB0A53">
              <w:rPr>
                <w:lang w:val="en-GB"/>
              </w:rPr>
              <w:t>±</w:t>
            </w:r>
            <w:r w:rsidR="00374601">
              <w:rPr>
                <w:lang w:val="en-GB"/>
              </w:rPr>
              <w:t>0.60.10</w:t>
            </w:r>
            <w:r w:rsidR="00374601" w:rsidRPr="00374601">
              <w:rPr>
                <w:vertAlign w:val="superscript"/>
                <w:lang w:val="en-GB"/>
              </w:rPr>
              <w:t>-2</w:t>
            </w:r>
          </w:p>
        </w:tc>
        <w:tc>
          <w:tcPr>
            <w:tcW w:w="1455" w:type="dxa"/>
            <w:vAlign w:val="center"/>
          </w:tcPr>
          <w:p w14:paraId="1C4AD68F" w14:textId="30135BF5" w:rsidR="00490AD5" w:rsidRPr="00333AD5" w:rsidRDefault="00490AD5" w:rsidP="00955B7D">
            <w:pPr>
              <w:jc w:val="center"/>
              <w:rPr>
                <w:lang w:val="en-GB"/>
              </w:rPr>
            </w:pPr>
            <w:r w:rsidRPr="00333AD5">
              <w:rPr>
                <w:lang w:val="en-GB"/>
              </w:rPr>
              <w:t>0.22</w:t>
            </w:r>
            <w:r w:rsidR="00EB0A53">
              <w:rPr>
                <w:lang w:val="en-GB"/>
              </w:rPr>
              <w:t>±</w:t>
            </w:r>
            <w:r w:rsidR="00897471">
              <w:rPr>
                <w:lang w:val="en-GB"/>
              </w:rPr>
              <w:t>0.33</w:t>
            </w:r>
          </w:p>
        </w:tc>
        <w:tc>
          <w:tcPr>
            <w:tcW w:w="1509" w:type="dxa"/>
            <w:vAlign w:val="center"/>
          </w:tcPr>
          <w:p w14:paraId="7E15F8BF" w14:textId="1E8B5C4E" w:rsidR="00490AD5" w:rsidRPr="00333AD5" w:rsidRDefault="00490AD5" w:rsidP="00955B7D">
            <w:pPr>
              <w:jc w:val="center"/>
              <w:rPr>
                <w:lang w:val="en-GB"/>
              </w:rPr>
            </w:pPr>
            <w:r w:rsidRPr="00333AD5">
              <w:rPr>
                <w:lang w:val="en-GB"/>
              </w:rPr>
              <w:t>36.87</w:t>
            </w:r>
            <w:r w:rsidR="00EB0A53">
              <w:rPr>
                <w:lang w:val="en-GB"/>
              </w:rPr>
              <w:t>±</w:t>
            </w:r>
            <w:r w:rsidR="00897471">
              <w:rPr>
                <w:lang w:val="en-GB"/>
              </w:rPr>
              <w:t>1.50</w:t>
            </w:r>
          </w:p>
        </w:tc>
        <w:tc>
          <w:tcPr>
            <w:tcW w:w="664" w:type="dxa"/>
            <w:vAlign w:val="center"/>
          </w:tcPr>
          <w:p w14:paraId="2BF4BE8F" w14:textId="5355DFB3" w:rsidR="00490AD5" w:rsidRPr="00333AD5" w:rsidRDefault="00490AD5" w:rsidP="00955B7D">
            <w:pPr>
              <w:jc w:val="center"/>
              <w:rPr>
                <w:lang w:val="en-GB"/>
              </w:rPr>
            </w:pPr>
            <w:r w:rsidRPr="00333AD5">
              <w:rPr>
                <w:lang w:val="en-GB"/>
              </w:rPr>
              <w:t>0.77</w:t>
            </w:r>
          </w:p>
        </w:tc>
        <w:tc>
          <w:tcPr>
            <w:tcW w:w="664" w:type="dxa"/>
          </w:tcPr>
          <w:p w14:paraId="1B231CA3" w14:textId="0B89BFBC" w:rsidR="00490AD5" w:rsidRPr="00333AD5" w:rsidRDefault="00BC2F9E" w:rsidP="00955B7D">
            <w:pPr>
              <w:jc w:val="center"/>
              <w:rPr>
                <w:lang w:val="en-GB"/>
              </w:rPr>
            </w:pPr>
            <w:r>
              <w:rPr>
                <w:lang w:val="en-GB"/>
              </w:rPr>
              <w:t>86.0</w:t>
            </w:r>
          </w:p>
        </w:tc>
      </w:tr>
      <w:tr w:rsidR="00490AD5" w:rsidRPr="00333AD5" w14:paraId="6C1A81EF" w14:textId="2D0E4AAB" w:rsidTr="00897471">
        <w:tc>
          <w:tcPr>
            <w:tcW w:w="1799" w:type="dxa"/>
            <w:tcBorders>
              <w:right w:val="single" w:sz="4" w:space="0" w:color="auto"/>
            </w:tcBorders>
            <w:vAlign w:val="center"/>
          </w:tcPr>
          <w:p w14:paraId="00C0A545" w14:textId="3072E2AF" w:rsidR="00490AD5" w:rsidRPr="00333AD5" w:rsidRDefault="00490AD5"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14:paraId="7990EC67" w14:textId="0455A845" w:rsidR="00490AD5" w:rsidRPr="00333AD5" w:rsidRDefault="00490AD5" w:rsidP="00955B7D">
            <w:pPr>
              <w:jc w:val="center"/>
              <w:rPr>
                <w:lang w:val="en-GB"/>
              </w:rPr>
            </w:pPr>
            <w:r w:rsidRPr="00333AD5">
              <w:rPr>
                <w:sz w:val="22"/>
                <w:szCs w:val="22"/>
                <w:lang w:val="en-GB"/>
              </w:rPr>
              <w:t>Evora</w:t>
            </w:r>
          </w:p>
        </w:tc>
        <w:tc>
          <w:tcPr>
            <w:tcW w:w="1245" w:type="dxa"/>
            <w:vAlign w:val="center"/>
          </w:tcPr>
          <w:p w14:paraId="47CA2F4B" w14:textId="2C071A86" w:rsidR="00490AD5" w:rsidRPr="00333AD5" w:rsidRDefault="00490AD5" w:rsidP="00955B7D">
            <w:pPr>
              <w:jc w:val="center"/>
              <w:rPr>
                <w:lang w:val="en-GB"/>
              </w:rPr>
            </w:pPr>
            <w:r w:rsidRPr="00333AD5">
              <w:rPr>
                <w:lang w:val="en-GB"/>
              </w:rPr>
              <w:t>0.67</w:t>
            </w:r>
            <w:r w:rsidR="00EB0A53">
              <w:rPr>
                <w:lang w:val="en-GB"/>
              </w:rPr>
              <w:t>±0.06</w:t>
            </w:r>
          </w:p>
        </w:tc>
        <w:tc>
          <w:tcPr>
            <w:tcW w:w="1732" w:type="dxa"/>
            <w:vAlign w:val="center"/>
          </w:tcPr>
          <w:p w14:paraId="328529A3" w14:textId="00912443" w:rsidR="00490AD5" w:rsidRPr="00333AD5" w:rsidRDefault="00490AD5" w:rsidP="00955B7D">
            <w:pPr>
              <w:jc w:val="center"/>
              <w:rPr>
                <w:lang w:val="en-GB"/>
              </w:rPr>
            </w:pPr>
            <w:r w:rsidRPr="00333AD5">
              <w:rPr>
                <w:lang w:val="en-GB"/>
              </w:rPr>
              <w:t>4.18</w:t>
            </w:r>
            <w:r w:rsidR="00EB0A53">
              <w:rPr>
                <w:lang w:val="en-GB"/>
              </w:rPr>
              <w:t>±1.50</w:t>
            </w:r>
          </w:p>
        </w:tc>
        <w:tc>
          <w:tcPr>
            <w:tcW w:w="1832" w:type="dxa"/>
            <w:vAlign w:val="center"/>
          </w:tcPr>
          <w:p w14:paraId="399B2071" w14:textId="44EA35B1" w:rsidR="00490AD5" w:rsidRPr="00333AD5" w:rsidRDefault="00490AD5" w:rsidP="00955B7D">
            <w:pPr>
              <w:jc w:val="center"/>
              <w:rPr>
                <w:lang w:val="en-GB"/>
              </w:rPr>
            </w:pPr>
            <w:r w:rsidRPr="00333AD5">
              <w:rPr>
                <w:lang w:val="en-GB"/>
              </w:rPr>
              <w:t>0.20</w:t>
            </w:r>
            <w:r w:rsidR="00EB0A53">
              <w:rPr>
                <w:lang w:val="en-GB"/>
              </w:rPr>
              <w:t>±</w:t>
            </w:r>
            <w:r w:rsidR="00374601">
              <w:rPr>
                <w:lang w:val="en-GB"/>
              </w:rPr>
              <w:t>0.03</w:t>
            </w:r>
          </w:p>
        </w:tc>
        <w:tc>
          <w:tcPr>
            <w:tcW w:w="1455" w:type="dxa"/>
            <w:vAlign w:val="center"/>
          </w:tcPr>
          <w:p w14:paraId="0F385ACE" w14:textId="3C3FF69E" w:rsidR="00490AD5" w:rsidRPr="00333AD5" w:rsidRDefault="00490AD5" w:rsidP="00955B7D">
            <w:pPr>
              <w:jc w:val="center"/>
              <w:rPr>
                <w:lang w:val="en-GB"/>
              </w:rPr>
            </w:pPr>
            <w:r w:rsidRPr="00333AD5">
              <w:rPr>
                <w:lang w:val="en-GB"/>
              </w:rPr>
              <w:t>0.62</w:t>
            </w:r>
            <w:r w:rsidR="00EB0A53">
              <w:rPr>
                <w:lang w:val="en-GB"/>
              </w:rPr>
              <w:t>±</w:t>
            </w:r>
            <w:r w:rsidR="00897471">
              <w:rPr>
                <w:lang w:val="en-GB"/>
              </w:rPr>
              <w:t>0.30</w:t>
            </w:r>
          </w:p>
        </w:tc>
        <w:tc>
          <w:tcPr>
            <w:tcW w:w="1509" w:type="dxa"/>
            <w:vAlign w:val="center"/>
          </w:tcPr>
          <w:p w14:paraId="00005CD1" w14:textId="0C3CAEF5" w:rsidR="00490AD5" w:rsidRPr="00333AD5" w:rsidRDefault="00490AD5" w:rsidP="00955B7D">
            <w:pPr>
              <w:jc w:val="center"/>
              <w:rPr>
                <w:lang w:val="en-GB"/>
              </w:rPr>
            </w:pPr>
            <w:r w:rsidRPr="00333AD5">
              <w:rPr>
                <w:lang w:val="en-GB"/>
              </w:rPr>
              <w:t>39.00</w:t>
            </w:r>
            <w:r w:rsidR="00EB0A53">
              <w:rPr>
                <w:lang w:val="en-GB"/>
              </w:rPr>
              <w:t>±</w:t>
            </w:r>
            <w:r w:rsidR="00F92C2F">
              <w:rPr>
                <w:lang w:val="en-GB"/>
              </w:rPr>
              <w:t>1.54</w:t>
            </w:r>
          </w:p>
        </w:tc>
        <w:tc>
          <w:tcPr>
            <w:tcW w:w="664" w:type="dxa"/>
            <w:vAlign w:val="center"/>
          </w:tcPr>
          <w:p w14:paraId="28F57872" w14:textId="2073C5E6" w:rsidR="00490AD5" w:rsidRPr="00333AD5" w:rsidRDefault="00490AD5" w:rsidP="00955B7D">
            <w:pPr>
              <w:jc w:val="center"/>
              <w:rPr>
                <w:lang w:val="en-GB"/>
              </w:rPr>
            </w:pPr>
            <w:r w:rsidRPr="00333AD5">
              <w:rPr>
                <w:lang w:val="en-GB"/>
              </w:rPr>
              <w:t>0.62</w:t>
            </w:r>
          </w:p>
        </w:tc>
        <w:tc>
          <w:tcPr>
            <w:tcW w:w="664" w:type="dxa"/>
          </w:tcPr>
          <w:p w14:paraId="18535778" w14:textId="1350F350" w:rsidR="00490AD5" w:rsidRPr="00333AD5" w:rsidRDefault="00BC2F9E" w:rsidP="00955B7D">
            <w:pPr>
              <w:jc w:val="center"/>
              <w:rPr>
                <w:lang w:val="en-GB"/>
              </w:rPr>
            </w:pPr>
            <w:r>
              <w:rPr>
                <w:lang w:val="en-GB"/>
              </w:rPr>
              <w:t>109</w:t>
            </w:r>
          </w:p>
        </w:tc>
      </w:tr>
      <w:tr w:rsidR="00490AD5" w:rsidRPr="00333AD5" w14:paraId="4CCB1962" w14:textId="504F45CC" w:rsidTr="00897471">
        <w:tc>
          <w:tcPr>
            <w:tcW w:w="1799" w:type="dxa"/>
            <w:tcBorders>
              <w:right w:val="single" w:sz="4" w:space="0" w:color="auto"/>
            </w:tcBorders>
            <w:vAlign w:val="center"/>
          </w:tcPr>
          <w:p w14:paraId="4FF79141" w14:textId="22019D90" w:rsidR="00490AD5" w:rsidRPr="00333AD5" w:rsidRDefault="00490AD5"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14:paraId="678C45F3" w14:textId="3236DC9D" w:rsidR="00490AD5" w:rsidRPr="00333AD5" w:rsidRDefault="00490AD5" w:rsidP="00955B7D">
            <w:pPr>
              <w:jc w:val="center"/>
              <w:rPr>
                <w:lang w:val="en-GB"/>
              </w:rPr>
            </w:pPr>
            <w:r w:rsidRPr="00333AD5">
              <w:rPr>
                <w:sz w:val="22"/>
                <w:szCs w:val="22"/>
                <w:lang w:val="en-GB"/>
              </w:rPr>
              <w:t>Murcia</w:t>
            </w:r>
          </w:p>
        </w:tc>
        <w:tc>
          <w:tcPr>
            <w:tcW w:w="1245" w:type="dxa"/>
            <w:vAlign w:val="center"/>
          </w:tcPr>
          <w:p w14:paraId="0B64653B" w14:textId="2DD00972" w:rsidR="00490AD5" w:rsidRPr="00333AD5" w:rsidRDefault="00490AD5" w:rsidP="00955B7D">
            <w:pPr>
              <w:jc w:val="center"/>
              <w:rPr>
                <w:lang w:val="en-GB"/>
              </w:rPr>
            </w:pPr>
            <w:r w:rsidRPr="00333AD5">
              <w:rPr>
                <w:lang w:val="en-GB"/>
              </w:rPr>
              <w:t>0.89</w:t>
            </w:r>
            <w:r w:rsidR="00EB0A53">
              <w:rPr>
                <w:lang w:val="en-GB"/>
              </w:rPr>
              <w:t>±0.13</w:t>
            </w:r>
          </w:p>
        </w:tc>
        <w:tc>
          <w:tcPr>
            <w:tcW w:w="1732" w:type="dxa"/>
            <w:vAlign w:val="center"/>
          </w:tcPr>
          <w:p w14:paraId="258C35C4" w14:textId="7A684535" w:rsidR="00490AD5" w:rsidRPr="00333AD5" w:rsidRDefault="00490AD5" w:rsidP="00955B7D">
            <w:pPr>
              <w:jc w:val="center"/>
              <w:rPr>
                <w:lang w:val="en-GB"/>
              </w:rPr>
            </w:pPr>
            <w:r w:rsidRPr="00333AD5">
              <w:rPr>
                <w:lang w:val="en-GB"/>
              </w:rPr>
              <w:t>2.77</w:t>
            </w:r>
            <w:r w:rsidR="00EB0A53">
              <w:rPr>
                <w:lang w:val="en-GB"/>
              </w:rPr>
              <w:t>±2.10</w:t>
            </w:r>
          </w:p>
        </w:tc>
        <w:tc>
          <w:tcPr>
            <w:tcW w:w="1832" w:type="dxa"/>
            <w:vAlign w:val="center"/>
          </w:tcPr>
          <w:p w14:paraId="0EF775ED" w14:textId="17F67EB3" w:rsidR="00490AD5" w:rsidRPr="00333AD5" w:rsidRDefault="00490AD5" w:rsidP="00955B7D">
            <w:pPr>
              <w:jc w:val="center"/>
              <w:rPr>
                <w:lang w:val="en-GB"/>
              </w:rPr>
            </w:pPr>
            <w:r w:rsidRPr="00333AD5">
              <w:rPr>
                <w:lang w:val="en-GB"/>
              </w:rPr>
              <w:t>0.13</w:t>
            </w:r>
            <w:r w:rsidR="00EB0A53">
              <w:rPr>
                <w:lang w:val="en-GB"/>
              </w:rPr>
              <w:t>±</w:t>
            </w:r>
            <w:r w:rsidR="00374601">
              <w:rPr>
                <w:lang w:val="en-GB"/>
              </w:rPr>
              <w:t>0.03</w:t>
            </w:r>
          </w:p>
        </w:tc>
        <w:tc>
          <w:tcPr>
            <w:tcW w:w="1455" w:type="dxa"/>
            <w:vAlign w:val="center"/>
          </w:tcPr>
          <w:p w14:paraId="4673B0C8" w14:textId="609CB5DD" w:rsidR="00490AD5" w:rsidRPr="00333AD5" w:rsidRDefault="00490AD5" w:rsidP="00955B7D">
            <w:pPr>
              <w:jc w:val="center"/>
              <w:rPr>
                <w:lang w:val="en-GB"/>
              </w:rPr>
            </w:pPr>
            <w:r w:rsidRPr="00333AD5">
              <w:rPr>
                <w:lang w:val="en-GB"/>
              </w:rPr>
              <w:t>0.72</w:t>
            </w:r>
            <w:r w:rsidR="00EB0A53">
              <w:rPr>
                <w:lang w:val="en-GB"/>
              </w:rPr>
              <w:t>±</w:t>
            </w:r>
            <w:r w:rsidR="00897471">
              <w:rPr>
                <w:lang w:val="en-GB"/>
              </w:rPr>
              <w:t>0.36</w:t>
            </w:r>
          </w:p>
        </w:tc>
        <w:tc>
          <w:tcPr>
            <w:tcW w:w="1509" w:type="dxa"/>
            <w:vAlign w:val="center"/>
          </w:tcPr>
          <w:p w14:paraId="5F51BE86" w14:textId="7B5582FA" w:rsidR="00490AD5" w:rsidRPr="00333AD5" w:rsidRDefault="00490AD5" w:rsidP="00955B7D">
            <w:pPr>
              <w:jc w:val="center"/>
              <w:rPr>
                <w:lang w:val="en-GB"/>
              </w:rPr>
            </w:pPr>
            <w:r w:rsidRPr="00333AD5">
              <w:rPr>
                <w:lang w:val="en-GB"/>
              </w:rPr>
              <w:t>39.71</w:t>
            </w:r>
            <w:r w:rsidR="00EB0A53">
              <w:rPr>
                <w:lang w:val="en-GB"/>
              </w:rPr>
              <w:t>±</w:t>
            </w:r>
            <w:r w:rsidR="00F92C2F">
              <w:rPr>
                <w:lang w:val="en-GB"/>
              </w:rPr>
              <w:t>1.84</w:t>
            </w:r>
          </w:p>
        </w:tc>
        <w:tc>
          <w:tcPr>
            <w:tcW w:w="664" w:type="dxa"/>
            <w:vAlign w:val="center"/>
          </w:tcPr>
          <w:p w14:paraId="5E06FAA9" w14:textId="147BC34D" w:rsidR="00490AD5" w:rsidRPr="00333AD5" w:rsidRDefault="00490AD5" w:rsidP="00955B7D">
            <w:pPr>
              <w:jc w:val="center"/>
              <w:rPr>
                <w:lang w:val="en-GB"/>
              </w:rPr>
            </w:pPr>
            <w:r w:rsidRPr="00333AD5">
              <w:rPr>
                <w:lang w:val="en-GB"/>
              </w:rPr>
              <w:t>0.62</w:t>
            </w:r>
          </w:p>
        </w:tc>
        <w:tc>
          <w:tcPr>
            <w:tcW w:w="664" w:type="dxa"/>
          </w:tcPr>
          <w:p w14:paraId="0C358D96" w14:textId="4B5EA214" w:rsidR="00490AD5" w:rsidRPr="00333AD5" w:rsidRDefault="00BC2F9E" w:rsidP="00955B7D">
            <w:pPr>
              <w:jc w:val="center"/>
              <w:rPr>
                <w:lang w:val="en-GB"/>
              </w:rPr>
            </w:pPr>
            <w:r>
              <w:rPr>
                <w:lang w:val="en-GB"/>
              </w:rPr>
              <w:t>52.0</w:t>
            </w:r>
          </w:p>
        </w:tc>
      </w:tr>
      <w:tr w:rsidR="00490AD5" w:rsidRPr="00333AD5" w14:paraId="0EAF03B1" w14:textId="7D856B3C" w:rsidTr="00897471">
        <w:tc>
          <w:tcPr>
            <w:tcW w:w="1799" w:type="dxa"/>
            <w:tcBorders>
              <w:right w:val="single" w:sz="4" w:space="0" w:color="auto"/>
            </w:tcBorders>
            <w:vAlign w:val="center"/>
          </w:tcPr>
          <w:p w14:paraId="2699A556" w14:textId="7D036AF3" w:rsidR="00490AD5" w:rsidRPr="00333AD5" w:rsidRDefault="00490AD5" w:rsidP="00955B7D">
            <w:pPr>
              <w:jc w:val="center"/>
              <w:rPr>
                <w:lang w:val="en-GB"/>
              </w:rPr>
            </w:pPr>
            <w:r w:rsidRPr="00333AD5">
              <w:rPr>
                <w:i/>
                <w:sz w:val="22"/>
                <w:szCs w:val="22"/>
                <w:lang w:val="en-GB"/>
              </w:rPr>
              <w:t>S. striolatum</w:t>
            </w:r>
          </w:p>
        </w:tc>
        <w:tc>
          <w:tcPr>
            <w:tcW w:w="1202" w:type="dxa"/>
            <w:tcBorders>
              <w:left w:val="single" w:sz="4" w:space="0" w:color="auto"/>
            </w:tcBorders>
            <w:vAlign w:val="center"/>
          </w:tcPr>
          <w:p w14:paraId="6F689AD2" w14:textId="3D648F37" w:rsidR="00490AD5" w:rsidRPr="00333AD5" w:rsidRDefault="00490AD5" w:rsidP="00955B7D">
            <w:pPr>
              <w:jc w:val="center"/>
              <w:rPr>
                <w:lang w:val="en-GB"/>
              </w:rPr>
            </w:pPr>
            <w:r w:rsidRPr="00333AD5">
              <w:rPr>
                <w:sz w:val="22"/>
                <w:szCs w:val="22"/>
                <w:lang w:val="en-GB"/>
              </w:rPr>
              <w:t>Jaca</w:t>
            </w:r>
          </w:p>
        </w:tc>
        <w:tc>
          <w:tcPr>
            <w:tcW w:w="1245" w:type="dxa"/>
            <w:vAlign w:val="center"/>
          </w:tcPr>
          <w:p w14:paraId="1B086E8A" w14:textId="3620F216" w:rsidR="00490AD5" w:rsidRPr="00333AD5" w:rsidRDefault="00490AD5" w:rsidP="00955B7D">
            <w:pPr>
              <w:jc w:val="center"/>
              <w:rPr>
                <w:lang w:val="en-GB"/>
              </w:rPr>
            </w:pPr>
            <w:r w:rsidRPr="00333AD5">
              <w:rPr>
                <w:lang w:val="en-GB"/>
              </w:rPr>
              <w:t>0.90</w:t>
            </w:r>
            <w:r w:rsidR="00EB0A53">
              <w:rPr>
                <w:lang w:val="en-GB"/>
              </w:rPr>
              <w:t>±0.08</w:t>
            </w:r>
          </w:p>
        </w:tc>
        <w:tc>
          <w:tcPr>
            <w:tcW w:w="1732" w:type="dxa"/>
            <w:vAlign w:val="center"/>
          </w:tcPr>
          <w:p w14:paraId="2D856E8A" w14:textId="78DFFCC4" w:rsidR="00490AD5" w:rsidRPr="00333AD5" w:rsidRDefault="00490AD5" w:rsidP="00955B7D">
            <w:pPr>
              <w:jc w:val="center"/>
              <w:rPr>
                <w:lang w:val="en-GB"/>
              </w:rPr>
            </w:pPr>
            <w:r w:rsidRPr="00333AD5">
              <w:rPr>
                <w:lang w:val="en-GB"/>
              </w:rPr>
              <w:t>3.24</w:t>
            </w:r>
            <w:r w:rsidR="00EB0A53">
              <w:rPr>
                <w:lang w:val="en-GB"/>
              </w:rPr>
              <w:t>±0.55</w:t>
            </w:r>
          </w:p>
        </w:tc>
        <w:tc>
          <w:tcPr>
            <w:tcW w:w="1832" w:type="dxa"/>
            <w:vAlign w:val="center"/>
          </w:tcPr>
          <w:p w14:paraId="72EE65C4" w14:textId="6E33BB8F" w:rsidR="00490AD5" w:rsidRPr="00333AD5" w:rsidRDefault="00490AD5" w:rsidP="00955B7D">
            <w:pPr>
              <w:jc w:val="center"/>
              <w:rPr>
                <w:lang w:val="en-GB"/>
              </w:rPr>
            </w:pPr>
            <w:r w:rsidRPr="00333AD5">
              <w:rPr>
                <w:lang w:val="en-GB"/>
              </w:rPr>
              <w:t>0.05</w:t>
            </w:r>
            <w:r w:rsidR="00EB0A53">
              <w:rPr>
                <w:lang w:val="en-GB"/>
              </w:rPr>
              <w:t>±</w:t>
            </w:r>
            <w:r w:rsidR="00374601">
              <w:rPr>
                <w:lang w:val="en-GB"/>
              </w:rPr>
              <w:t>0.67.10</w:t>
            </w:r>
            <w:r w:rsidR="00374601" w:rsidRPr="00374601">
              <w:rPr>
                <w:vertAlign w:val="superscript"/>
                <w:lang w:val="en-GB"/>
              </w:rPr>
              <w:t>-2</w:t>
            </w:r>
          </w:p>
        </w:tc>
        <w:tc>
          <w:tcPr>
            <w:tcW w:w="1455" w:type="dxa"/>
            <w:vAlign w:val="center"/>
          </w:tcPr>
          <w:p w14:paraId="3EC314E7" w14:textId="2050419A" w:rsidR="00490AD5" w:rsidRPr="00333AD5" w:rsidRDefault="00490AD5" w:rsidP="00955B7D">
            <w:pPr>
              <w:jc w:val="center"/>
              <w:rPr>
                <w:lang w:val="en-GB"/>
              </w:rPr>
            </w:pPr>
            <w:r w:rsidRPr="00333AD5">
              <w:rPr>
                <w:lang w:val="en-GB"/>
              </w:rPr>
              <w:t>0.75</w:t>
            </w:r>
            <w:r w:rsidR="00EB0A53">
              <w:rPr>
                <w:lang w:val="en-GB"/>
              </w:rPr>
              <w:t>±</w:t>
            </w:r>
            <w:r w:rsidR="00374601">
              <w:rPr>
                <w:lang w:val="en-GB"/>
              </w:rPr>
              <w:t>0.00</w:t>
            </w:r>
          </w:p>
        </w:tc>
        <w:tc>
          <w:tcPr>
            <w:tcW w:w="1509" w:type="dxa"/>
            <w:vAlign w:val="center"/>
          </w:tcPr>
          <w:p w14:paraId="5D05AFC4" w14:textId="5A84F19D" w:rsidR="00490AD5" w:rsidRPr="00333AD5" w:rsidRDefault="00490AD5" w:rsidP="00955B7D">
            <w:pPr>
              <w:jc w:val="center"/>
              <w:rPr>
                <w:lang w:val="en-GB"/>
              </w:rPr>
            </w:pPr>
            <w:r w:rsidRPr="00333AD5">
              <w:rPr>
                <w:lang w:val="en-GB"/>
              </w:rPr>
              <w:t>35.66</w:t>
            </w:r>
            <w:r w:rsidR="00EB0A53">
              <w:rPr>
                <w:lang w:val="en-GB"/>
              </w:rPr>
              <w:t>±</w:t>
            </w:r>
            <w:r w:rsidR="00F92C2F">
              <w:rPr>
                <w:lang w:val="en-GB"/>
              </w:rPr>
              <w:t>1.06</w:t>
            </w:r>
          </w:p>
        </w:tc>
        <w:tc>
          <w:tcPr>
            <w:tcW w:w="664" w:type="dxa"/>
            <w:vAlign w:val="center"/>
          </w:tcPr>
          <w:p w14:paraId="3E34E7D7" w14:textId="6B002408" w:rsidR="00490AD5" w:rsidRPr="00333AD5" w:rsidRDefault="00490AD5" w:rsidP="00955B7D">
            <w:pPr>
              <w:jc w:val="center"/>
              <w:rPr>
                <w:lang w:val="en-GB"/>
              </w:rPr>
            </w:pPr>
            <w:r w:rsidRPr="00333AD5">
              <w:rPr>
                <w:lang w:val="en-GB"/>
              </w:rPr>
              <w:t>0.55</w:t>
            </w:r>
          </w:p>
        </w:tc>
        <w:tc>
          <w:tcPr>
            <w:tcW w:w="664" w:type="dxa"/>
          </w:tcPr>
          <w:p w14:paraId="026FE266" w14:textId="035C35E5" w:rsidR="00490AD5" w:rsidRPr="00333AD5" w:rsidRDefault="00BC2F9E" w:rsidP="00955B7D">
            <w:pPr>
              <w:jc w:val="center"/>
              <w:rPr>
                <w:lang w:val="en-GB"/>
              </w:rPr>
            </w:pPr>
            <w:r>
              <w:rPr>
                <w:lang w:val="en-GB"/>
              </w:rPr>
              <w:t>101</w:t>
            </w:r>
          </w:p>
        </w:tc>
      </w:tr>
      <w:tr w:rsidR="00490AD5" w:rsidRPr="00333AD5" w14:paraId="4C0029C8" w14:textId="194D1170" w:rsidTr="00897471">
        <w:tc>
          <w:tcPr>
            <w:tcW w:w="1799" w:type="dxa"/>
            <w:tcBorders>
              <w:right w:val="single" w:sz="4" w:space="0" w:color="auto"/>
            </w:tcBorders>
            <w:vAlign w:val="center"/>
          </w:tcPr>
          <w:p w14:paraId="6B2D55F2" w14:textId="3AE5653A" w:rsidR="00490AD5" w:rsidRPr="00333AD5" w:rsidRDefault="00490AD5" w:rsidP="00955B7D">
            <w:pPr>
              <w:jc w:val="center"/>
              <w:rPr>
                <w:lang w:val="en-GB"/>
              </w:rPr>
            </w:pPr>
            <w:r w:rsidRPr="00333AD5">
              <w:rPr>
                <w:i/>
                <w:sz w:val="22"/>
                <w:szCs w:val="22"/>
                <w:lang w:val="en-GB"/>
              </w:rPr>
              <w:t>S. striolatum</w:t>
            </w:r>
          </w:p>
        </w:tc>
        <w:tc>
          <w:tcPr>
            <w:tcW w:w="1202" w:type="dxa"/>
            <w:tcBorders>
              <w:left w:val="single" w:sz="4" w:space="0" w:color="auto"/>
            </w:tcBorders>
            <w:vAlign w:val="center"/>
          </w:tcPr>
          <w:p w14:paraId="45470B0B" w14:textId="6B830ED5" w:rsidR="00490AD5" w:rsidRPr="00333AD5" w:rsidRDefault="00490AD5" w:rsidP="00955B7D">
            <w:pPr>
              <w:jc w:val="center"/>
              <w:rPr>
                <w:lang w:val="en-GB"/>
              </w:rPr>
            </w:pPr>
            <w:r w:rsidRPr="00333AD5">
              <w:rPr>
                <w:sz w:val="22"/>
                <w:szCs w:val="22"/>
                <w:lang w:val="en-GB"/>
              </w:rPr>
              <w:t>Porto</w:t>
            </w:r>
          </w:p>
        </w:tc>
        <w:tc>
          <w:tcPr>
            <w:tcW w:w="1245" w:type="dxa"/>
            <w:vAlign w:val="center"/>
          </w:tcPr>
          <w:p w14:paraId="517F6EA6" w14:textId="53F26AA6" w:rsidR="00490AD5" w:rsidRPr="00333AD5" w:rsidRDefault="00490AD5" w:rsidP="00955B7D">
            <w:pPr>
              <w:jc w:val="center"/>
              <w:rPr>
                <w:lang w:val="en-GB"/>
              </w:rPr>
            </w:pPr>
            <w:r w:rsidRPr="00333AD5">
              <w:rPr>
                <w:lang w:val="en-GB"/>
              </w:rPr>
              <w:t>0.81</w:t>
            </w:r>
            <w:r w:rsidR="00EB0A53">
              <w:rPr>
                <w:lang w:val="en-GB"/>
              </w:rPr>
              <w:t>±0.07</w:t>
            </w:r>
          </w:p>
        </w:tc>
        <w:tc>
          <w:tcPr>
            <w:tcW w:w="1732" w:type="dxa"/>
            <w:vAlign w:val="center"/>
          </w:tcPr>
          <w:p w14:paraId="20C4C55A" w14:textId="6631E674" w:rsidR="00490AD5" w:rsidRPr="00333AD5" w:rsidRDefault="00490AD5" w:rsidP="00955B7D">
            <w:pPr>
              <w:jc w:val="center"/>
              <w:rPr>
                <w:lang w:val="en-GB"/>
              </w:rPr>
            </w:pPr>
            <w:r w:rsidRPr="00333AD5">
              <w:rPr>
                <w:lang w:val="en-GB"/>
              </w:rPr>
              <w:t>5.16</w:t>
            </w:r>
            <w:r w:rsidR="00EB0A53">
              <w:rPr>
                <w:lang w:val="en-GB"/>
              </w:rPr>
              <w:t>±1.09</w:t>
            </w:r>
          </w:p>
        </w:tc>
        <w:tc>
          <w:tcPr>
            <w:tcW w:w="1832" w:type="dxa"/>
            <w:vAlign w:val="center"/>
          </w:tcPr>
          <w:p w14:paraId="37D3C884" w14:textId="7E4F5881" w:rsidR="00490AD5" w:rsidRPr="00333AD5" w:rsidRDefault="00490AD5" w:rsidP="00955B7D">
            <w:pPr>
              <w:jc w:val="center"/>
              <w:rPr>
                <w:lang w:val="en-GB"/>
              </w:rPr>
            </w:pPr>
            <w:r w:rsidRPr="00333AD5">
              <w:rPr>
                <w:lang w:val="en-GB"/>
              </w:rPr>
              <w:t>0.10</w:t>
            </w:r>
            <w:r w:rsidR="00EB0A53">
              <w:rPr>
                <w:lang w:val="en-GB"/>
              </w:rPr>
              <w:t>±</w:t>
            </w:r>
            <w:r w:rsidR="00374601">
              <w:rPr>
                <w:lang w:val="en-GB"/>
              </w:rPr>
              <w:t>0.01</w:t>
            </w:r>
          </w:p>
        </w:tc>
        <w:tc>
          <w:tcPr>
            <w:tcW w:w="1455" w:type="dxa"/>
            <w:vAlign w:val="center"/>
          </w:tcPr>
          <w:p w14:paraId="52C039FB" w14:textId="406B5B89" w:rsidR="00490AD5" w:rsidRPr="00333AD5" w:rsidRDefault="00490AD5" w:rsidP="00955B7D">
            <w:pPr>
              <w:jc w:val="center"/>
              <w:rPr>
                <w:lang w:val="en-GB"/>
              </w:rPr>
            </w:pPr>
            <w:r w:rsidRPr="00333AD5">
              <w:rPr>
                <w:lang w:val="en-GB"/>
              </w:rPr>
              <w:t>0.75</w:t>
            </w:r>
            <w:r w:rsidR="00EB0A53">
              <w:rPr>
                <w:lang w:val="en-GB"/>
              </w:rPr>
              <w:t>±</w:t>
            </w:r>
            <w:r w:rsidR="00374601">
              <w:rPr>
                <w:lang w:val="en-GB"/>
              </w:rPr>
              <w:t>0.00</w:t>
            </w:r>
          </w:p>
        </w:tc>
        <w:tc>
          <w:tcPr>
            <w:tcW w:w="1509" w:type="dxa"/>
            <w:vAlign w:val="center"/>
          </w:tcPr>
          <w:p w14:paraId="337D3DB5" w14:textId="36043954" w:rsidR="00490AD5" w:rsidRPr="00333AD5" w:rsidRDefault="00490AD5" w:rsidP="00955B7D">
            <w:pPr>
              <w:jc w:val="center"/>
              <w:rPr>
                <w:lang w:val="en-GB"/>
              </w:rPr>
            </w:pPr>
            <w:r w:rsidRPr="00333AD5">
              <w:rPr>
                <w:lang w:val="en-GB"/>
              </w:rPr>
              <w:t>38.30</w:t>
            </w:r>
            <w:r w:rsidR="00EB0A53">
              <w:rPr>
                <w:lang w:val="en-GB"/>
              </w:rPr>
              <w:t>±</w:t>
            </w:r>
            <w:r w:rsidR="00F92C2F">
              <w:rPr>
                <w:lang w:val="en-GB"/>
              </w:rPr>
              <w:t>1.02</w:t>
            </w:r>
          </w:p>
        </w:tc>
        <w:tc>
          <w:tcPr>
            <w:tcW w:w="664" w:type="dxa"/>
            <w:vAlign w:val="center"/>
          </w:tcPr>
          <w:p w14:paraId="66B51554" w14:textId="7F73368C" w:rsidR="00490AD5" w:rsidRPr="00333AD5" w:rsidRDefault="00490AD5" w:rsidP="00955B7D">
            <w:pPr>
              <w:jc w:val="center"/>
              <w:rPr>
                <w:lang w:val="en-GB"/>
              </w:rPr>
            </w:pPr>
            <w:r w:rsidRPr="00333AD5">
              <w:rPr>
                <w:lang w:val="en-GB"/>
              </w:rPr>
              <w:t>0.53</w:t>
            </w:r>
          </w:p>
        </w:tc>
        <w:tc>
          <w:tcPr>
            <w:tcW w:w="664" w:type="dxa"/>
          </w:tcPr>
          <w:p w14:paraId="3CA2B9E0" w14:textId="3126D90B" w:rsidR="00490AD5" w:rsidRPr="00333AD5" w:rsidRDefault="00BC2F9E" w:rsidP="00955B7D">
            <w:pPr>
              <w:jc w:val="center"/>
              <w:rPr>
                <w:lang w:val="en-GB"/>
              </w:rPr>
            </w:pPr>
            <w:r>
              <w:rPr>
                <w:lang w:val="en-GB"/>
              </w:rPr>
              <w:t>94.0</w:t>
            </w:r>
          </w:p>
        </w:tc>
      </w:tr>
      <w:tr w:rsidR="00490AD5" w:rsidRPr="00333AD5" w14:paraId="0484392C" w14:textId="49C19C18" w:rsidTr="00897471">
        <w:tc>
          <w:tcPr>
            <w:tcW w:w="1799" w:type="dxa"/>
            <w:tcBorders>
              <w:right w:val="single" w:sz="4" w:space="0" w:color="auto"/>
            </w:tcBorders>
            <w:vAlign w:val="center"/>
          </w:tcPr>
          <w:p w14:paraId="3D4FB792" w14:textId="0464A628" w:rsidR="00490AD5" w:rsidRPr="00333AD5" w:rsidRDefault="00490AD5" w:rsidP="00955B7D">
            <w:pPr>
              <w:jc w:val="center"/>
              <w:rPr>
                <w:lang w:val="en-GB"/>
              </w:rPr>
            </w:pPr>
            <w:r w:rsidRPr="00333AD5">
              <w:rPr>
                <w:i/>
                <w:sz w:val="22"/>
                <w:szCs w:val="22"/>
                <w:lang w:val="en-GB"/>
              </w:rPr>
              <w:t>S. striolatum</w:t>
            </w:r>
          </w:p>
        </w:tc>
        <w:tc>
          <w:tcPr>
            <w:tcW w:w="1202" w:type="dxa"/>
            <w:tcBorders>
              <w:left w:val="single" w:sz="4" w:space="0" w:color="auto"/>
            </w:tcBorders>
            <w:vAlign w:val="center"/>
          </w:tcPr>
          <w:p w14:paraId="364234AE" w14:textId="11462557" w:rsidR="00490AD5" w:rsidRPr="00333AD5" w:rsidRDefault="00490AD5" w:rsidP="00955B7D">
            <w:pPr>
              <w:jc w:val="center"/>
              <w:rPr>
                <w:lang w:val="en-GB"/>
              </w:rPr>
            </w:pPr>
            <w:r w:rsidRPr="00333AD5">
              <w:rPr>
                <w:sz w:val="22"/>
                <w:szCs w:val="22"/>
                <w:lang w:val="en-GB"/>
              </w:rPr>
              <w:t>Toledo</w:t>
            </w:r>
          </w:p>
        </w:tc>
        <w:tc>
          <w:tcPr>
            <w:tcW w:w="1245" w:type="dxa"/>
            <w:vAlign w:val="center"/>
          </w:tcPr>
          <w:p w14:paraId="24EBCC7B" w14:textId="53E52FF4" w:rsidR="00490AD5" w:rsidRPr="00333AD5" w:rsidRDefault="00490AD5" w:rsidP="00955B7D">
            <w:pPr>
              <w:jc w:val="center"/>
              <w:rPr>
                <w:lang w:val="en-GB"/>
              </w:rPr>
            </w:pPr>
            <w:r w:rsidRPr="00333AD5">
              <w:rPr>
                <w:lang w:val="en-GB"/>
              </w:rPr>
              <w:t>0.77</w:t>
            </w:r>
            <w:r w:rsidR="00EB0A53">
              <w:rPr>
                <w:lang w:val="en-GB"/>
              </w:rPr>
              <w:t>±0.10</w:t>
            </w:r>
          </w:p>
        </w:tc>
        <w:tc>
          <w:tcPr>
            <w:tcW w:w="1732" w:type="dxa"/>
            <w:vAlign w:val="center"/>
          </w:tcPr>
          <w:p w14:paraId="0510594A" w14:textId="44E5A93F" w:rsidR="00490AD5" w:rsidRPr="00333AD5" w:rsidRDefault="00490AD5" w:rsidP="00955B7D">
            <w:pPr>
              <w:jc w:val="center"/>
              <w:rPr>
                <w:lang w:val="en-GB"/>
              </w:rPr>
            </w:pPr>
            <w:r w:rsidRPr="00333AD5">
              <w:rPr>
                <w:lang w:val="en-GB"/>
              </w:rPr>
              <w:t>3.22</w:t>
            </w:r>
            <w:r w:rsidR="00EB0A53">
              <w:rPr>
                <w:lang w:val="en-GB"/>
              </w:rPr>
              <w:t>±1.13</w:t>
            </w:r>
          </w:p>
        </w:tc>
        <w:tc>
          <w:tcPr>
            <w:tcW w:w="1832" w:type="dxa"/>
            <w:vAlign w:val="center"/>
          </w:tcPr>
          <w:p w14:paraId="5F3E0DC0" w14:textId="2AAB0D4E" w:rsidR="00490AD5" w:rsidRPr="00333AD5" w:rsidRDefault="00490AD5" w:rsidP="00955B7D">
            <w:pPr>
              <w:jc w:val="center"/>
              <w:rPr>
                <w:lang w:val="en-GB"/>
              </w:rPr>
            </w:pPr>
            <w:r w:rsidRPr="00333AD5">
              <w:rPr>
                <w:lang w:val="en-GB"/>
              </w:rPr>
              <w:t>0.10</w:t>
            </w:r>
            <w:r w:rsidR="00EB0A53">
              <w:rPr>
                <w:lang w:val="en-GB"/>
              </w:rPr>
              <w:t>±</w:t>
            </w:r>
            <w:r w:rsidR="00374601">
              <w:rPr>
                <w:lang w:val="en-GB"/>
              </w:rPr>
              <w:t>0.02</w:t>
            </w:r>
          </w:p>
        </w:tc>
        <w:tc>
          <w:tcPr>
            <w:tcW w:w="1455" w:type="dxa"/>
            <w:vAlign w:val="center"/>
          </w:tcPr>
          <w:p w14:paraId="6AA25C7C" w14:textId="26DDDB13" w:rsidR="00490AD5" w:rsidRPr="00333AD5" w:rsidRDefault="00490AD5" w:rsidP="00955B7D">
            <w:pPr>
              <w:jc w:val="center"/>
              <w:rPr>
                <w:lang w:val="en-GB"/>
              </w:rPr>
            </w:pPr>
            <w:r w:rsidRPr="00333AD5">
              <w:rPr>
                <w:lang w:val="en-GB"/>
              </w:rPr>
              <w:t>0.75</w:t>
            </w:r>
            <w:r w:rsidR="00EB0A53">
              <w:rPr>
                <w:lang w:val="en-GB"/>
              </w:rPr>
              <w:t>±</w:t>
            </w:r>
            <w:r w:rsidR="00374601">
              <w:rPr>
                <w:lang w:val="en-GB"/>
              </w:rPr>
              <w:t>0.00</w:t>
            </w:r>
          </w:p>
        </w:tc>
        <w:tc>
          <w:tcPr>
            <w:tcW w:w="1509" w:type="dxa"/>
            <w:vAlign w:val="center"/>
          </w:tcPr>
          <w:p w14:paraId="71C2E3CD" w14:textId="58F43C7A" w:rsidR="00490AD5" w:rsidRPr="00333AD5" w:rsidRDefault="00490AD5" w:rsidP="00955B7D">
            <w:pPr>
              <w:jc w:val="center"/>
              <w:rPr>
                <w:lang w:val="en-GB"/>
              </w:rPr>
            </w:pPr>
            <w:r w:rsidRPr="00333AD5">
              <w:rPr>
                <w:lang w:val="en-GB"/>
              </w:rPr>
              <w:t>38.93</w:t>
            </w:r>
            <w:r w:rsidR="00EB0A53">
              <w:rPr>
                <w:lang w:val="en-GB"/>
              </w:rPr>
              <w:t>±</w:t>
            </w:r>
            <w:r w:rsidR="00F92C2F">
              <w:rPr>
                <w:lang w:val="en-GB"/>
              </w:rPr>
              <w:t>1.26</w:t>
            </w:r>
          </w:p>
        </w:tc>
        <w:tc>
          <w:tcPr>
            <w:tcW w:w="664" w:type="dxa"/>
            <w:vAlign w:val="center"/>
          </w:tcPr>
          <w:p w14:paraId="5CAA18BF" w14:textId="02008B94" w:rsidR="00490AD5" w:rsidRPr="00333AD5" w:rsidRDefault="00490AD5" w:rsidP="00955B7D">
            <w:pPr>
              <w:jc w:val="center"/>
              <w:rPr>
                <w:lang w:val="en-GB"/>
              </w:rPr>
            </w:pPr>
            <w:r w:rsidRPr="00333AD5">
              <w:rPr>
                <w:lang w:val="en-GB"/>
              </w:rPr>
              <w:t>0.60</w:t>
            </w:r>
          </w:p>
        </w:tc>
        <w:tc>
          <w:tcPr>
            <w:tcW w:w="664" w:type="dxa"/>
          </w:tcPr>
          <w:p w14:paraId="238E16C4" w14:textId="436502E3" w:rsidR="00490AD5" w:rsidRPr="00333AD5" w:rsidRDefault="00BC2F9E" w:rsidP="00955B7D">
            <w:pPr>
              <w:jc w:val="center"/>
              <w:rPr>
                <w:lang w:val="en-GB"/>
              </w:rPr>
            </w:pPr>
            <w:r>
              <w:rPr>
                <w:lang w:val="en-GB"/>
              </w:rPr>
              <w:t>75.0</w:t>
            </w:r>
          </w:p>
        </w:tc>
      </w:tr>
      <w:tr w:rsidR="00490AD5" w:rsidRPr="00333AD5" w14:paraId="434A9E9C" w14:textId="1D0C3313" w:rsidTr="00897471">
        <w:tc>
          <w:tcPr>
            <w:tcW w:w="1799" w:type="dxa"/>
            <w:tcBorders>
              <w:bottom w:val="single" w:sz="4" w:space="0" w:color="auto"/>
              <w:right w:val="single" w:sz="4" w:space="0" w:color="auto"/>
            </w:tcBorders>
            <w:vAlign w:val="center"/>
          </w:tcPr>
          <w:p w14:paraId="5F920208" w14:textId="06BC2A4D" w:rsidR="00490AD5" w:rsidRPr="00333AD5" w:rsidRDefault="00490AD5" w:rsidP="00955B7D">
            <w:pPr>
              <w:jc w:val="center"/>
              <w:rPr>
                <w:lang w:val="en-GB"/>
              </w:rPr>
            </w:pPr>
            <w:r w:rsidRPr="00333AD5">
              <w:rPr>
                <w:i/>
                <w:sz w:val="22"/>
                <w:szCs w:val="22"/>
                <w:lang w:val="en-GB"/>
              </w:rPr>
              <w:t>S. striolatum</w:t>
            </w:r>
          </w:p>
        </w:tc>
        <w:tc>
          <w:tcPr>
            <w:tcW w:w="1202" w:type="dxa"/>
            <w:tcBorders>
              <w:left w:val="single" w:sz="4" w:space="0" w:color="auto"/>
              <w:bottom w:val="single" w:sz="4" w:space="0" w:color="auto"/>
            </w:tcBorders>
            <w:vAlign w:val="center"/>
          </w:tcPr>
          <w:p w14:paraId="7F64DDD2" w14:textId="67369570" w:rsidR="00490AD5" w:rsidRPr="00333AD5" w:rsidRDefault="00490AD5" w:rsidP="00955B7D">
            <w:pPr>
              <w:jc w:val="center"/>
              <w:rPr>
                <w:lang w:val="en-GB"/>
              </w:rPr>
            </w:pPr>
            <w:r w:rsidRPr="00333AD5">
              <w:rPr>
                <w:sz w:val="22"/>
                <w:szCs w:val="22"/>
                <w:lang w:val="en-GB"/>
              </w:rPr>
              <w:t>Evora</w:t>
            </w:r>
          </w:p>
        </w:tc>
        <w:tc>
          <w:tcPr>
            <w:tcW w:w="1245" w:type="dxa"/>
            <w:tcBorders>
              <w:bottom w:val="single" w:sz="4" w:space="0" w:color="auto"/>
            </w:tcBorders>
            <w:vAlign w:val="center"/>
          </w:tcPr>
          <w:p w14:paraId="5B9EB73A" w14:textId="246BE786" w:rsidR="00490AD5" w:rsidRPr="00333AD5" w:rsidRDefault="00490AD5" w:rsidP="00955B7D">
            <w:pPr>
              <w:jc w:val="center"/>
              <w:rPr>
                <w:lang w:val="en-GB"/>
              </w:rPr>
            </w:pPr>
            <w:r w:rsidRPr="00333AD5">
              <w:rPr>
                <w:lang w:val="en-GB"/>
              </w:rPr>
              <w:t>0.77</w:t>
            </w:r>
            <w:r w:rsidR="00EB0A53">
              <w:rPr>
                <w:lang w:val="en-GB"/>
              </w:rPr>
              <w:t>±0.07</w:t>
            </w:r>
          </w:p>
        </w:tc>
        <w:tc>
          <w:tcPr>
            <w:tcW w:w="1732" w:type="dxa"/>
            <w:tcBorders>
              <w:bottom w:val="single" w:sz="4" w:space="0" w:color="auto"/>
            </w:tcBorders>
            <w:vAlign w:val="center"/>
          </w:tcPr>
          <w:p w14:paraId="72E8024F" w14:textId="06292D64" w:rsidR="00490AD5" w:rsidRPr="00333AD5" w:rsidRDefault="00490AD5" w:rsidP="00955B7D">
            <w:pPr>
              <w:jc w:val="center"/>
              <w:rPr>
                <w:lang w:val="en-GB"/>
              </w:rPr>
            </w:pPr>
            <w:r w:rsidRPr="00333AD5">
              <w:rPr>
                <w:lang w:val="en-GB"/>
              </w:rPr>
              <w:t>2.88</w:t>
            </w:r>
            <w:r w:rsidR="00EB0A53">
              <w:rPr>
                <w:lang w:val="en-GB"/>
              </w:rPr>
              <w:t>±0.38</w:t>
            </w:r>
          </w:p>
        </w:tc>
        <w:tc>
          <w:tcPr>
            <w:tcW w:w="1832" w:type="dxa"/>
            <w:tcBorders>
              <w:bottom w:val="single" w:sz="4" w:space="0" w:color="auto"/>
            </w:tcBorders>
            <w:vAlign w:val="center"/>
          </w:tcPr>
          <w:p w14:paraId="49AD9386" w14:textId="56B93482" w:rsidR="00490AD5" w:rsidRPr="00333AD5" w:rsidRDefault="00490AD5" w:rsidP="00955B7D">
            <w:pPr>
              <w:jc w:val="center"/>
              <w:rPr>
                <w:lang w:val="en-GB"/>
              </w:rPr>
            </w:pPr>
            <w:r w:rsidRPr="00333AD5">
              <w:rPr>
                <w:lang w:val="en-GB"/>
              </w:rPr>
              <w:t>0.27</w:t>
            </w:r>
            <w:r w:rsidR="00EB0A53">
              <w:rPr>
                <w:lang w:val="en-GB"/>
              </w:rPr>
              <w:t>±</w:t>
            </w:r>
            <w:r w:rsidR="00374601">
              <w:rPr>
                <w:lang w:val="en-GB"/>
              </w:rPr>
              <w:t>0.02</w:t>
            </w:r>
          </w:p>
        </w:tc>
        <w:tc>
          <w:tcPr>
            <w:tcW w:w="1455" w:type="dxa"/>
            <w:tcBorders>
              <w:bottom w:val="single" w:sz="4" w:space="0" w:color="auto"/>
            </w:tcBorders>
            <w:vAlign w:val="center"/>
          </w:tcPr>
          <w:p w14:paraId="23015B37" w14:textId="3274557E" w:rsidR="00490AD5" w:rsidRPr="00333AD5" w:rsidRDefault="00490AD5" w:rsidP="00955B7D">
            <w:pPr>
              <w:jc w:val="center"/>
              <w:rPr>
                <w:lang w:val="en-GB"/>
              </w:rPr>
            </w:pPr>
            <w:r w:rsidRPr="00333AD5">
              <w:rPr>
                <w:lang w:val="en-GB"/>
              </w:rPr>
              <w:t>0.75</w:t>
            </w:r>
            <w:r w:rsidR="00EB0A53">
              <w:rPr>
                <w:lang w:val="en-GB"/>
              </w:rPr>
              <w:t>±</w:t>
            </w:r>
            <w:r w:rsidR="00374601">
              <w:rPr>
                <w:lang w:val="en-GB"/>
              </w:rPr>
              <w:t>0.00</w:t>
            </w:r>
          </w:p>
        </w:tc>
        <w:tc>
          <w:tcPr>
            <w:tcW w:w="1509" w:type="dxa"/>
            <w:tcBorders>
              <w:bottom w:val="single" w:sz="4" w:space="0" w:color="auto"/>
            </w:tcBorders>
            <w:vAlign w:val="center"/>
          </w:tcPr>
          <w:p w14:paraId="0615172A" w14:textId="3C0BCADD" w:rsidR="00490AD5" w:rsidRPr="00333AD5" w:rsidRDefault="00490AD5" w:rsidP="00955B7D">
            <w:pPr>
              <w:jc w:val="center"/>
              <w:rPr>
                <w:lang w:val="en-GB"/>
              </w:rPr>
            </w:pPr>
            <w:r w:rsidRPr="00333AD5">
              <w:rPr>
                <w:lang w:val="en-GB"/>
              </w:rPr>
              <w:t>34.71</w:t>
            </w:r>
            <w:r w:rsidR="00EB0A53">
              <w:rPr>
                <w:lang w:val="en-GB"/>
              </w:rPr>
              <w:t>±</w:t>
            </w:r>
            <w:r w:rsidR="00F92C2F">
              <w:rPr>
                <w:lang w:val="en-GB"/>
              </w:rPr>
              <w:t>0.95</w:t>
            </w:r>
          </w:p>
        </w:tc>
        <w:tc>
          <w:tcPr>
            <w:tcW w:w="664" w:type="dxa"/>
            <w:tcBorders>
              <w:bottom w:val="single" w:sz="4" w:space="0" w:color="auto"/>
            </w:tcBorders>
            <w:vAlign w:val="center"/>
          </w:tcPr>
          <w:p w14:paraId="722652FD" w14:textId="69F763D6" w:rsidR="00490AD5" w:rsidRPr="00333AD5" w:rsidRDefault="00490AD5" w:rsidP="00955B7D">
            <w:pPr>
              <w:jc w:val="center"/>
              <w:rPr>
                <w:lang w:val="en-GB"/>
              </w:rPr>
            </w:pPr>
            <w:r w:rsidRPr="00333AD5">
              <w:rPr>
                <w:lang w:val="en-GB"/>
              </w:rPr>
              <w:t>0.64</w:t>
            </w:r>
          </w:p>
        </w:tc>
        <w:tc>
          <w:tcPr>
            <w:tcW w:w="664" w:type="dxa"/>
            <w:tcBorders>
              <w:bottom w:val="single" w:sz="4" w:space="0" w:color="auto"/>
            </w:tcBorders>
          </w:tcPr>
          <w:p w14:paraId="78101985" w14:textId="60454A93" w:rsidR="00490AD5" w:rsidRPr="00333AD5" w:rsidRDefault="00BC2F9E" w:rsidP="00955B7D">
            <w:pPr>
              <w:jc w:val="center"/>
              <w:rPr>
                <w:lang w:val="en-GB"/>
              </w:rPr>
            </w:pPr>
            <w:r>
              <w:rPr>
                <w:lang w:val="en-GB"/>
              </w:rPr>
              <w:t>111</w:t>
            </w:r>
          </w:p>
        </w:tc>
      </w:tr>
    </w:tbl>
    <w:p w14:paraId="005AF98F" w14:textId="60D4995D" w:rsidR="00335A84" w:rsidRDefault="00335A84">
      <w:pPr>
        <w:rPr>
          <w:lang w:val="en-GB"/>
        </w:rPr>
      </w:pPr>
    </w:p>
    <w:p w14:paraId="570C7148" w14:textId="77777777" w:rsidR="00BC2F9E" w:rsidRPr="00333AD5" w:rsidRDefault="00BC2F9E">
      <w:pPr>
        <w:rPr>
          <w:lang w:val="en-GB"/>
        </w:rPr>
      </w:pPr>
    </w:p>
    <w:p w14:paraId="74348205" w14:textId="77777777" w:rsidR="005A508C" w:rsidRPr="00333AD5" w:rsidRDefault="005A508C" w:rsidP="00065458">
      <w:pPr>
        <w:rPr>
          <w:rFonts w:ascii="Times Roman" w:hAnsi="Times Roman"/>
          <w:sz w:val="22"/>
          <w:szCs w:val="22"/>
          <w:lang w:val="en-GB"/>
        </w:rPr>
      </w:pPr>
    </w:p>
    <w:p w14:paraId="0B456D58" w14:textId="77777777" w:rsidR="00BC710D" w:rsidRDefault="00BC710D" w:rsidP="005A508C">
      <w:pPr>
        <w:keepNext/>
        <w:rPr>
          <w:lang w:val="en-GB"/>
        </w:rPr>
        <w:sectPr w:rsidR="00BC710D" w:rsidSect="00BC710D">
          <w:pgSz w:w="16840" w:h="11900" w:orient="landscape"/>
          <w:pgMar w:top="1276" w:right="1440" w:bottom="560" w:left="1440" w:header="708" w:footer="708" w:gutter="0"/>
          <w:cols w:space="708"/>
          <w:docGrid w:linePitch="360"/>
        </w:sectPr>
      </w:pPr>
    </w:p>
    <w:p w14:paraId="7A76DDD1" w14:textId="6F14C7E4" w:rsidR="005A508C" w:rsidRPr="00333AD5" w:rsidRDefault="00E31377" w:rsidP="005A508C">
      <w:pPr>
        <w:keepNext/>
        <w:rPr>
          <w:lang w:val="en-GB"/>
        </w:rPr>
      </w:pPr>
      <w:r>
        <w:rPr>
          <w:noProof/>
          <w:lang w:val="en-US"/>
        </w:rPr>
        <w:lastRenderedPageBreak/>
        <w:drawing>
          <wp:inline distT="0" distB="0" distL="0" distR="0" wp14:anchorId="4716BEAC" wp14:editId="540347E7">
            <wp:extent cx="6390640" cy="7668895"/>
            <wp:effectExtent l="0" t="0" r="1016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Temperatures.png"/>
                    <pic:cNvPicPr/>
                  </pic:nvPicPr>
                  <pic:blipFill>
                    <a:blip r:embed="rId14">
                      <a:extLst>
                        <a:ext uri="{28A0092B-C50C-407E-A947-70E740481C1C}">
                          <a14:useLocalDpi xmlns:a14="http://schemas.microsoft.com/office/drawing/2010/main" val="0"/>
                        </a:ext>
                      </a:extLst>
                    </a:blip>
                    <a:stretch>
                      <a:fillRect/>
                    </a:stretch>
                  </pic:blipFill>
                  <pic:spPr>
                    <a:xfrm>
                      <a:off x="0" y="0"/>
                      <a:ext cx="6390640" cy="7668895"/>
                    </a:xfrm>
                    <a:prstGeom prst="rect">
                      <a:avLst/>
                    </a:prstGeom>
                  </pic:spPr>
                </pic:pic>
              </a:graphicData>
            </a:graphic>
          </wp:inline>
        </w:drawing>
      </w:r>
    </w:p>
    <w:p w14:paraId="1D6CE1BF" w14:textId="202D41FB" w:rsidR="005A508C" w:rsidRPr="00333AD5" w:rsidRDefault="005A508C" w:rsidP="005A508C">
      <w:pPr>
        <w:pStyle w:val="Caption"/>
        <w:rPr>
          <w:rFonts w:ascii="Times Roman" w:hAnsi="Times Roman"/>
          <w:b w:val="0"/>
          <w:color w:val="auto"/>
          <w:sz w:val="22"/>
          <w:szCs w:val="22"/>
          <w:lang w:val="en-GB"/>
        </w:rPr>
      </w:pPr>
      <w:commentRangeStart w:id="19"/>
      <w:r w:rsidRPr="00333AD5">
        <w:rPr>
          <w:rFonts w:ascii="Times Roman" w:hAnsi="Times Roman"/>
          <w:b w:val="0"/>
          <w:color w:val="auto"/>
          <w:sz w:val="22"/>
          <w:szCs w:val="22"/>
          <w:lang w:val="en-GB"/>
        </w:rPr>
        <w:t>Figure S</w:t>
      </w:r>
      <w:r w:rsidR="00240E52">
        <w:rPr>
          <w:rFonts w:ascii="Times Roman" w:hAnsi="Times Roman"/>
          <w:b w:val="0"/>
          <w:color w:val="auto"/>
          <w:sz w:val="22"/>
          <w:szCs w:val="22"/>
          <w:lang w:val="en-GB"/>
        </w:rPr>
        <w:t>2</w:t>
      </w:r>
      <w:r w:rsidRPr="00333AD5">
        <w:rPr>
          <w:rFonts w:ascii="Times Roman" w:hAnsi="Times Roman"/>
          <w:color w:val="auto"/>
          <w:sz w:val="22"/>
          <w:szCs w:val="22"/>
          <w:lang w:val="en-GB"/>
        </w:rPr>
        <w:t xml:space="preserve"> </w:t>
      </w:r>
      <w:commentRangeEnd w:id="19"/>
      <w:r w:rsidR="00FD5899">
        <w:rPr>
          <w:rStyle w:val="CommentReference"/>
          <w:b w:val="0"/>
          <w:bCs w:val="0"/>
          <w:color w:val="auto"/>
        </w:rPr>
        <w:commentReference w:id="19"/>
      </w:r>
      <w:r w:rsidR="00B005F6">
        <w:rPr>
          <w:rFonts w:ascii="Times Roman" w:hAnsi="Times Roman"/>
          <w:color w:val="auto"/>
          <w:sz w:val="22"/>
          <w:szCs w:val="22"/>
          <w:lang w:val="en-GB"/>
        </w:rPr>
        <w:t>Yearly r</w:t>
      </w:r>
      <w:r w:rsidRPr="00333AD5">
        <w:rPr>
          <w:rFonts w:ascii="Times Roman" w:hAnsi="Times Roman"/>
          <w:color w:val="auto"/>
          <w:sz w:val="22"/>
          <w:szCs w:val="22"/>
          <w:lang w:val="en-GB"/>
        </w:rPr>
        <w:t xml:space="preserve">ecorded temperatures at each site. </w:t>
      </w:r>
      <w:r w:rsidRPr="00333AD5">
        <w:rPr>
          <w:rFonts w:ascii="Times Roman" w:hAnsi="Times Roman"/>
          <w:b w:val="0"/>
          <w:color w:val="auto"/>
          <w:sz w:val="22"/>
          <w:szCs w:val="22"/>
          <w:lang w:val="en-GB"/>
        </w:rPr>
        <w:t>Temperatures recorded by loggers over 2-3 years plotted per month. Site mean temperature added in red.</w:t>
      </w:r>
    </w:p>
    <w:sectPr w:rsidR="005A508C" w:rsidRPr="00333AD5" w:rsidSect="00BC710D">
      <w:pgSz w:w="11900" w:h="16840"/>
      <w:pgMar w:top="1440" w:right="560" w:bottom="1440" w:left="1276"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Becca Kordas" w:date="2018-04-13T12:07:00Z" w:initials="BK">
    <w:p w14:paraId="79F4BAF9" w14:textId="04769061" w:rsidR="006A1A55" w:rsidRPr="00420E43" w:rsidRDefault="006A1A55" w:rsidP="00DC0721">
      <w:pPr>
        <w:pStyle w:val="CommentText"/>
        <w:rPr>
          <w:lang w:val="en-GB"/>
        </w:rPr>
      </w:pPr>
      <w:r>
        <w:rPr>
          <w:rStyle w:val="CommentReference"/>
        </w:rPr>
        <w:annotationRef/>
      </w:r>
      <w:r w:rsidRPr="00420E43">
        <w:rPr>
          <w:lang w:val="en-GB"/>
        </w:rPr>
        <w:t>Also, since we are including this fig &amp; b/c it is the first paper to come from this system – I would also put the lat/long coordinates of each site (approx) – a meta-analysis will want this info. And, if we do include more site env. info, it should go in a table/graph after this fig. If we do add more info – we can head this section as ‘Site info’ or something, that would come before the ‘Eperimental info’ section.</w:t>
      </w:r>
    </w:p>
  </w:comment>
  <w:comment w:id="6" w:author="Becca Kordas" w:date="2018-04-09T11:14:00Z" w:initials="BK">
    <w:p w14:paraId="005FCB88" w14:textId="6B057309" w:rsidR="006A1A55" w:rsidRPr="00420E43" w:rsidRDefault="006A1A55">
      <w:pPr>
        <w:pStyle w:val="CommentText"/>
        <w:rPr>
          <w:lang w:val="en-GB"/>
        </w:rPr>
      </w:pPr>
      <w:r>
        <w:rPr>
          <w:rStyle w:val="CommentReference"/>
        </w:rPr>
        <w:annotationRef/>
      </w:r>
      <w:r w:rsidRPr="00420E43">
        <w:rPr>
          <w:lang w:val="en-GB"/>
        </w:rPr>
        <w:t>Why are you using a different name for the taxa here and in the description – need to say why. Do you think its safe to assume they were all the correct spp… or at least genus ?</w:t>
      </w:r>
    </w:p>
    <w:p w14:paraId="3E14EA17" w14:textId="77777777" w:rsidR="006A1A55" w:rsidRPr="00420E43" w:rsidRDefault="006A1A55">
      <w:pPr>
        <w:pStyle w:val="CommentText"/>
        <w:rPr>
          <w:lang w:val="en-GB"/>
        </w:rPr>
      </w:pPr>
    </w:p>
    <w:p w14:paraId="43654966" w14:textId="4460C59A" w:rsidR="006A1A55" w:rsidRPr="00420E43" w:rsidRDefault="006A1A55">
      <w:pPr>
        <w:pStyle w:val="CommentText"/>
        <w:rPr>
          <w:lang w:val="en-GB"/>
        </w:rPr>
      </w:pPr>
      <w:r w:rsidRPr="00420E43">
        <w:rPr>
          <w:lang w:val="en-GB"/>
        </w:rPr>
        <w:t>FA : I use the family here so as not to assume same species or even genus but just the fact that most members of the family have similar body shapes</w:t>
      </w:r>
    </w:p>
  </w:comment>
  <w:comment w:id="15" w:author="Flavio Affinito" w:date="2018-04-17T18:18:00Z" w:initials="FA">
    <w:p w14:paraId="0189DF30" w14:textId="4E4F2383" w:rsidR="001A483D" w:rsidRPr="001A483D" w:rsidRDefault="001A483D">
      <w:pPr>
        <w:pStyle w:val="CommentText"/>
        <w:rPr>
          <w:lang w:val="en-GB"/>
        </w:rPr>
      </w:pPr>
      <w:r>
        <w:rPr>
          <w:rStyle w:val="CommentReference"/>
        </w:rPr>
        <w:annotationRef/>
      </w:r>
      <w:r w:rsidRPr="001A483D">
        <w:rPr>
          <w:lang w:val="en-GB"/>
        </w:rPr>
        <w:t xml:space="preserve">I know these look very </w:t>
      </w:r>
      <w:r>
        <w:rPr>
          <w:lang w:val="en-GB"/>
        </w:rPr>
        <w:t>weird but they don’t fit with the equation number on the right…</w:t>
      </w:r>
    </w:p>
  </w:comment>
  <w:comment w:id="16" w:author="Becca Kordas" w:date="2018-04-13T11:58:00Z" w:initials="BK">
    <w:p w14:paraId="00E72AF1" w14:textId="77777777" w:rsidR="006A1A55" w:rsidRPr="00420E43" w:rsidRDefault="006A1A55">
      <w:pPr>
        <w:pStyle w:val="CommentText"/>
        <w:rPr>
          <w:lang w:val="en-GB"/>
        </w:rPr>
      </w:pPr>
      <w:r>
        <w:rPr>
          <w:rStyle w:val="CommentReference"/>
        </w:rPr>
        <w:annotationRef/>
      </w:r>
      <w:r w:rsidRPr="00420E43">
        <w:rPr>
          <w:lang w:val="en-GB"/>
        </w:rPr>
        <w:t>Was the mass scaling really 0 in these cases ? and what do you mean by free ? Its not clear even after reading that section of the main text (~line 320). Even in the ‘free’ case, can’t you see what the scaling coefficient is  and list it here ?</w:t>
      </w:r>
      <w:r w:rsidRPr="00420E43">
        <w:rPr>
          <w:lang w:val="en-GB"/>
        </w:rPr>
        <w:br/>
      </w:r>
      <w:r w:rsidRPr="00420E43">
        <w:rPr>
          <w:lang w:val="en-GB"/>
        </w:rPr>
        <w:br/>
        <w:t xml:space="preserve">FA : </w:t>
      </w:r>
    </w:p>
    <w:p w14:paraId="177D7124" w14:textId="631E15A3" w:rsidR="006A1A55" w:rsidRPr="00420E43" w:rsidRDefault="006A1A55">
      <w:pPr>
        <w:pStyle w:val="CommentText"/>
        <w:rPr>
          <w:lang w:val="en-GB"/>
        </w:rPr>
      </w:pPr>
      <w:r w:rsidRPr="00420E43">
        <w:rPr>
          <w:lang w:val="en-GB"/>
        </w:rPr>
        <w:t>- Free means that it is estimated by the NLS fit, I didn’t calculate a mean b value for all the NLS fits so I’ve left it. The point here is just to show why I picked one mofel over the other 2, not to provide an estimate for b</w:t>
      </w:r>
    </w:p>
    <w:p w14:paraId="621CAB5E" w14:textId="1430EF40" w:rsidR="006A1A55" w:rsidRPr="00420E43" w:rsidRDefault="006A1A55">
      <w:pPr>
        <w:pStyle w:val="CommentText"/>
        <w:rPr>
          <w:lang w:val="en-GB"/>
        </w:rPr>
      </w:pPr>
      <w:r w:rsidRPr="00420E43">
        <w:rPr>
          <w:lang w:val="en-GB"/>
        </w:rPr>
        <w:t>- And yes the the scaling is really 0 in the first model because mass is ignored there.</w:t>
      </w:r>
    </w:p>
    <w:p w14:paraId="21020D44" w14:textId="77777777" w:rsidR="006A1A55" w:rsidRPr="00420E43" w:rsidRDefault="006A1A55">
      <w:pPr>
        <w:pStyle w:val="CommentText"/>
        <w:rPr>
          <w:lang w:val="en-GB"/>
        </w:rPr>
      </w:pPr>
    </w:p>
    <w:p w14:paraId="421C0DFC" w14:textId="52C5E9B1" w:rsidR="006A1A55" w:rsidRPr="00420E43" w:rsidRDefault="006A1A55">
      <w:pPr>
        <w:pStyle w:val="CommentText"/>
        <w:rPr>
          <w:lang w:val="en-GB"/>
        </w:rPr>
      </w:pPr>
      <w:r w:rsidRPr="00420E43">
        <w:rPr>
          <w:lang w:val="en-GB"/>
        </w:rPr>
        <w:t xml:space="preserve">BK : Oh, I think I see what you’re getting at. So the POINT was to see what effect changing the mass scaling had on the model ? Then for each spp x site combination, you chose the model from these three groups (mass scaling = 0, 0.75, free) that was the best fit ? </w:t>
      </w:r>
    </w:p>
    <w:p w14:paraId="49514740" w14:textId="1E4D264A" w:rsidR="006A1A55" w:rsidRPr="00420E43" w:rsidRDefault="006A1A55">
      <w:pPr>
        <w:pStyle w:val="CommentText"/>
        <w:rPr>
          <w:lang w:val="en-GB"/>
        </w:rPr>
      </w:pPr>
      <w:r w:rsidRPr="00420E43">
        <w:rPr>
          <w:lang w:val="en-GB"/>
        </w:rPr>
        <w:t>Ah, ok, I see. You’ve written that above (I didn’t read that before)… see comments there.</w:t>
      </w:r>
    </w:p>
    <w:p w14:paraId="2EDEC05B" w14:textId="55C22F77" w:rsidR="006A1A55" w:rsidRPr="00420E43" w:rsidRDefault="006A1A55">
      <w:pPr>
        <w:pStyle w:val="CommentText"/>
        <w:rPr>
          <w:lang w:val="en-GB"/>
        </w:rPr>
      </w:pPr>
      <w:r w:rsidRPr="00420E43">
        <w:rPr>
          <w:lang w:val="en-GB"/>
        </w:rPr>
        <w:t xml:space="preserve">Ah, and you have given the exact values of mass scaling in the last table – allometry nerds will want to see that.  </w:t>
      </w:r>
    </w:p>
  </w:comment>
  <w:comment w:id="17" w:author="Flavio Affinito" w:date="2018-04-14T12:30:00Z" w:initials="FA">
    <w:p w14:paraId="44BE6F58" w14:textId="522609B4" w:rsidR="006A1A55" w:rsidRPr="00003093" w:rsidRDefault="006A1A55">
      <w:pPr>
        <w:pStyle w:val="CommentText"/>
        <w:rPr>
          <w:lang w:val="en-GB"/>
        </w:rPr>
      </w:pPr>
      <w:r>
        <w:rPr>
          <w:rStyle w:val="CommentReference"/>
        </w:rPr>
        <w:annotationRef/>
      </w:r>
      <w:r w:rsidRPr="00003093">
        <w:rPr>
          <w:lang w:val="en-GB"/>
        </w:rPr>
        <w:t>Yes exactly, this table i</w:t>
      </w:r>
      <w:r>
        <w:rPr>
          <w:lang w:val="en-GB"/>
        </w:rPr>
        <w:t>s just explaining why I chose the mass scaling I did for each model and taxa</w:t>
      </w:r>
    </w:p>
  </w:comment>
  <w:comment w:id="19" w:author="Becca Kordas" w:date="2018-04-09T14:06:00Z" w:initials="BK">
    <w:p w14:paraId="0FCC4617" w14:textId="07BF461C" w:rsidR="006A1A55" w:rsidRPr="00420E43" w:rsidRDefault="006A1A55">
      <w:pPr>
        <w:pStyle w:val="CommentText"/>
        <w:rPr>
          <w:lang w:val="en-GB"/>
        </w:rPr>
      </w:pPr>
      <w:r>
        <w:rPr>
          <w:rStyle w:val="CommentReference"/>
        </w:rPr>
        <w:annotationRef/>
      </w:r>
      <w:r w:rsidRPr="00420E43">
        <w:rPr>
          <w:lang w:val="en-GB"/>
        </w:rPr>
        <w:t xml:space="preserve"> Is there a second set of points below red line for Murcia ? Is this a different year… or just high variability ?</w:t>
      </w:r>
    </w:p>
    <w:p w14:paraId="4CB86E51" w14:textId="77777777" w:rsidR="006A1A55" w:rsidRPr="00420E43" w:rsidRDefault="006A1A55">
      <w:pPr>
        <w:pStyle w:val="CommentText"/>
        <w:rPr>
          <w:lang w:val="en-GB"/>
        </w:rPr>
      </w:pPr>
      <w:r w:rsidRPr="00420E43">
        <w:rPr>
          <w:lang w:val="en-GB"/>
        </w:rPr>
        <w:t>Oh, also, why are these grouped into months, wasn’t the data recorded continuously , every day ? Plot those data.</w:t>
      </w:r>
      <w:r w:rsidRPr="00420E43">
        <w:rPr>
          <w:lang w:val="en-GB"/>
        </w:rPr>
        <w:br/>
      </w:r>
      <w:r w:rsidRPr="00420E43">
        <w:rPr>
          <w:lang w:val="en-GB"/>
        </w:rPr>
        <w:br/>
        <w:t xml:space="preserve">FA : </w:t>
      </w:r>
    </w:p>
    <w:p w14:paraId="35F6CCDD" w14:textId="1F024EED" w:rsidR="006A1A55" w:rsidRPr="00420E43" w:rsidRDefault="006A1A55">
      <w:pPr>
        <w:pStyle w:val="CommentText"/>
        <w:rPr>
          <w:lang w:val="en-GB"/>
        </w:rPr>
      </w:pPr>
      <w:r w:rsidRPr="00420E43">
        <w:rPr>
          <w:lang w:val="en-GB"/>
        </w:rPr>
        <w:t>- The extra points are just variability, but who knows what actually happened to the logger that recorded those values…</w:t>
      </w:r>
    </w:p>
    <w:p w14:paraId="4CCCA6B1" w14:textId="226C75FA" w:rsidR="006A1A55" w:rsidRPr="00420E43" w:rsidRDefault="006A1A55">
      <w:pPr>
        <w:pStyle w:val="CommentText"/>
        <w:rPr>
          <w:lang w:val="en-GB"/>
        </w:rPr>
      </w:pPr>
      <w:r w:rsidRPr="00420E43">
        <w:rPr>
          <w:lang w:val="en-GB"/>
        </w:rPr>
        <w:t>- I’m not sure what good plotting the data per day is going to do, unless we are focusing specifically on our month, won’t it make the graph more messy than necessary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F4BAF9" w15:done="0"/>
  <w15:commentEx w15:paraId="43654966" w15:done="0"/>
  <w15:commentEx w15:paraId="0189DF30" w15:done="0"/>
  <w15:commentEx w15:paraId="2EDEC05B" w15:done="0"/>
  <w15:commentEx w15:paraId="44BE6F58" w15:paraIdParent="2EDEC05B" w15:done="0"/>
  <w15:commentEx w15:paraId="4CCCA6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F4BAF9" w16cid:durableId="1E7B8183"/>
  <w16cid:commentId w16cid:paraId="43654966" w16cid:durableId="1E7B817D"/>
  <w16cid:commentId w16cid:paraId="0189DF30" w16cid:durableId="1E80B90C"/>
  <w16cid:commentId w16cid:paraId="2EDEC05B" w16cid:durableId="1E7B8181"/>
  <w16cid:commentId w16cid:paraId="44BE6F58" w16cid:durableId="1E7C72D8"/>
  <w16cid:commentId w16cid:paraId="4CCCA6B1" w16cid:durableId="1E7B81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E2DDCF" w14:textId="77777777" w:rsidR="007951FF" w:rsidRDefault="007951FF" w:rsidP="00E33A94">
      <w:r>
        <w:separator/>
      </w:r>
    </w:p>
  </w:endnote>
  <w:endnote w:type="continuationSeparator" w:id="0">
    <w:p w14:paraId="6430D50D" w14:textId="77777777" w:rsidR="007951FF" w:rsidRDefault="007951FF" w:rsidP="00E33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embedRegular r:id="rId1" w:fontKey="{4C2328EE-3C82-4B6F-92D4-452992678889}"/>
    <w:embedBold r:id="rId2" w:fontKey="{1F58EDAA-33F6-42EF-B76D-396024B75ECA}"/>
    <w:embedItalic r:id="rId3" w:fontKey="{7754AFC7-2805-497B-A417-25A460E5F8B8}"/>
    <w:embedBoldItalic r:id="rId4" w:fontKey="{516DF26F-28A1-41D7-8F5E-C2F2B8221AB4}"/>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5" w:fontKey="{8E4A85F8-5930-4363-8A9C-AB9238CF8DAE}"/>
    <w:embedBold r:id="rId6" w:fontKey="{859E6EBF-D229-49DB-9C92-EBAC1050D346}"/>
    <w:embedBoldItalic r:id="rId7" w:fontKey="{F4EF184E-3348-421D-A2F0-5F59C8D3267B}"/>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Roman">
    <w:altName w:val="Times New Roman"/>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8" w:fontKey="{363086A9-F67C-4403-BDEB-A21D6E61589A}"/>
    <w:embedItalic r:id="rId9" w:fontKey="{CA959FC6-81CD-42AF-9C9D-A958A02975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FA809C" w14:textId="77777777" w:rsidR="006A1A55" w:rsidRDefault="006A1A55" w:rsidP="00534B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24A0A9" w14:textId="77777777" w:rsidR="006A1A55" w:rsidRDefault="006A1A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60074" w14:textId="77777777" w:rsidR="006A1A55" w:rsidRDefault="006A1A55" w:rsidP="00534B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2BC2234" w14:textId="77777777" w:rsidR="006A1A55" w:rsidRDefault="006A1A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D8F4EE" w14:textId="77777777" w:rsidR="007951FF" w:rsidRDefault="007951FF" w:rsidP="00E33A94">
      <w:r>
        <w:separator/>
      </w:r>
    </w:p>
  </w:footnote>
  <w:footnote w:type="continuationSeparator" w:id="0">
    <w:p w14:paraId="0843F02D" w14:textId="77777777" w:rsidR="007951FF" w:rsidRDefault="007951FF" w:rsidP="00E33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53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54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54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5293199"/>
    <w:multiLevelType w:val="hybridMultilevel"/>
    <w:tmpl w:val="CBDAE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lavio Affinito">
    <w15:presenceInfo w15:providerId="None" w15:userId="Flavio Affini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3A94"/>
    <w:rsid w:val="00003093"/>
    <w:rsid w:val="00014D8A"/>
    <w:rsid w:val="00015F93"/>
    <w:rsid w:val="000462DD"/>
    <w:rsid w:val="00047324"/>
    <w:rsid w:val="00062163"/>
    <w:rsid w:val="00065458"/>
    <w:rsid w:val="00095D5E"/>
    <w:rsid w:val="000D1E5B"/>
    <w:rsid w:val="000E1E6B"/>
    <w:rsid w:val="000F222A"/>
    <w:rsid w:val="000F61C2"/>
    <w:rsid w:val="00195320"/>
    <w:rsid w:val="00196591"/>
    <w:rsid w:val="001A483D"/>
    <w:rsid w:val="001B414C"/>
    <w:rsid w:val="001F7A0E"/>
    <w:rsid w:val="002141D3"/>
    <w:rsid w:val="00240E52"/>
    <w:rsid w:val="00282CC5"/>
    <w:rsid w:val="00294C66"/>
    <w:rsid w:val="00306E76"/>
    <w:rsid w:val="00333AD5"/>
    <w:rsid w:val="00335A84"/>
    <w:rsid w:val="00374601"/>
    <w:rsid w:val="003A2079"/>
    <w:rsid w:val="003B7E50"/>
    <w:rsid w:val="003B7E5D"/>
    <w:rsid w:val="003E4373"/>
    <w:rsid w:val="003E5189"/>
    <w:rsid w:val="003F3442"/>
    <w:rsid w:val="004069DB"/>
    <w:rsid w:val="0041438F"/>
    <w:rsid w:val="00420E43"/>
    <w:rsid w:val="00434794"/>
    <w:rsid w:val="00450BFF"/>
    <w:rsid w:val="00453389"/>
    <w:rsid w:val="00490AD5"/>
    <w:rsid w:val="004C7027"/>
    <w:rsid w:val="00512010"/>
    <w:rsid w:val="00534B75"/>
    <w:rsid w:val="00586661"/>
    <w:rsid w:val="005A508C"/>
    <w:rsid w:val="005C69CF"/>
    <w:rsid w:val="005D04CB"/>
    <w:rsid w:val="005E2E24"/>
    <w:rsid w:val="005E4BD8"/>
    <w:rsid w:val="00643CCD"/>
    <w:rsid w:val="00670783"/>
    <w:rsid w:val="0068020A"/>
    <w:rsid w:val="006A1A55"/>
    <w:rsid w:val="006B5538"/>
    <w:rsid w:val="006E2346"/>
    <w:rsid w:val="00702AFD"/>
    <w:rsid w:val="007814DA"/>
    <w:rsid w:val="007951FF"/>
    <w:rsid w:val="008428DD"/>
    <w:rsid w:val="00853370"/>
    <w:rsid w:val="0086669D"/>
    <w:rsid w:val="00897471"/>
    <w:rsid w:val="008A1FA9"/>
    <w:rsid w:val="00955B7D"/>
    <w:rsid w:val="00982EEF"/>
    <w:rsid w:val="009A0010"/>
    <w:rsid w:val="009A6472"/>
    <w:rsid w:val="009C50DA"/>
    <w:rsid w:val="00A2727A"/>
    <w:rsid w:val="00A6266E"/>
    <w:rsid w:val="00A806BD"/>
    <w:rsid w:val="00A81490"/>
    <w:rsid w:val="00AB12A9"/>
    <w:rsid w:val="00AC4B95"/>
    <w:rsid w:val="00AF2993"/>
    <w:rsid w:val="00B005F6"/>
    <w:rsid w:val="00B0571B"/>
    <w:rsid w:val="00B1514F"/>
    <w:rsid w:val="00B86B14"/>
    <w:rsid w:val="00B94501"/>
    <w:rsid w:val="00BC2F9E"/>
    <w:rsid w:val="00BC710D"/>
    <w:rsid w:val="00BD7E39"/>
    <w:rsid w:val="00C609F6"/>
    <w:rsid w:val="00C73F41"/>
    <w:rsid w:val="00C77E02"/>
    <w:rsid w:val="00C97770"/>
    <w:rsid w:val="00CC1746"/>
    <w:rsid w:val="00CC477B"/>
    <w:rsid w:val="00D0046B"/>
    <w:rsid w:val="00D16532"/>
    <w:rsid w:val="00D3130C"/>
    <w:rsid w:val="00D468FF"/>
    <w:rsid w:val="00D874B9"/>
    <w:rsid w:val="00D87D69"/>
    <w:rsid w:val="00DC0721"/>
    <w:rsid w:val="00DD08D9"/>
    <w:rsid w:val="00DF3C8B"/>
    <w:rsid w:val="00E02336"/>
    <w:rsid w:val="00E06AC3"/>
    <w:rsid w:val="00E12519"/>
    <w:rsid w:val="00E27E57"/>
    <w:rsid w:val="00E31377"/>
    <w:rsid w:val="00E31583"/>
    <w:rsid w:val="00E33A94"/>
    <w:rsid w:val="00E94032"/>
    <w:rsid w:val="00EA639B"/>
    <w:rsid w:val="00EB0A53"/>
    <w:rsid w:val="00EC6696"/>
    <w:rsid w:val="00ED52F6"/>
    <w:rsid w:val="00EF2A60"/>
    <w:rsid w:val="00F04AAF"/>
    <w:rsid w:val="00F4131D"/>
    <w:rsid w:val="00F7427F"/>
    <w:rsid w:val="00F7524C"/>
    <w:rsid w:val="00F7779D"/>
    <w:rsid w:val="00F8474D"/>
    <w:rsid w:val="00F92C2F"/>
    <w:rsid w:val="00FC2BAC"/>
    <w:rsid w:val="00FC6CC9"/>
    <w:rsid w:val="00FD5899"/>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E1DCAF"/>
  <w14:defaultImageDpi w14:val="300"/>
  <w15:docId w15:val="{AB86D1A2-E7B7-4BF4-B658-290816529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24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7524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344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F344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33A94"/>
    <w:pPr>
      <w:tabs>
        <w:tab w:val="center" w:pos="4320"/>
        <w:tab w:val="right" w:pos="8640"/>
      </w:tabs>
    </w:pPr>
  </w:style>
  <w:style w:type="character" w:customStyle="1" w:styleId="FooterChar">
    <w:name w:val="Footer Char"/>
    <w:basedOn w:val="DefaultParagraphFont"/>
    <w:link w:val="Footer"/>
    <w:uiPriority w:val="99"/>
    <w:rsid w:val="00E33A94"/>
  </w:style>
  <w:style w:type="character" w:styleId="PageNumber">
    <w:name w:val="page number"/>
    <w:basedOn w:val="DefaultParagraphFont"/>
    <w:uiPriority w:val="99"/>
    <w:semiHidden/>
    <w:unhideWhenUsed/>
    <w:rsid w:val="00E33A94"/>
  </w:style>
  <w:style w:type="character" w:styleId="CommentReference">
    <w:name w:val="annotation reference"/>
    <w:basedOn w:val="DefaultParagraphFont"/>
    <w:uiPriority w:val="99"/>
    <w:semiHidden/>
    <w:unhideWhenUsed/>
    <w:rsid w:val="00E33A94"/>
    <w:rPr>
      <w:sz w:val="18"/>
      <w:szCs w:val="18"/>
    </w:rPr>
  </w:style>
  <w:style w:type="paragraph" w:styleId="CommentText">
    <w:name w:val="annotation text"/>
    <w:basedOn w:val="Normal"/>
    <w:link w:val="CommentTextChar"/>
    <w:uiPriority w:val="99"/>
    <w:unhideWhenUsed/>
    <w:rsid w:val="00E33A94"/>
  </w:style>
  <w:style w:type="character" w:customStyle="1" w:styleId="CommentTextChar">
    <w:name w:val="Comment Text Char"/>
    <w:basedOn w:val="DefaultParagraphFont"/>
    <w:link w:val="CommentText"/>
    <w:uiPriority w:val="99"/>
    <w:rsid w:val="00E33A94"/>
  </w:style>
  <w:style w:type="paragraph" w:styleId="BalloonText">
    <w:name w:val="Balloon Text"/>
    <w:basedOn w:val="Normal"/>
    <w:link w:val="BalloonTextChar"/>
    <w:uiPriority w:val="99"/>
    <w:semiHidden/>
    <w:unhideWhenUsed/>
    <w:rsid w:val="00E33A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3A94"/>
    <w:rPr>
      <w:rFonts w:ascii="Lucida Grande" w:hAnsi="Lucida Grande" w:cs="Lucida Grande"/>
      <w:sz w:val="18"/>
      <w:szCs w:val="18"/>
    </w:rPr>
  </w:style>
  <w:style w:type="character" w:customStyle="1" w:styleId="Heading1Char">
    <w:name w:val="Heading 1 Char"/>
    <w:basedOn w:val="DefaultParagraphFont"/>
    <w:link w:val="Heading1"/>
    <w:uiPriority w:val="9"/>
    <w:rsid w:val="00F7524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F7524C"/>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F7524C"/>
    <w:pPr>
      <w:spacing w:before="120"/>
    </w:pPr>
    <w:rPr>
      <w:b/>
    </w:rPr>
  </w:style>
  <w:style w:type="paragraph" w:styleId="TOC2">
    <w:name w:val="toc 2"/>
    <w:basedOn w:val="Normal"/>
    <w:next w:val="Normal"/>
    <w:autoRedefine/>
    <w:uiPriority w:val="39"/>
    <w:unhideWhenUsed/>
    <w:rsid w:val="00F7524C"/>
    <w:pPr>
      <w:ind w:left="240"/>
    </w:pPr>
    <w:rPr>
      <w:b/>
      <w:sz w:val="22"/>
      <w:szCs w:val="22"/>
    </w:rPr>
  </w:style>
  <w:style w:type="paragraph" w:styleId="TOC3">
    <w:name w:val="toc 3"/>
    <w:basedOn w:val="Normal"/>
    <w:next w:val="Normal"/>
    <w:autoRedefine/>
    <w:uiPriority w:val="39"/>
    <w:unhideWhenUsed/>
    <w:rsid w:val="00F7524C"/>
    <w:pPr>
      <w:ind w:left="480"/>
    </w:pPr>
    <w:rPr>
      <w:sz w:val="22"/>
      <w:szCs w:val="22"/>
    </w:rPr>
  </w:style>
  <w:style w:type="paragraph" w:styleId="TOC4">
    <w:name w:val="toc 4"/>
    <w:basedOn w:val="Normal"/>
    <w:next w:val="Normal"/>
    <w:autoRedefine/>
    <w:uiPriority w:val="39"/>
    <w:semiHidden/>
    <w:unhideWhenUsed/>
    <w:rsid w:val="00F7524C"/>
    <w:pPr>
      <w:ind w:left="720"/>
    </w:pPr>
    <w:rPr>
      <w:sz w:val="20"/>
      <w:szCs w:val="20"/>
    </w:rPr>
  </w:style>
  <w:style w:type="paragraph" w:styleId="TOC5">
    <w:name w:val="toc 5"/>
    <w:basedOn w:val="Normal"/>
    <w:next w:val="Normal"/>
    <w:autoRedefine/>
    <w:uiPriority w:val="39"/>
    <w:semiHidden/>
    <w:unhideWhenUsed/>
    <w:rsid w:val="00F7524C"/>
    <w:pPr>
      <w:ind w:left="960"/>
    </w:pPr>
    <w:rPr>
      <w:sz w:val="20"/>
      <w:szCs w:val="20"/>
    </w:rPr>
  </w:style>
  <w:style w:type="paragraph" w:styleId="TOC6">
    <w:name w:val="toc 6"/>
    <w:basedOn w:val="Normal"/>
    <w:next w:val="Normal"/>
    <w:autoRedefine/>
    <w:uiPriority w:val="39"/>
    <w:semiHidden/>
    <w:unhideWhenUsed/>
    <w:rsid w:val="00F7524C"/>
    <w:pPr>
      <w:ind w:left="1200"/>
    </w:pPr>
    <w:rPr>
      <w:sz w:val="20"/>
      <w:szCs w:val="20"/>
    </w:rPr>
  </w:style>
  <w:style w:type="paragraph" w:styleId="TOC7">
    <w:name w:val="toc 7"/>
    <w:basedOn w:val="Normal"/>
    <w:next w:val="Normal"/>
    <w:autoRedefine/>
    <w:uiPriority w:val="39"/>
    <w:semiHidden/>
    <w:unhideWhenUsed/>
    <w:rsid w:val="00F7524C"/>
    <w:pPr>
      <w:ind w:left="1440"/>
    </w:pPr>
    <w:rPr>
      <w:sz w:val="20"/>
      <w:szCs w:val="20"/>
    </w:rPr>
  </w:style>
  <w:style w:type="paragraph" w:styleId="TOC8">
    <w:name w:val="toc 8"/>
    <w:basedOn w:val="Normal"/>
    <w:next w:val="Normal"/>
    <w:autoRedefine/>
    <w:uiPriority w:val="39"/>
    <w:semiHidden/>
    <w:unhideWhenUsed/>
    <w:rsid w:val="00F7524C"/>
    <w:pPr>
      <w:ind w:left="1680"/>
    </w:pPr>
    <w:rPr>
      <w:sz w:val="20"/>
      <w:szCs w:val="20"/>
    </w:rPr>
  </w:style>
  <w:style w:type="paragraph" w:styleId="TOC9">
    <w:name w:val="toc 9"/>
    <w:basedOn w:val="Normal"/>
    <w:next w:val="Normal"/>
    <w:autoRedefine/>
    <w:uiPriority w:val="39"/>
    <w:semiHidden/>
    <w:unhideWhenUsed/>
    <w:rsid w:val="00F7524C"/>
    <w:pPr>
      <w:ind w:left="1920"/>
    </w:pPr>
    <w:rPr>
      <w:sz w:val="20"/>
      <w:szCs w:val="20"/>
    </w:rPr>
  </w:style>
  <w:style w:type="paragraph" w:styleId="ListParagraph">
    <w:name w:val="List Paragraph"/>
    <w:basedOn w:val="Normal"/>
    <w:uiPriority w:val="34"/>
    <w:qFormat/>
    <w:rsid w:val="00F7524C"/>
    <w:pPr>
      <w:ind w:left="720"/>
      <w:contextualSpacing/>
    </w:pPr>
  </w:style>
  <w:style w:type="character" w:customStyle="1" w:styleId="Heading2Char">
    <w:name w:val="Heading 2 Char"/>
    <w:basedOn w:val="DefaultParagraphFont"/>
    <w:link w:val="Heading2"/>
    <w:uiPriority w:val="9"/>
    <w:rsid w:val="00F7524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34B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34B75"/>
    <w:rPr>
      <w:color w:val="808080"/>
    </w:rPr>
  </w:style>
  <w:style w:type="paragraph" w:styleId="Caption">
    <w:name w:val="caption"/>
    <w:basedOn w:val="Normal"/>
    <w:next w:val="Normal"/>
    <w:uiPriority w:val="35"/>
    <w:unhideWhenUsed/>
    <w:qFormat/>
    <w:rsid w:val="00534B7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3F34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F3442"/>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5A508C"/>
    <w:pPr>
      <w:tabs>
        <w:tab w:val="center" w:pos="4320"/>
        <w:tab w:val="right" w:pos="8640"/>
      </w:tabs>
    </w:pPr>
  </w:style>
  <w:style w:type="character" w:customStyle="1" w:styleId="HeaderChar">
    <w:name w:val="Header Char"/>
    <w:basedOn w:val="DefaultParagraphFont"/>
    <w:link w:val="Header"/>
    <w:uiPriority w:val="99"/>
    <w:rsid w:val="005A508C"/>
  </w:style>
  <w:style w:type="paragraph" w:styleId="CommentSubject">
    <w:name w:val="annotation subject"/>
    <w:basedOn w:val="CommentText"/>
    <w:next w:val="CommentText"/>
    <w:link w:val="CommentSubjectChar"/>
    <w:uiPriority w:val="99"/>
    <w:semiHidden/>
    <w:unhideWhenUsed/>
    <w:rsid w:val="00FD5899"/>
    <w:rPr>
      <w:b/>
      <w:bCs/>
      <w:sz w:val="20"/>
      <w:szCs w:val="20"/>
    </w:rPr>
  </w:style>
  <w:style w:type="character" w:customStyle="1" w:styleId="CommentSubjectChar">
    <w:name w:val="Comment Subject Char"/>
    <w:basedOn w:val="CommentTextChar"/>
    <w:link w:val="CommentSubject"/>
    <w:uiPriority w:val="99"/>
    <w:semiHidden/>
    <w:rsid w:val="00FD5899"/>
    <w:rPr>
      <w:b/>
      <w:bCs/>
      <w:sz w:val="20"/>
      <w:szCs w:val="20"/>
    </w:rPr>
  </w:style>
  <w:style w:type="paragraph" w:styleId="Revision">
    <w:name w:val="Revision"/>
    <w:hidden/>
    <w:uiPriority w:val="99"/>
    <w:semiHidden/>
    <w:rsid w:val="004069DB"/>
  </w:style>
  <w:style w:type="character" w:styleId="Hyperlink">
    <w:name w:val="Hyperlink"/>
    <w:basedOn w:val="DefaultParagraphFont"/>
    <w:uiPriority w:val="99"/>
    <w:unhideWhenUsed/>
    <w:rsid w:val="00282CC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8816724">
      <w:bodyDiv w:val="1"/>
      <w:marLeft w:val="0"/>
      <w:marRight w:val="0"/>
      <w:marTop w:val="0"/>
      <w:marBottom w:val="0"/>
      <w:divBdr>
        <w:top w:val="none" w:sz="0" w:space="0" w:color="auto"/>
        <w:left w:val="none" w:sz="0" w:space="0" w:color="auto"/>
        <w:bottom w:val="none" w:sz="0" w:space="0" w:color="auto"/>
        <w:right w:val="none" w:sz="0" w:space="0" w:color="auto"/>
      </w:divBdr>
    </w:div>
    <w:div w:id="1818762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A2710D-6876-4EB0-A1A6-7D478081C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6316</Words>
  <Characters>36007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42239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3</cp:revision>
  <dcterms:created xsi:type="dcterms:W3CDTF">2018-04-17T17:42:00Z</dcterms:created>
  <dcterms:modified xsi:type="dcterms:W3CDTF">2018-04-17T17:48:00Z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