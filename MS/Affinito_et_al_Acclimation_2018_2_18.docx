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E90BE" w14:textId="708055D6" w:rsidR="00416353" w:rsidRPr="00CB5862" w:rsidRDefault="007553BF" w:rsidP="00CB5862">
      <w:pPr>
        <w:spacing w:line="360" w:lineRule="auto"/>
        <w:jc w:val="both"/>
        <w:rPr>
          <w:sz w:val="44"/>
          <w:szCs w:val="44"/>
          <w:lang w:val="en-GB"/>
        </w:rPr>
      </w:pPr>
      <w:r>
        <w:rPr>
          <w:sz w:val="44"/>
          <w:szCs w:val="44"/>
          <w:lang w:val="en-GB"/>
        </w:rPr>
        <w:t>Predicting predator search rates from metabolic rates;</w:t>
      </w:r>
      <w:bookmarkStart w:id="0" w:name="_GoBack"/>
      <w:bookmarkEnd w:id="0"/>
      <w:r>
        <w:rPr>
          <w:sz w:val="44"/>
          <w:szCs w:val="44"/>
          <w:lang w:val="en-GB"/>
        </w:rPr>
        <w:t xml:space="preserve"> a bottom-up approach.</w:t>
      </w:r>
    </w:p>
    <w:p w14:paraId="1A039E98" w14:textId="77777777" w:rsidR="00416353" w:rsidRPr="003B2661" w:rsidRDefault="00416353" w:rsidP="00CB5862">
      <w:pPr>
        <w:spacing w:line="360" w:lineRule="auto"/>
        <w:jc w:val="both"/>
        <w:rPr>
          <w:sz w:val="22"/>
          <w:szCs w:val="22"/>
          <w:lang w:val="en-GB"/>
        </w:rPr>
      </w:pPr>
      <w:r w:rsidRPr="003B2661">
        <w:rPr>
          <w:sz w:val="32"/>
          <w:szCs w:val="32"/>
          <w:lang w:val="en-GB"/>
        </w:rPr>
        <w:t>Flavio Affinito</w:t>
      </w:r>
      <w:r w:rsidRPr="003B2661">
        <w:rPr>
          <w:position w:val="10"/>
          <w:sz w:val="22"/>
          <w:szCs w:val="22"/>
          <w:lang w:val="en-GB"/>
        </w:rPr>
        <w:t>1</w:t>
      </w:r>
      <w:r w:rsidRPr="003B2661">
        <w:rPr>
          <w:sz w:val="32"/>
          <w:szCs w:val="32"/>
          <w:lang w:val="en-GB"/>
        </w:rPr>
        <w:t>,</w:t>
      </w:r>
      <w:r w:rsidR="004421CC" w:rsidRPr="003B2661">
        <w:rPr>
          <w:sz w:val="32"/>
          <w:szCs w:val="32"/>
          <w:lang w:val="en-GB"/>
        </w:rPr>
        <w:t xml:space="preserve"> </w:t>
      </w:r>
      <w:r w:rsidRPr="003B2661">
        <w:rPr>
          <w:sz w:val="32"/>
          <w:szCs w:val="32"/>
          <w:lang w:val="en-GB"/>
        </w:rPr>
        <w:t>Miguel Matias</w:t>
      </w:r>
      <w:r w:rsidRPr="003B2661">
        <w:rPr>
          <w:position w:val="10"/>
          <w:sz w:val="22"/>
          <w:szCs w:val="22"/>
          <w:lang w:val="en-GB"/>
        </w:rPr>
        <w:t>2</w:t>
      </w:r>
      <w:r w:rsidRPr="003B2661">
        <w:rPr>
          <w:sz w:val="32"/>
          <w:szCs w:val="32"/>
          <w:lang w:val="en-GB"/>
        </w:rPr>
        <w:t>,</w:t>
      </w:r>
      <w:r w:rsidR="004421CC" w:rsidRPr="003B2661">
        <w:rPr>
          <w:sz w:val="32"/>
          <w:szCs w:val="32"/>
          <w:lang w:val="en-GB"/>
        </w:rPr>
        <w:t xml:space="preserve"> </w:t>
      </w:r>
      <w:proofErr w:type="spellStart"/>
      <w:r w:rsidRPr="003B2661">
        <w:rPr>
          <w:sz w:val="32"/>
          <w:szCs w:val="32"/>
          <w:lang w:val="en-GB"/>
        </w:rPr>
        <w:t>Samraat</w:t>
      </w:r>
      <w:proofErr w:type="spellEnd"/>
      <w:r w:rsidRPr="003B2661">
        <w:rPr>
          <w:sz w:val="32"/>
          <w:szCs w:val="32"/>
          <w:lang w:val="en-GB"/>
        </w:rPr>
        <w:t xml:space="preserve"> </w:t>
      </w:r>
      <w:proofErr w:type="spellStart"/>
      <w:r w:rsidRPr="003B2661">
        <w:rPr>
          <w:sz w:val="32"/>
          <w:szCs w:val="32"/>
          <w:lang w:val="en-GB"/>
        </w:rPr>
        <w:t>Pawar</w:t>
      </w:r>
      <w:proofErr w:type="spellEnd"/>
      <w:r w:rsidRPr="003B2661">
        <w:rPr>
          <w:position w:val="10"/>
          <w:sz w:val="22"/>
          <w:szCs w:val="22"/>
          <w:lang w:val="en-GB"/>
        </w:rPr>
        <w:t>1</w:t>
      </w:r>
      <w:r w:rsidR="007C527B" w:rsidRPr="003B2661">
        <w:rPr>
          <w:sz w:val="32"/>
          <w:szCs w:val="32"/>
          <w:lang w:val="en-GB"/>
        </w:rPr>
        <w:t xml:space="preserve"> and</w:t>
      </w:r>
      <w:r w:rsidR="004421CC" w:rsidRPr="003B2661">
        <w:rPr>
          <w:sz w:val="32"/>
          <w:szCs w:val="32"/>
          <w:lang w:val="en-GB"/>
        </w:rPr>
        <w:t xml:space="preserve"> </w:t>
      </w:r>
      <w:r w:rsidRPr="003B2661">
        <w:rPr>
          <w:sz w:val="32"/>
          <w:szCs w:val="32"/>
          <w:lang w:val="en-GB"/>
        </w:rPr>
        <w:t xml:space="preserve">Rebecca </w:t>
      </w:r>
      <w:r w:rsidR="002672EF" w:rsidRPr="003B2661">
        <w:rPr>
          <w:sz w:val="32"/>
          <w:szCs w:val="32"/>
          <w:lang w:val="en-GB"/>
        </w:rPr>
        <w:t>L.</w:t>
      </w:r>
      <w:ins w:id="1" w:author="Becca Kordas" w:date="2018-01-17T11:52:00Z">
        <w:r w:rsidR="002672EF" w:rsidRPr="003B2661">
          <w:rPr>
            <w:sz w:val="32"/>
            <w:szCs w:val="32"/>
            <w:lang w:val="en-GB"/>
          </w:rPr>
          <w:t xml:space="preserve"> </w:t>
        </w:r>
      </w:ins>
      <w:proofErr w:type="spellStart"/>
      <w:r w:rsidRPr="003B2661">
        <w:rPr>
          <w:sz w:val="32"/>
          <w:szCs w:val="32"/>
          <w:lang w:val="en-GB"/>
        </w:rPr>
        <w:t>Kordas</w:t>
      </w:r>
      <w:proofErr w:type="spellEnd"/>
      <w:r w:rsidRPr="003B2661">
        <w:rPr>
          <w:position w:val="10"/>
          <w:sz w:val="22"/>
          <w:szCs w:val="22"/>
          <w:lang w:val="en-GB"/>
        </w:rPr>
        <w:t>1</w:t>
      </w:r>
      <w:r w:rsidRPr="003B2661">
        <w:rPr>
          <w:sz w:val="22"/>
          <w:szCs w:val="22"/>
          <w:lang w:val="en-GB"/>
        </w:rPr>
        <w:t> </w:t>
      </w:r>
    </w:p>
    <w:p w14:paraId="17E7F155" w14:textId="77777777" w:rsidR="00416353" w:rsidRPr="003B2661" w:rsidRDefault="00416353" w:rsidP="00CB5862">
      <w:pPr>
        <w:spacing w:line="360" w:lineRule="auto"/>
        <w:jc w:val="both"/>
        <w:rPr>
          <w:lang w:val="en-GB"/>
        </w:rPr>
      </w:pPr>
      <w:r w:rsidRPr="003B2661">
        <w:rPr>
          <w:sz w:val="26"/>
          <w:szCs w:val="26"/>
          <w:lang w:val="en-GB"/>
        </w:rPr>
        <w:t xml:space="preserve">1. Department of Life Sciences, Imperial College London, </w:t>
      </w:r>
      <w:proofErr w:type="spellStart"/>
      <w:r w:rsidRPr="003B2661">
        <w:rPr>
          <w:sz w:val="26"/>
          <w:szCs w:val="26"/>
          <w:lang w:val="en-GB"/>
        </w:rPr>
        <w:t>Silwood</w:t>
      </w:r>
      <w:proofErr w:type="spellEnd"/>
      <w:r w:rsidRPr="003B2661">
        <w:rPr>
          <w:sz w:val="26"/>
          <w:szCs w:val="26"/>
          <w:lang w:val="en-GB"/>
        </w:rPr>
        <w:t xml:space="preserve"> Park Buckhurst Road, SL5 7PY, Ascot UK</w:t>
      </w:r>
    </w:p>
    <w:p w14:paraId="382201A0" w14:textId="77777777" w:rsidR="00416353" w:rsidRPr="003B2661" w:rsidRDefault="00416353" w:rsidP="00CB5862">
      <w:pPr>
        <w:spacing w:line="360" w:lineRule="auto"/>
        <w:jc w:val="both"/>
        <w:rPr>
          <w:lang w:val="en-GB"/>
        </w:rPr>
      </w:pPr>
      <w:r w:rsidRPr="003B2661">
        <w:rPr>
          <w:sz w:val="26"/>
          <w:szCs w:val="26"/>
          <w:lang w:val="en-GB"/>
        </w:rPr>
        <w:t xml:space="preserve">2. </w:t>
      </w:r>
      <w:proofErr w:type="spellStart"/>
      <w:r w:rsidRPr="003B2661">
        <w:rPr>
          <w:sz w:val="26"/>
          <w:szCs w:val="26"/>
          <w:lang w:val="en-GB"/>
        </w:rPr>
        <w:t>Museo</w:t>
      </w:r>
      <w:proofErr w:type="spellEnd"/>
      <w:r w:rsidRPr="003B2661">
        <w:rPr>
          <w:sz w:val="26"/>
          <w:szCs w:val="26"/>
          <w:lang w:val="en-GB"/>
        </w:rPr>
        <w:t xml:space="preserve"> </w:t>
      </w:r>
      <w:proofErr w:type="spellStart"/>
      <w:r w:rsidRPr="003B2661">
        <w:rPr>
          <w:sz w:val="26"/>
          <w:szCs w:val="26"/>
          <w:lang w:val="en-GB"/>
        </w:rPr>
        <w:t>Nacional</w:t>
      </w:r>
      <w:proofErr w:type="spellEnd"/>
      <w:r w:rsidRPr="003B2661">
        <w:rPr>
          <w:sz w:val="26"/>
          <w:szCs w:val="26"/>
          <w:lang w:val="en-GB"/>
        </w:rPr>
        <w:t xml:space="preserve"> de </w:t>
      </w:r>
      <w:proofErr w:type="spellStart"/>
      <w:r w:rsidRPr="003B2661">
        <w:rPr>
          <w:sz w:val="26"/>
          <w:szCs w:val="26"/>
          <w:lang w:val="en-GB"/>
        </w:rPr>
        <w:t>Ciencias</w:t>
      </w:r>
      <w:proofErr w:type="spellEnd"/>
      <w:r w:rsidRPr="003B2661">
        <w:rPr>
          <w:sz w:val="26"/>
          <w:szCs w:val="26"/>
          <w:lang w:val="en-GB"/>
        </w:rPr>
        <w:t xml:space="preserve"> </w:t>
      </w:r>
      <w:proofErr w:type="spellStart"/>
      <w:r w:rsidRPr="003B2661">
        <w:rPr>
          <w:sz w:val="26"/>
          <w:szCs w:val="26"/>
          <w:lang w:val="en-GB"/>
        </w:rPr>
        <w:t>Naturales</w:t>
      </w:r>
      <w:proofErr w:type="spellEnd"/>
      <w:r w:rsidRPr="003B2661">
        <w:rPr>
          <w:sz w:val="26"/>
          <w:szCs w:val="26"/>
          <w:lang w:val="en-GB"/>
        </w:rPr>
        <w:t xml:space="preserve"> (CSIC), Madrid, 28006, Spain</w:t>
      </w:r>
    </w:p>
    <w:p w14:paraId="0BA5365D" w14:textId="77777777" w:rsidR="00416353" w:rsidRPr="003B2661" w:rsidRDefault="00416353" w:rsidP="00CB5862">
      <w:pPr>
        <w:spacing w:line="360" w:lineRule="auto"/>
        <w:jc w:val="both"/>
        <w:rPr>
          <w:lang w:val="en-GB"/>
        </w:rPr>
      </w:pPr>
    </w:p>
    <w:p w14:paraId="5C233C17" w14:textId="77777777" w:rsidR="00416353" w:rsidRPr="003B2661" w:rsidRDefault="00416353" w:rsidP="00CB5862">
      <w:pPr>
        <w:spacing w:line="360" w:lineRule="auto"/>
        <w:jc w:val="both"/>
        <w:rPr>
          <w:lang w:val="en-GB"/>
        </w:rPr>
      </w:pPr>
    </w:p>
    <w:p w14:paraId="4EC521EF" w14:textId="77777777" w:rsidR="00416353" w:rsidRPr="003B2661" w:rsidRDefault="002672EF" w:rsidP="00CB5862">
      <w:pPr>
        <w:spacing w:line="360" w:lineRule="auto"/>
        <w:jc w:val="both"/>
        <w:rPr>
          <w:lang w:val="en-GB"/>
        </w:rPr>
      </w:pPr>
      <w:r w:rsidRPr="003B2661">
        <w:rPr>
          <w:lang w:val="en-GB"/>
        </w:rPr>
        <w:t>Formatted for Functional Ecology</w:t>
      </w:r>
    </w:p>
    <w:p w14:paraId="7BB3B705" w14:textId="13DBC44C" w:rsidR="002672EF" w:rsidRPr="003B2661" w:rsidRDefault="00A9153D" w:rsidP="00CB5862">
      <w:pPr>
        <w:spacing w:line="360" w:lineRule="auto"/>
        <w:jc w:val="both"/>
        <w:rPr>
          <w:lang w:val="en-GB"/>
        </w:rPr>
      </w:pPr>
      <w:r>
        <w:rPr>
          <w:lang w:val="en-GB"/>
        </w:rPr>
        <w:t>Title</w:t>
      </w:r>
      <w:r w:rsidR="002672EF" w:rsidRPr="003B2661">
        <w:rPr>
          <w:lang w:val="en-GB"/>
        </w:rPr>
        <w:t xml:space="preserve">: currently </w:t>
      </w:r>
      <w:r w:rsidR="00D86618">
        <w:rPr>
          <w:lang w:val="en-GB"/>
        </w:rPr>
        <w:t>6802</w:t>
      </w:r>
      <w:r w:rsidR="002672EF" w:rsidRPr="003B2661">
        <w:rPr>
          <w:lang w:val="en-GB"/>
        </w:rPr>
        <w:t xml:space="preserve"> </w:t>
      </w:r>
      <w:r w:rsidR="00091D3C" w:rsidRPr="003B2661">
        <w:rPr>
          <w:lang w:val="en-GB"/>
        </w:rPr>
        <w:t>words (</w:t>
      </w:r>
      <w:r w:rsidR="00EE1C07">
        <w:rPr>
          <w:lang w:val="en-GB"/>
        </w:rPr>
        <w:t>in</w:t>
      </w:r>
      <w:r w:rsidR="00091D3C" w:rsidRPr="003B2661">
        <w:rPr>
          <w:lang w:val="en-GB"/>
        </w:rPr>
        <w:t xml:space="preserve">cluding references) </w:t>
      </w:r>
      <w:r w:rsidR="002672EF" w:rsidRPr="003B2661">
        <w:rPr>
          <w:lang w:val="en-GB"/>
        </w:rPr>
        <w:t xml:space="preserve">/ </w:t>
      </w:r>
      <w:r w:rsidR="00091D3C" w:rsidRPr="003B2661">
        <w:rPr>
          <w:lang w:val="en-GB"/>
        </w:rPr>
        <w:t>7500</w:t>
      </w:r>
      <w:r w:rsidR="002672EF" w:rsidRPr="003B2661">
        <w:rPr>
          <w:lang w:val="en-GB"/>
        </w:rPr>
        <w:t xml:space="preserve"> max.</w:t>
      </w:r>
    </w:p>
    <w:p w14:paraId="38813BEB" w14:textId="71A47550" w:rsidR="002672EF" w:rsidRPr="003B2661" w:rsidRDefault="00A9153D" w:rsidP="00CB5862">
      <w:pPr>
        <w:spacing w:line="360" w:lineRule="auto"/>
        <w:jc w:val="both"/>
        <w:rPr>
          <w:lang w:val="en-GB"/>
        </w:rPr>
      </w:pPr>
      <w:r>
        <w:rPr>
          <w:lang w:val="en-GB"/>
        </w:rPr>
        <w:t>Abstract</w:t>
      </w:r>
      <w:r w:rsidR="002672EF" w:rsidRPr="003B2661">
        <w:rPr>
          <w:lang w:val="en-GB"/>
        </w:rPr>
        <w:t xml:space="preserve">: </w:t>
      </w:r>
      <w:r w:rsidR="00091D3C" w:rsidRPr="003B2661">
        <w:rPr>
          <w:lang w:val="en-GB"/>
        </w:rPr>
        <w:t>currently 0</w:t>
      </w:r>
      <w:r w:rsidR="002672EF" w:rsidRPr="003B2661">
        <w:rPr>
          <w:lang w:val="en-GB"/>
        </w:rPr>
        <w:t xml:space="preserve"> words / </w:t>
      </w:r>
      <w:r w:rsidR="00091D3C" w:rsidRPr="003B2661">
        <w:rPr>
          <w:lang w:val="en-GB"/>
        </w:rPr>
        <w:t>350</w:t>
      </w:r>
      <w:r w:rsidR="002672EF" w:rsidRPr="003B2661">
        <w:rPr>
          <w:lang w:val="en-GB"/>
        </w:rPr>
        <w:t xml:space="preserve"> max.</w:t>
      </w:r>
    </w:p>
    <w:p w14:paraId="6412A6BF" w14:textId="423F2492" w:rsidR="00091D3C" w:rsidRPr="003B2661" w:rsidRDefault="00A9153D" w:rsidP="00CB5862">
      <w:pPr>
        <w:spacing w:line="360" w:lineRule="auto"/>
        <w:jc w:val="both"/>
        <w:rPr>
          <w:lang w:val="en-GB"/>
        </w:rPr>
      </w:pPr>
      <w:r>
        <w:rPr>
          <w:lang w:val="en-GB"/>
        </w:rPr>
        <w:t>Figures</w:t>
      </w:r>
      <w:r w:rsidR="00091D3C" w:rsidRPr="003B2661">
        <w:rPr>
          <w:lang w:val="en-GB"/>
        </w:rPr>
        <w:t>: 1-7</w:t>
      </w:r>
    </w:p>
    <w:p w14:paraId="07A37999" w14:textId="3DAF47F2" w:rsidR="00091D3C" w:rsidRPr="003B2661" w:rsidRDefault="00A9153D" w:rsidP="00CB5862">
      <w:pPr>
        <w:spacing w:line="360" w:lineRule="auto"/>
        <w:jc w:val="both"/>
        <w:rPr>
          <w:lang w:val="en-GB"/>
        </w:rPr>
      </w:pPr>
      <w:r>
        <w:rPr>
          <w:lang w:val="en-GB"/>
        </w:rPr>
        <w:t>Tables</w:t>
      </w:r>
      <w:r w:rsidR="00091D3C" w:rsidRPr="003B2661">
        <w:rPr>
          <w:lang w:val="en-GB"/>
        </w:rPr>
        <w:t>: 0</w:t>
      </w:r>
    </w:p>
    <w:p w14:paraId="2840511E" w14:textId="4FC65980" w:rsidR="00091D3C" w:rsidRDefault="00A9153D" w:rsidP="00CB5862">
      <w:pPr>
        <w:spacing w:line="360" w:lineRule="auto"/>
        <w:jc w:val="both"/>
        <w:rPr>
          <w:lang w:val="en-GB"/>
        </w:rPr>
      </w:pPr>
      <w:r>
        <w:rPr>
          <w:lang w:val="en-GB"/>
        </w:rPr>
        <w:t>Equations</w:t>
      </w:r>
      <w:r w:rsidR="00091D3C" w:rsidRPr="003B2661">
        <w:rPr>
          <w:lang w:val="en-GB"/>
        </w:rPr>
        <w:t>: 8</w:t>
      </w:r>
      <w:r w:rsidR="004C35D8" w:rsidRPr="003B2661">
        <w:rPr>
          <w:lang w:val="en-GB"/>
        </w:rPr>
        <w:t xml:space="preserve"> </w:t>
      </w:r>
    </w:p>
    <w:p w14:paraId="332DEA77" w14:textId="70E9C34F" w:rsidR="00D86618" w:rsidRPr="003B2661" w:rsidRDefault="00D86618" w:rsidP="00CB5862">
      <w:pPr>
        <w:spacing w:line="360" w:lineRule="auto"/>
        <w:jc w:val="both"/>
        <w:rPr>
          <w:lang w:val="en-GB"/>
        </w:rPr>
      </w:pPr>
      <w:r>
        <w:rPr>
          <w:lang w:val="en-GB"/>
        </w:rPr>
        <w:t>Keywords: 9/8 max</w:t>
      </w:r>
    </w:p>
    <w:p w14:paraId="4F2522C9" w14:textId="286BFE57" w:rsidR="00091D3C" w:rsidRPr="003B2661" w:rsidRDefault="00A9153D" w:rsidP="00CB5862">
      <w:pPr>
        <w:spacing w:line="360" w:lineRule="auto"/>
        <w:jc w:val="both"/>
        <w:rPr>
          <w:rStyle w:val="CommentReference"/>
          <w:lang w:val="en-GB"/>
        </w:rPr>
      </w:pPr>
      <w:r w:rsidRPr="003B2661">
        <w:rPr>
          <w:lang w:val="en-GB"/>
        </w:rPr>
        <w:t>References:</w:t>
      </w:r>
      <w:r w:rsidR="00091D3C" w:rsidRPr="003B2661">
        <w:rPr>
          <w:lang w:val="en-GB"/>
        </w:rPr>
        <w:t xml:space="preserve"> currently </w:t>
      </w:r>
      <w:r w:rsidR="00EE1C07">
        <w:rPr>
          <w:lang w:val="en-GB"/>
        </w:rPr>
        <w:t>53</w:t>
      </w:r>
      <w:r w:rsidR="003C1D48" w:rsidRPr="00DF79EB">
        <w:rPr>
          <w:rStyle w:val="FootnoteReference"/>
          <w:color w:val="FFFFFF" w:themeColor="background1"/>
          <w:lang w:val="en-GB"/>
        </w:rPr>
        <w:footnoteReference w:id="1"/>
      </w:r>
      <w:r w:rsidR="00091D3C" w:rsidRPr="003B2661">
        <w:rPr>
          <w:rStyle w:val="CommentReference"/>
          <w:lang w:val="en-GB"/>
        </w:rPr>
        <w:br w:type="page"/>
      </w:r>
    </w:p>
    <w:p w14:paraId="647C6E4E" w14:textId="77777777" w:rsidR="00485420" w:rsidRDefault="00485420" w:rsidP="00CB5862">
      <w:pPr>
        <w:spacing w:line="360" w:lineRule="auto"/>
        <w:jc w:val="both"/>
        <w:rPr>
          <w:b/>
          <w:sz w:val="38"/>
          <w:szCs w:val="38"/>
          <w:lang w:val="en-GB"/>
        </w:rPr>
      </w:pPr>
      <w:r>
        <w:rPr>
          <w:b/>
          <w:sz w:val="38"/>
          <w:szCs w:val="38"/>
          <w:lang w:val="en-GB"/>
        </w:rPr>
        <w:lastRenderedPageBreak/>
        <w:t>Abstract</w:t>
      </w:r>
    </w:p>
    <w:p w14:paraId="38FD8FFD" w14:textId="77777777" w:rsidR="00485420" w:rsidRPr="00485420" w:rsidRDefault="00485420" w:rsidP="00CB5862">
      <w:pPr>
        <w:spacing w:line="360" w:lineRule="auto"/>
        <w:jc w:val="both"/>
        <w:rPr>
          <w:b/>
          <w:lang w:val="en-GB"/>
        </w:rPr>
      </w:pPr>
    </w:p>
    <w:p w14:paraId="00D8EE4A" w14:textId="44E3D9D4" w:rsidR="00485420" w:rsidRDefault="00485420" w:rsidP="00CB5862">
      <w:pPr>
        <w:spacing w:line="360" w:lineRule="auto"/>
        <w:jc w:val="both"/>
        <w:rPr>
          <w:b/>
          <w:lang w:val="en-GB"/>
        </w:rPr>
      </w:pPr>
      <w:r>
        <w:rPr>
          <w:b/>
          <w:lang w:val="en-GB"/>
        </w:rPr>
        <w:t>1.</w:t>
      </w:r>
    </w:p>
    <w:p w14:paraId="32B42B09" w14:textId="3B1CEFB0" w:rsidR="00485420" w:rsidRDefault="00485420" w:rsidP="00CB5862">
      <w:pPr>
        <w:spacing w:line="360" w:lineRule="auto"/>
        <w:jc w:val="both"/>
        <w:rPr>
          <w:b/>
          <w:lang w:val="en-GB"/>
        </w:rPr>
      </w:pPr>
      <w:r>
        <w:rPr>
          <w:b/>
          <w:lang w:val="en-GB"/>
        </w:rPr>
        <w:t>2.</w:t>
      </w:r>
    </w:p>
    <w:p w14:paraId="009DA704" w14:textId="750256A5" w:rsidR="00485420" w:rsidRDefault="00485420" w:rsidP="00CB5862">
      <w:pPr>
        <w:spacing w:line="360" w:lineRule="auto"/>
        <w:jc w:val="both"/>
        <w:rPr>
          <w:b/>
          <w:lang w:val="en-GB"/>
        </w:rPr>
      </w:pPr>
      <w:r>
        <w:rPr>
          <w:b/>
          <w:lang w:val="en-GB"/>
        </w:rPr>
        <w:t>3.</w:t>
      </w:r>
    </w:p>
    <w:p w14:paraId="15E10826" w14:textId="21615480" w:rsidR="00485420" w:rsidRDefault="00485420" w:rsidP="00CB5862">
      <w:pPr>
        <w:spacing w:line="360" w:lineRule="auto"/>
        <w:jc w:val="both"/>
        <w:rPr>
          <w:b/>
          <w:lang w:val="en-GB"/>
        </w:rPr>
      </w:pPr>
      <w:r>
        <w:rPr>
          <w:b/>
          <w:lang w:val="en-GB"/>
        </w:rPr>
        <w:t>4.</w:t>
      </w:r>
    </w:p>
    <w:p w14:paraId="72076958" w14:textId="57D345E5" w:rsidR="00485420" w:rsidRDefault="00485420" w:rsidP="00CB5862">
      <w:pPr>
        <w:spacing w:line="360" w:lineRule="auto"/>
        <w:jc w:val="both"/>
        <w:rPr>
          <w:b/>
          <w:lang w:val="en-GB"/>
        </w:rPr>
      </w:pPr>
      <w:r>
        <w:rPr>
          <w:b/>
          <w:lang w:val="en-GB"/>
        </w:rPr>
        <w:t>5.</w:t>
      </w:r>
    </w:p>
    <w:p w14:paraId="24E859D2" w14:textId="77777777" w:rsidR="00485420" w:rsidRPr="00485420" w:rsidRDefault="00485420" w:rsidP="00CB5862">
      <w:pPr>
        <w:spacing w:line="360" w:lineRule="auto"/>
        <w:jc w:val="both"/>
        <w:rPr>
          <w:b/>
          <w:lang w:val="en-GB"/>
        </w:rPr>
      </w:pPr>
    </w:p>
    <w:p w14:paraId="53E22406" w14:textId="203B7507" w:rsidR="00485420" w:rsidRDefault="00485420" w:rsidP="00CB5862">
      <w:pPr>
        <w:spacing w:line="360" w:lineRule="auto"/>
        <w:jc w:val="both"/>
        <w:rPr>
          <w:lang w:val="en-GB"/>
        </w:rPr>
      </w:pPr>
      <w:commentRangeStart w:id="2"/>
      <w:r>
        <w:rPr>
          <w:b/>
          <w:lang w:val="en-GB"/>
        </w:rPr>
        <w:t>Keywords</w:t>
      </w:r>
      <w:commentRangeEnd w:id="2"/>
      <w:r>
        <w:rPr>
          <w:rStyle w:val="CommentReference"/>
        </w:rPr>
        <w:commentReference w:id="2"/>
      </w:r>
      <w:r>
        <w:rPr>
          <w:b/>
          <w:lang w:val="en-GB"/>
        </w:rPr>
        <w:t xml:space="preserve">: </w:t>
      </w:r>
      <w:r>
        <w:rPr>
          <w:lang w:val="en-GB"/>
        </w:rPr>
        <w:t>adaptation, temperature performance curve, respiration, search rate, velocity, metabolic rate, predator-prey, modelling</w:t>
      </w:r>
      <w:r w:rsidR="00544F36">
        <w:rPr>
          <w:lang w:val="en-GB"/>
        </w:rPr>
        <w:t>, mismatch</w:t>
      </w:r>
      <w:r>
        <w:rPr>
          <w:lang w:val="en-GB"/>
        </w:rPr>
        <w:br w:type="page"/>
      </w:r>
    </w:p>
    <w:p w14:paraId="031CD989" w14:textId="334E09FE" w:rsidR="00416353" w:rsidRPr="00485420" w:rsidRDefault="00416353" w:rsidP="00CB5862">
      <w:pPr>
        <w:spacing w:line="360" w:lineRule="auto"/>
        <w:jc w:val="both"/>
        <w:rPr>
          <w:lang w:val="en-GB"/>
        </w:rPr>
      </w:pPr>
      <w:r w:rsidRPr="003B2661">
        <w:rPr>
          <w:b/>
          <w:sz w:val="38"/>
          <w:szCs w:val="38"/>
          <w:lang w:val="en-GB"/>
        </w:rPr>
        <w:lastRenderedPageBreak/>
        <w:t>Introduction</w:t>
      </w:r>
    </w:p>
    <w:p w14:paraId="04D20EC0" w14:textId="5D8569BD" w:rsidR="00416353" w:rsidRPr="003B2661" w:rsidRDefault="008438D9" w:rsidP="00CB5862">
      <w:pPr>
        <w:spacing w:line="360" w:lineRule="auto"/>
        <w:ind w:firstLine="720"/>
        <w:jc w:val="both"/>
        <w:rPr>
          <w:lang w:val="en-GB"/>
        </w:rPr>
      </w:pPr>
      <w:r w:rsidRPr="003B2661">
        <w:rPr>
          <w:lang w:val="en-GB"/>
        </w:rPr>
        <w:t xml:space="preserve">The past 50 years revealed the fastest rise in temperatures ever recorded </w:t>
      </w:r>
      <w:r w:rsidR="00B5748C">
        <w:rPr>
          <w:lang w:val="en-GB"/>
        </w:rPr>
        <w:t>(Houghton, 1996; Stocker, 2014).</w:t>
      </w:r>
      <w:r w:rsidR="00B5748C" w:rsidRPr="003B2661">
        <w:rPr>
          <w:lang w:val="en-GB"/>
        </w:rPr>
        <w:t xml:space="preserve"> </w:t>
      </w:r>
      <w:r w:rsidR="00B5748C">
        <w:rPr>
          <w:lang w:val="en-GB"/>
        </w:rPr>
        <w:t>These environmental changes affect</w:t>
      </w:r>
      <w:r w:rsidRPr="003B2661">
        <w:rPr>
          <w:lang w:val="en-GB"/>
        </w:rPr>
        <w:t xml:space="preserve"> the wide range of ecological processes and biological traits directly dependent upon temperature (Coley </w:t>
      </w:r>
      <w:r w:rsidRPr="003B2661">
        <w:rPr>
          <w:i/>
          <w:lang w:val="en-GB"/>
        </w:rPr>
        <w:t>et al.</w:t>
      </w:r>
      <w:r w:rsidRPr="003B2661">
        <w:rPr>
          <w:lang w:val="en-GB"/>
        </w:rPr>
        <w:t xml:space="preserve">, 1985; </w:t>
      </w:r>
      <w:proofErr w:type="spellStart"/>
      <w:r w:rsidRPr="003B2661">
        <w:rPr>
          <w:lang w:val="en-GB"/>
        </w:rPr>
        <w:t>Loreau</w:t>
      </w:r>
      <w:proofErr w:type="spellEnd"/>
      <w:r w:rsidRPr="003B2661">
        <w:rPr>
          <w:lang w:val="en-GB"/>
        </w:rPr>
        <w:t xml:space="preserve"> </w:t>
      </w:r>
      <w:r w:rsidRPr="003B2661">
        <w:rPr>
          <w:i/>
          <w:lang w:val="en-GB"/>
        </w:rPr>
        <w:t>et al.</w:t>
      </w:r>
      <w:r w:rsidRPr="003B2661">
        <w:rPr>
          <w:lang w:val="en-GB"/>
        </w:rPr>
        <w:t>, 2001). Temperature is arguably the most importan</w:t>
      </w:r>
      <w:r w:rsidR="0086451F" w:rsidRPr="003B2661">
        <w:rPr>
          <w:lang w:val="en-GB"/>
        </w:rPr>
        <w:t>t abiotic factor directing ecological</w:t>
      </w:r>
      <w:r w:rsidRPr="003B2661">
        <w:rPr>
          <w:lang w:val="en-GB"/>
        </w:rPr>
        <w:t xml:space="preserve"> processes, from individual metabolism (</w:t>
      </w:r>
      <w:proofErr w:type="spellStart"/>
      <w:r w:rsidRPr="003B2661">
        <w:rPr>
          <w:lang w:val="en-GB"/>
        </w:rPr>
        <w:t>Gillooly</w:t>
      </w:r>
      <w:proofErr w:type="spellEnd"/>
      <w:r w:rsidRPr="003B2661">
        <w:rPr>
          <w:lang w:val="en-GB"/>
        </w:rPr>
        <w:t xml:space="preserve"> </w:t>
      </w:r>
      <w:r w:rsidRPr="003B2661">
        <w:rPr>
          <w:i/>
          <w:lang w:val="en-GB"/>
        </w:rPr>
        <w:t>et al.</w:t>
      </w:r>
      <w:r w:rsidRPr="003B2661">
        <w:rPr>
          <w:lang w:val="en-GB"/>
        </w:rPr>
        <w:t xml:space="preserve">, 2001) to ecosystem dynamics (Saxe </w:t>
      </w:r>
      <w:r w:rsidRPr="003B2661">
        <w:rPr>
          <w:i/>
          <w:lang w:val="en-GB"/>
        </w:rPr>
        <w:t>et al.</w:t>
      </w:r>
      <w:r w:rsidRPr="003B2661">
        <w:rPr>
          <w:lang w:val="en-GB"/>
        </w:rPr>
        <w:t xml:space="preserve">, 2001; </w:t>
      </w:r>
      <w:proofErr w:type="spellStart"/>
      <w:r w:rsidRPr="003B2661">
        <w:rPr>
          <w:lang w:val="en-GB"/>
        </w:rPr>
        <w:t>Yvon</w:t>
      </w:r>
      <w:proofErr w:type="spellEnd"/>
      <w:r w:rsidRPr="003B2661">
        <w:rPr>
          <w:lang w:val="en-GB"/>
        </w:rPr>
        <w:t xml:space="preserve">-Durocher </w:t>
      </w:r>
      <w:r w:rsidRPr="003B2661">
        <w:rPr>
          <w:i/>
          <w:lang w:val="en-GB"/>
        </w:rPr>
        <w:t>et al.</w:t>
      </w:r>
      <w:r w:rsidRPr="003B2661">
        <w:rPr>
          <w:lang w:val="en-GB"/>
        </w:rPr>
        <w:t>, 2012). This rapid in</w:t>
      </w:r>
      <w:r w:rsidR="00797E3C" w:rsidRPr="003B2661">
        <w:rPr>
          <w:lang w:val="en-GB"/>
        </w:rPr>
        <w:t>crease in temperatures is having</w:t>
      </w:r>
      <w:r w:rsidRPr="003B2661">
        <w:rPr>
          <w:lang w:val="en-GB"/>
        </w:rPr>
        <w:t xml:space="preserve"> a direct impact on species and their interactions (Hughes, 2000; </w:t>
      </w:r>
      <w:proofErr w:type="spellStart"/>
      <w:r w:rsidRPr="003B2661">
        <w:rPr>
          <w:lang w:val="en-GB"/>
        </w:rPr>
        <w:t>Penuelas</w:t>
      </w:r>
      <w:proofErr w:type="spellEnd"/>
      <w:r w:rsidRPr="003B2661">
        <w:rPr>
          <w:lang w:val="en-GB"/>
        </w:rPr>
        <w:t xml:space="preserve"> and </w:t>
      </w:r>
      <w:proofErr w:type="spellStart"/>
      <w:r w:rsidRPr="003B2661">
        <w:rPr>
          <w:lang w:val="en-GB"/>
        </w:rPr>
        <w:t>Filella</w:t>
      </w:r>
      <w:proofErr w:type="spellEnd"/>
      <w:r w:rsidRPr="003B2661">
        <w:rPr>
          <w:lang w:val="en-GB"/>
        </w:rPr>
        <w:t>, 2001).</w:t>
      </w:r>
      <w:r w:rsidR="003E56E0" w:rsidRPr="003B2661">
        <w:rPr>
          <w:lang w:val="en-GB"/>
        </w:rPr>
        <w:t xml:space="preserve"> </w:t>
      </w:r>
      <w:r w:rsidR="00E84222" w:rsidRPr="003B2661">
        <w:rPr>
          <w:lang w:val="en-GB"/>
        </w:rPr>
        <w:t xml:space="preserve">Despite the body of work on how temperature affects </w:t>
      </w:r>
      <w:r w:rsidR="00E84222">
        <w:rPr>
          <w:lang w:val="en-GB"/>
        </w:rPr>
        <w:t>biological</w:t>
      </w:r>
      <w:r w:rsidR="00E84222" w:rsidRPr="003B2661">
        <w:rPr>
          <w:lang w:val="en-GB"/>
        </w:rPr>
        <w:t xml:space="preserve"> rates (</w:t>
      </w:r>
      <w:proofErr w:type="spellStart"/>
      <w:r w:rsidR="00E84222" w:rsidRPr="003B2661">
        <w:rPr>
          <w:lang w:val="en-GB"/>
        </w:rPr>
        <w:t>Gillooly</w:t>
      </w:r>
      <w:proofErr w:type="spellEnd"/>
      <w:r w:rsidR="00E84222" w:rsidRPr="003B2661">
        <w:rPr>
          <w:lang w:val="en-GB"/>
        </w:rPr>
        <w:t xml:space="preserve"> </w:t>
      </w:r>
      <w:r w:rsidR="00E84222" w:rsidRPr="003B2661">
        <w:rPr>
          <w:i/>
          <w:lang w:val="en-GB"/>
        </w:rPr>
        <w:t>et al.</w:t>
      </w:r>
      <w:r w:rsidR="00E84222" w:rsidRPr="003B2661">
        <w:rPr>
          <w:lang w:val="en-GB"/>
        </w:rPr>
        <w:t>, 2001</w:t>
      </w:r>
      <w:r w:rsidR="00E84222">
        <w:rPr>
          <w:lang w:val="en-GB"/>
        </w:rPr>
        <w:t xml:space="preserve">; </w:t>
      </w:r>
      <w:r w:rsidR="00E84222" w:rsidRPr="003B2661">
        <w:rPr>
          <w:lang w:val="en-GB"/>
        </w:rPr>
        <w:t xml:space="preserve">Brown </w:t>
      </w:r>
      <w:r w:rsidR="00E84222" w:rsidRPr="003B2661">
        <w:rPr>
          <w:i/>
          <w:lang w:val="en-GB"/>
        </w:rPr>
        <w:t>et al.</w:t>
      </w:r>
      <w:r w:rsidR="00E84222" w:rsidRPr="003B2661">
        <w:rPr>
          <w:lang w:val="en-GB"/>
        </w:rPr>
        <w:t>, 2004), we still lack the necessary understanding to predict how future changes in global temperatures will affect species interactions.</w:t>
      </w:r>
      <w:r w:rsidR="00E84222">
        <w:rPr>
          <w:lang w:val="en-GB"/>
        </w:rPr>
        <w:t xml:space="preserve"> Locally, species adaptation to new thermal environments causes mismatches</w:t>
      </w:r>
      <w:r w:rsidR="008A06B1">
        <w:rPr>
          <w:lang w:val="en-GB"/>
        </w:rPr>
        <w:t xml:space="preserve"> in</w:t>
      </w:r>
      <w:r w:rsidR="00E84222">
        <w:rPr>
          <w:lang w:val="en-GB"/>
        </w:rPr>
        <w:t xml:space="preserve"> predator-prey dynamics (Dell </w:t>
      </w:r>
      <w:r w:rsidR="00E84222">
        <w:rPr>
          <w:i/>
          <w:lang w:val="en-GB"/>
        </w:rPr>
        <w:t>et al.</w:t>
      </w:r>
      <w:r w:rsidR="00E84222">
        <w:rPr>
          <w:lang w:val="en-GB"/>
        </w:rPr>
        <w:t xml:space="preserve">, 2011). Biochemical processes direct these adaptations </w:t>
      </w:r>
      <w:r w:rsidR="006E03E4">
        <w:rPr>
          <w:lang w:val="en-GB"/>
        </w:rPr>
        <w:t>(</w:t>
      </w:r>
      <w:proofErr w:type="spellStart"/>
      <w:r w:rsidR="006E03E4">
        <w:rPr>
          <w:lang w:val="en-GB"/>
        </w:rPr>
        <w:t>Angiletta</w:t>
      </w:r>
      <w:proofErr w:type="spellEnd"/>
      <w:r w:rsidR="006E03E4">
        <w:rPr>
          <w:lang w:val="en-GB"/>
        </w:rPr>
        <w:t xml:space="preserve">, 2009; </w:t>
      </w:r>
      <w:commentRangeStart w:id="3"/>
      <w:r w:rsidR="006E03E4">
        <w:rPr>
          <w:lang w:val="en-GB"/>
        </w:rPr>
        <w:t xml:space="preserve">De Long </w:t>
      </w:r>
      <w:r w:rsidR="006E03E4">
        <w:rPr>
          <w:i/>
          <w:lang w:val="en-GB"/>
        </w:rPr>
        <w:t>et al.</w:t>
      </w:r>
      <w:r w:rsidR="006E03E4">
        <w:rPr>
          <w:lang w:val="en-GB"/>
        </w:rPr>
        <w:t>, 2017</w:t>
      </w:r>
      <w:commentRangeEnd w:id="3"/>
      <w:r w:rsidR="006E03E4">
        <w:rPr>
          <w:rStyle w:val="CommentReference"/>
        </w:rPr>
        <w:commentReference w:id="3"/>
      </w:r>
      <w:r w:rsidR="006E03E4">
        <w:rPr>
          <w:lang w:val="en-GB"/>
        </w:rPr>
        <w:t>)</w:t>
      </w:r>
      <w:r w:rsidR="008A06B1">
        <w:rPr>
          <w:lang w:val="en-GB"/>
        </w:rPr>
        <w:t>. Her</w:t>
      </w:r>
      <w:r w:rsidR="00E84222">
        <w:rPr>
          <w:lang w:val="en-GB"/>
        </w:rPr>
        <w:t>e</w:t>
      </w:r>
      <w:r w:rsidR="008A06B1">
        <w:rPr>
          <w:lang w:val="en-GB"/>
        </w:rPr>
        <w:t>, we</w:t>
      </w:r>
      <w:r w:rsidR="00E84222">
        <w:rPr>
          <w:lang w:val="en-GB"/>
        </w:rPr>
        <w:t xml:space="preserve"> aim to understand which are the drivers of adaptation and </w:t>
      </w:r>
      <w:r w:rsidR="006E03E4">
        <w:rPr>
          <w:lang w:val="en-GB"/>
        </w:rPr>
        <w:t xml:space="preserve">quantify </w:t>
      </w:r>
      <w:r w:rsidR="00E84222">
        <w:rPr>
          <w:lang w:val="en-GB"/>
        </w:rPr>
        <w:t>how changes in these biochemical processes affect predator-prey dynamics via their effect on search rates.</w:t>
      </w:r>
      <w:r w:rsidR="00416353" w:rsidRPr="003B2661">
        <w:rPr>
          <w:lang w:val="en-GB"/>
        </w:rPr>
        <w:t xml:space="preserve"> </w:t>
      </w:r>
    </w:p>
    <w:p w14:paraId="098C9527" w14:textId="125C6872" w:rsidR="00416353" w:rsidRDefault="00757EBC" w:rsidP="00CB5862">
      <w:pPr>
        <w:spacing w:line="360" w:lineRule="auto"/>
        <w:ind w:firstLine="720"/>
        <w:jc w:val="both"/>
        <w:rPr>
          <w:lang w:val="en-GB"/>
        </w:rPr>
      </w:pPr>
      <w:r w:rsidRPr="003B2661">
        <w:rPr>
          <w:lang w:val="en-GB"/>
        </w:rPr>
        <w:t xml:space="preserve">Thermal </w:t>
      </w:r>
      <w:r w:rsidR="00416353" w:rsidRPr="003B2661">
        <w:rPr>
          <w:lang w:val="en-GB"/>
        </w:rPr>
        <w:t>performance curves (TPCs) of biological traits ar</w:t>
      </w:r>
      <w:r w:rsidR="00E401B9" w:rsidRPr="003B2661">
        <w:rPr>
          <w:lang w:val="en-GB"/>
        </w:rPr>
        <w:t>e key to understanding how tem</w:t>
      </w:r>
      <w:r w:rsidR="00416353" w:rsidRPr="003B2661">
        <w:rPr>
          <w:lang w:val="en-GB"/>
        </w:rPr>
        <w:t xml:space="preserve">perature </w:t>
      </w:r>
      <w:r w:rsidR="00791B2C" w:rsidRPr="003B2661">
        <w:rPr>
          <w:lang w:val="en-GB"/>
        </w:rPr>
        <w:t xml:space="preserve">affects </w:t>
      </w:r>
      <w:r w:rsidR="00416353" w:rsidRPr="003B2661">
        <w:rPr>
          <w:lang w:val="en-GB"/>
        </w:rPr>
        <w:t xml:space="preserve">biological processes. The metabolic theory of ecology describes the relationship between temperature and metabolism (Brown </w:t>
      </w:r>
      <w:r w:rsidR="00416353" w:rsidRPr="003B2661">
        <w:rPr>
          <w:i/>
          <w:lang w:val="en-GB"/>
        </w:rPr>
        <w:t>et al.</w:t>
      </w:r>
      <w:r w:rsidR="003E56E0" w:rsidRPr="003B2661">
        <w:rPr>
          <w:lang w:val="en-GB"/>
        </w:rPr>
        <w:t xml:space="preserve">, 2004). </w:t>
      </w:r>
      <w:r w:rsidR="006E03E4">
        <w:rPr>
          <w:lang w:val="en-GB"/>
        </w:rPr>
        <w:t>Support for this theory</w:t>
      </w:r>
      <w:r w:rsidR="0086451F" w:rsidRPr="003B2661">
        <w:rPr>
          <w:lang w:val="en-GB"/>
        </w:rPr>
        <w:t xml:space="preserve"> </w:t>
      </w:r>
      <w:r w:rsidR="006E03E4">
        <w:rPr>
          <w:lang w:val="en-GB"/>
        </w:rPr>
        <w:t>has been foun</w:t>
      </w:r>
      <w:r w:rsidR="0086451F" w:rsidRPr="003B2661">
        <w:rPr>
          <w:lang w:val="en-GB"/>
        </w:rPr>
        <w:t>d</w:t>
      </w:r>
      <w:r w:rsidR="00416353" w:rsidRPr="003B2661">
        <w:rPr>
          <w:lang w:val="en-GB"/>
        </w:rPr>
        <w:t xml:space="preserve"> both in studies of metabolic rate (Dell </w:t>
      </w:r>
      <w:r w:rsidR="00416353" w:rsidRPr="003B2661">
        <w:rPr>
          <w:i/>
          <w:lang w:val="en-GB"/>
        </w:rPr>
        <w:t>et al.</w:t>
      </w:r>
      <w:r w:rsidR="00416353" w:rsidRPr="003B2661">
        <w:rPr>
          <w:lang w:val="en-GB"/>
        </w:rPr>
        <w:t xml:space="preserve">, 2011; </w:t>
      </w:r>
      <w:proofErr w:type="spellStart"/>
      <w:r w:rsidR="00416353" w:rsidRPr="003B2661">
        <w:rPr>
          <w:lang w:val="en-GB"/>
        </w:rPr>
        <w:t>Gillooly</w:t>
      </w:r>
      <w:proofErr w:type="spellEnd"/>
      <w:r w:rsidR="00416353" w:rsidRPr="003B2661">
        <w:rPr>
          <w:lang w:val="en-GB"/>
        </w:rPr>
        <w:t xml:space="preserve"> </w:t>
      </w:r>
      <w:r w:rsidR="00416353" w:rsidRPr="003B2661">
        <w:rPr>
          <w:i/>
          <w:lang w:val="en-GB"/>
        </w:rPr>
        <w:t>et al.</w:t>
      </w:r>
      <w:r w:rsidR="00416353" w:rsidRPr="003B2661">
        <w:rPr>
          <w:lang w:val="en-GB"/>
        </w:rPr>
        <w:t xml:space="preserve">, 2001) and other biological traits (Savage </w:t>
      </w:r>
      <w:r w:rsidR="00416353" w:rsidRPr="003B2661">
        <w:rPr>
          <w:i/>
          <w:lang w:val="en-GB"/>
        </w:rPr>
        <w:t>et al.</w:t>
      </w:r>
      <w:r w:rsidR="00416353" w:rsidRPr="003B2661">
        <w:rPr>
          <w:lang w:val="en-GB"/>
        </w:rPr>
        <w:t xml:space="preserve">, 2004;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416353" w:rsidRPr="003B2661">
        <w:rPr>
          <w:lang w:val="en-GB"/>
        </w:rPr>
        <w:t xml:space="preserve">, 2011). Metabolic rates </w:t>
      </w:r>
      <w:r w:rsidR="006E03E4">
        <w:rPr>
          <w:lang w:val="en-GB"/>
        </w:rPr>
        <w:t>display</w:t>
      </w:r>
      <w:r w:rsidR="00416353" w:rsidRPr="003B2661">
        <w:rPr>
          <w:lang w:val="en-GB"/>
        </w:rPr>
        <w:t xml:space="preserve"> a unimodal relationship with tempera</w:t>
      </w:r>
      <w:r w:rsidR="003E56E0" w:rsidRPr="003B2661">
        <w:rPr>
          <w:lang w:val="en-GB"/>
        </w:rPr>
        <w:t>ture due to biochemical processes</w:t>
      </w:r>
      <w:r w:rsidR="006E03E4">
        <w:rPr>
          <w:lang w:val="en-GB"/>
        </w:rPr>
        <w:t xml:space="preserve"> occurring at high temperatures</w:t>
      </w:r>
      <w:r w:rsidR="00416353" w:rsidRPr="003B2661">
        <w:rPr>
          <w:lang w:val="en-GB"/>
        </w:rPr>
        <w:t xml:space="preserve"> (</w:t>
      </w:r>
      <w:proofErr w:type="spellStart"/>
      <w:r w:rsidR="00416353" w:rsidRPr="003B2661">
        <w:rPr>
          <w:lang w:val="en-GB"/>
        </w:rPr>
        <w:t>Angilletta</w:t>
      </w:r>
      <w:proofErr w:type="spellEnd"/>
      <w:r w:rsidR="00416353" w:rsidRPr="003B2661">
        <w:rPr>
          <w:lang w:val="en-GB"/>
        </w:rPr>
        <w:t xml:space="preserve">, 2006; DeLong </w:t>
      </w:r>
      <w:r w:rsidR="00416353" w:rsidRPr="003B2661">
        <w:rPr>
          <w:i/>
          <w:lang w:val="en-GB"/>
        </w:rPr>
        <w:t>et al.</w:t>
      </w:r>
      <w:r w:rsidR="00416353" w:rsidRPr="003B2661">
        <w:rPr>
          <w:lang w:val="en-GB"/>
        </w:rPr>
        <w:t>, 2017b</w:t>
      </w:r>
      <w:r w:rsidR="00E11075">
        <w:rPr>
          <w:lang w:val="en-GB"/>
        </w:rPr>
        <w:t>; Figure 1A</w:t>
      </w:r>
      <w:r w:rsidR="00416353" w:rsidRPr="003B2661">
        <w:rPr>
          <w:lang w:val="en-GB"/>
        </w:rPr>
        <w:t>).</w:t>
      </w:r>
      <w:r w:rsidR="003E56E0" w:rsidRPr="003B2661">
        <w:rPr>
          <w:lang w:val="en-GB"/>
        </w:rPr>
        <w:t xml:space="preserve"> </w:t>
      </w:r>
      <w:r w:rsidR="008A06B1">
        <w:rPr>
          <w:lang w:val="en-GB"/>
        </w:rPr>
        <w:t>Work</w:t>
      </w:r>
      <w:r w:rsidR="00416353" w:rsidRPr="003B2661">
        <w:rPr>
          <w:lang w:val="en-GB"/>
        </w:rPr>
        <w:t xml:space="preserve"> on temperature performance curves has revealed various</w:t>
      </w:r>
      <w:r w:rsidR="008A06B1">
        <w:rPr>
          <w:lang w:val="en-GB"/>
        </w:rPr>
        <w:t xml:space="preserve"> scenarios of</w:t>
      </w:r>
      <w:r w:rsidR="00416353" w:rsidRPr="003B2661">
        <w:rPr>
          <w:lang w:val="en-GB"/>
        </w:rPr>
        <w:t xml:space="preserve"> adaptation</w:t>
      </w:r>
      <w:r w:rsidR="008A06B1">
        <w:rPr>
          <w:lang w:val="en-GB"/>
        </w:rPr>
        <w:t xml:space="preserve"> to new thermal conditions</w:t>
      </w:r>
      <w:r w:rsidR="00416353" w:rsidRPr="003B2661">
        <w:rPr>
          <w:lang w:val="en-GB"/>
        </w:rPr>
        <w:t xml:space="preserve"> (Kingsolver, 2009</w:t>
      </w:r>
      <w:r w:rsidR="00F64B1F">
        <w:rPr>
          <w:lang w:val="en-GB"/>
        </w:rPr>
        <w:t>)</w:t>
      </w:r>
      <w:r w:rsidR="00416353" w:rsidRPr="003B2661">
        <w:rPr>
          <w:lang w:val="en-GB"/>
        </w:rPr>
        <w:t>, which h</w:t>
      </w:r>
      <w:r w:rsidR="00E401B9" w:rsidRPr="003B2661">
        <w:rPr>
          <w:lang w:val="en-GB"/>
        </w:rPr>
        <w:t>ave higher-</w:t>
      </w:r>
      <w:r w:rsidR="00416353" w:rsidRPr="003B2661">
        <w:rPr>
          <w:lang w:val="en-GB"/>
        </w:rPr>
        <w:t>level effects on their population dynamics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roofErr w:type="spellStart"/>
      <w:r w:rsidR="00416353" w:rsidRPr="003B2661">
        <w:rPr>
          <w:lang w:val="en-GB"/>
        </w:rPr>
        <w:t>Vucic-Pestic</w:t>
      </w:r>
      <w:proofErr w:type="spellEnd"/>
      <w:r w:rsidR="00416353" w:rsidRPr="003B2661">
        <w:rPr>
          <w:lang w:val="en-GB"/>
        </w:rPr>
        <w:t xml:space="preserve"> </w:t>
      </w:r>
      <w:r w:rsidR="00416353" w:rsidRPr="003B2661">
        <w:rPr>
          <w:i/>
          <w:lang w:val="en-GB"/>
        </w:rPr>
        <w:t>et al.</w:t>
      </w:r>
      <w:r w:rsidR="0086451F" w:rsidRPr="003B2661">
        <w:rPr>
          <w:lang w:val="en-GB"/>
        </w:rPr>
        <w:t xml:space="preserve">, 2011). </w:t>
      </w:r>
      <w:r w:rsidR="008A06B1">
        <w:rPr>
          <w:lang w:val="en-GB"/>
        </w:rPr>
        <w:t>C</w:t>
      </w:r>
      <w:r w:rsidR="00416353" w:rsidRPr="003B2661">
        <w:rPr>
          <w:lang w:val="en-GB"/>
        </w:rPr>
        <w:t>h</w:t>
      </w:r>
      <w:r w:rsidR="00E401B9" w:rsidRPr="003B2661">
        <w:rPr>
          <w:lang w:val="en-GB"/>
        </w:rPr>
        <w:t>anges in</w:t>
      </w:r>
      <w:r w:rsidR="0086451F" w:rsidRPr="003B2661">
        <w:rPr>
          <w:lang w:val="en-GB"/>
        </w:rPr>
        <w:t xml:space="preserve"> </w:t>
      </w:r>
      <w:r w:rsidR="007512A8" w:rsidRPr="003B2661">
        <w:rPr>
          <w:lang w:val="en-GB"/>
        </w:rPr>
        <w:t xml:space="preserve">habitat </w:t>
      </w:r>
      <w:r w:rsidR="0086451F" w:rsidRPr="003B2661">
        <w:rPr>
          <w:lang w:val="en-GB"/>
        </w:rPr>
        <w:t xml:space="preserve">temperatures </w:t>
      </w:r>
      <w:r w:rsidR="008A06B1">
        <w:rPr>
          <w:lang w:val="en-GB"/>
        </w:rPr>
        <w:t>cause physiological changes resulting</w:t>
      </w:r>
      <w:r w:rsidR="00797E3C" w:rsidRPr="003B2661">
        <w:rPr>
          <w:lang w:val="en-GB"/>
        </w:rPr>
        <w:t xml:space="preserve"> in</w:t>
      </w:r>
      <w:r w:rsidR="008A06B1">
        <w:rPr>
          <w:lang w:val="en-GB"/>
        </w:rPr>
        <w:t xml:space="preserve"> several</w:t>
      </w:r>
      <w:r w:rsidR="0086451F" w:rsidRPr="003B2661">
        <w:rPr>
          <w:lang w:val="en-GB"/>
        </w:rPr>
        <w:t xml:space="preserve"> TPC adaptation patterns</w:t>
      </w:r>
      <w:r w:rsidR="008A06B1">
        <w:rPr>
          <w:lang w:val="en-GB"/>
        </w:rPr>
        <w:t xml:space="preserve">. These include </w:t>
      </w:r>
      <w:r w:rsidR="00E401B9" w:rsidRPr="003B2661">
        <w:rPr>
          <w:lang w:val="en-GB"/>
        </w:rPr>
        <w:t>displace</w:t>
      </w:r>
      <w:r w:rsidR="00416353" w:rsidRPr="003B2661">
        <w:rPr>
          <w:lang w:val="en-GB"/>
        </w:rPr>
        <w:t xml:space="preserve">ment in temperature at peak performance </w:t>
      </w:r>
      <w:r w:rsidR="00416353" w:rsidRPr="003B2661">
        <w:rPr>
          <w:lang w:val="en-GB"/>
        </w:rPr>
        <w:lastRenderedPageBreak/>
        <w:t xml:space="preserve">(determined by </w:t>
      </w:r>
      <w:r w:rsidR="00416353" w:rsidRPr="003B2661">
        <w:rPr>
          <w:i/>
          <w:lang w:val="en-GB"/>
        </w:rPr>
        <w:t>T</w:t>
      </w:r>
      <w:r w:rsidR="00416353" w:rsidRPr="003B2661">
        <w:rPr>
          <w:i/>
          <w:position w:val="-6"/>
          <w:lang w:val="en-GB"/>
        </w:rPr>
        <w:t>pk</w:t>
      </w:r>
      <w:r w:rsidR="00F64B1F">
        <w:rPr>
          <w:lang w:val="en-GB"/>
        </w:rPr>
        <w:t>, Figure 1C</w:t>
      </w:r>
      <w:r w:rsidR="00416353" w:rsidRPr="003B2661">
        <w:rPr>
          <w:lang w:val="en-GB"/>
        </w:rPr>
        <w:t xml:space="preserve">) and changes in the curve’s elevation (determined by the performance parameter </w:t>
      </w:r>
      <w:r w:rsidR="00416353" w:rsidRPr="003B2661">
        <w:rPr>
          <w:i/>
          <w:lang w:val="en-GB"/>
        </w:rPr>
        <w:t>b</w:t>
      </w:r>
      <w:r w:rsidR="00416353" w:rsidRPr="003B2661">
        <w:rPr>
          <w:i/>
          <w:position w:val="-6"/>
          <w:lang w:val="en-GB"/>
        </w:rPr>
        <w:t>0</w:t>
      </w:r>
      <w:r w:rsidR="00F64B1F">
        <w:rPr>
          <w:lang w:val="en-GB"/>
        </w:rPr>
        <w:t>, Figure 1B</w:t>
      </w:r>
      <w:r w:rsidR="00416353" w:rsidRPr="003B2661">
        <w:rPr>
          <w:lang w:val="en-GB"/>
        </w:rPr>
        <w:t>) (</w:t>
      </w:r>
      <w:proofErr w:type="spellStart"/>
      <w:r w:rsidR="008A06B1">
        <w:rPr>
          <w:lang w:val="en-GB"/>
        </w:rPr>
        <w:t>Angilletta</w:t>
      </w:r>
      <w:proofErr w:type="spellEnd"/>
      <w:r w:rsidR="008A06B1">
        <w:rPr>
          <w:lang w:val="en-GB"/>
        </w:rPr>
        <w:t>, 2009</w:t>
      </w:r>
      <w:r w:rsidR="00E401B9" w:rsidRPr="003B2661">
        <w:rPr>
          <w:lang w:val="en-GB"/>
        </w:rPr>
        <w:t>). These adap</w:t>
      </w:r>
      <w:r w:rsidR="00416353" w:rsidRPr="003B2661">
        <w:rPr>
          <w:lang w:val="en-GB"/>
        </w:rPr>
        <w:t>tat</w:t>
      </w:r>
      <w:r w:rsidR="003B344F" w:rsidRPr="003B2661">
        <w:rPr>
          <w:lang w:val="en-GB"/>
        </w:rPr>
        <w:t xml:space="preserve">ions </w:t>
      </w:r>
      <w:r w:rsidR="00416353" w:rsidRPr="003B2661">
        <w:rPr>
          <w:lang w:val="en-GB"/>
        </w:rPr>
        <w:t>have consequences on species interactions by producing</w:t>
      </w:r>
      <w:r w:rsidR="002A79C8">
        <w:rPr>
          <w:lang w:val="en-GB"/>
        </w:rPr>
        <w:t xml:space="preserve"> </w:t>
      </w:r>
      <w:r w:rsidR="0086451F" w:rsidRPr="003B2661">
        <w:rPr>
          <w:lang w:val="en-GB"/>
        </w:rPr>
        <w:t>mismatches</w:t>
      </w:r>
      <w:r w:rsidR="00416353" w:rsidRPr="003B2661">
        <w:rPr>
          <w:lang w:val="en-GB"/>
        </w:rPr>
        <w:t xml:space="preserve"> in performance between predators and their prey (Dell </w:t>
      </w:r>
      <w:r w:rsidR="00416353" w:rsidRPr="003B2661">
        <w:rPr>
          <w:i/>
          <w:lang w:val="en-GB"/>
        </w:rPr>
        <w:t>et al.</w:t>
      </w:r>
      <w:r w:rsidR="00416353" w:rsidRPr="003B2661">
        <w:rPr>
          <w:lang w:val="en-GB"/>
        </w:rPr>
        <w:t>, 2014). Most species currently perform differently throughout their operational te</w:t>
      </w:r>
      <w:r w:rsidR="002A79C8">
        <w:rPr>
          <w:lang w:val="en-GB"/>
        </w:rPr>
        <w:t>mperature range (OTR) (Figure 1D</w:t>
      </w:r>
      <w:r w:rsidR="00416353" w:rsidRPr="003B2661">
        <w:rPr>
          <w:lang w:val="en-GB"/>
        </w:rPr>
        <w:t>), with p</w:t>
      </w:r>
      <w:r w:rsidR="002A79C8">
        <w:rPr>
          <w:lang w:val="en-GB"/>
        </w:rPr>
        <w:t>rey usually under evolutionary</w:t>
      </w:r>
      <w:r w:rsidR="00416353" w:rsidRPr="003B2661">
        <w:rPr>
          <w:lang w:val="en-GB"/>
        </w:rPr>
        <w:t xml:space="preserve"> pressure to </w:t>
      </w:r>
      <w:r w:rsidR="002A79C8">
        <w:rPr>
          <w:lang w:val="en-GB"/>
        </w:rPr>
        <w:t>out</w:t>
      </w:r>
      <w:r w:rsidR="00416353" w:rsidRPr="003B2661">
        <w:rPr>
          <w:lang w:val="en-GB"/>
        </w:rPr>
        <w:t>perform</w:t>
      </w:r>
      <w:r w:rsidR="002A79C8">
        <w:rPr>
          <w:lang w:val="en-GB"/>
        </w:rPr>
        <w:t xml:space="preserve"> predators</w:t>
      </w:r>
      <w:r w:rsidR="00416353" w:rsidRPr="003B2661">
        <w:rPr>
          <w:lang w:val="en-GB"/>
        </w:rPr>
        <w:t xml:space="preserve"> at the bottom of the range (Dell </w:t>
      </w:r>
      <w:r w:rsidR="00416353" w:rsidRPr="003B2661">
        <w:rPr>
          <w:i/>
          <w:lang w:val="en-GB"/>
        </w:rPr>
        <w:t>et al.</w:t>
      </w:r>
      <w:r w:rsidR="00416353" w:rsidRPr="003B2661">
        <w:rPr>
          <w:lang w:val="en-GB"/>
        </w:rPr>
        <w:t>, 2011). As species adapt to new environments, new mismatches will arise and lead to new interactions</w:t>
      </w:r>
      <w:r w:rsidR="00F64B1F">
        <w:rPr>
          <w:lang w:val="en-GB"/>
        </w:rPr>
        <w:t xml:space="preserve"> (Figure 1E)</w:t>
      </w:r>
      <w:r w:rsidR="00416353" w:rsidRPr="003B2661">
        <w:rPr>
          <w:lang w:val="en-GB"/>
        </w:rPr>
        <w:t>. These in t</w:t>
      </w:r>
      <w:r w:rsidR="003E56E0" w:rsidRPr="003B2661">
        <w:rPr>
          <w:lang w:val="en-GB"/>
        </w:rPr>
        <w:t>urn will</w:t>
      </w:r>
      <w:r w:rsidR="00E11075">
        <w:rPr>
          <w:lang w:val="en-GB"/>
        </w:rPr>
        <w:t xml:space="preserve"> increase consumption rates,</w:t>
      </w:r>
      <w:r w:rsidR="002A79C8">
        <w:rPr>
          <w:lang w:val="en-GB"/>
        </w:rPr>
        <w:t xml:space="preserve"> modify</w:t>
      </w:r>
      <w:r w:rsidR="003E56E0" w:rsidRPr="003B2661">
        <w:rPr>
          <w:lang w:val="en-GB"/>
        </w:rPr>
        <w:t xml:space="preserve"> com</w:t>
      </w:r>
      <w:r w:rsidR="00416353" w:rsidRPr="003B2661">
        <w:rPr>
          <w:lang w:val="en-GB"/>
        </w:rPr>
        <w:t>munity dynamics</w:t>
      </w:r>
      <w:r w:rsidR="00E11075">
        <w:rPr>
          <w:lang w:val="en-GB"/>
        </w:rPr>
        <w:t xml:space="preserve"> </w:t>
      </w:r>
      <w:r w:rsidR="00416353" w:rsidRPr="003B2661">
        <w:rPr>
          <w:lang w:val="en-GB"/>
        </w:rPr>
        <w:t>and could lead to changes in ecosystem assemblage and increased extinction risk (</w:t>
      </w:r>
      <w:proofErr w:type="spellStart"/>
      <w:r w:rsidR="00416353" w:rsidRPr="003B2661">
        <w:rPr>
          <w:lang w:val="en-GB"/>
        </w:rPr>
        <w:t>Albouy</w:t>
      </w:r>
      <w:proofErr w:type="spellEnd"/>
      <w:r w:rsidR="00416353" w:rsidRPr="003B2661">
        <w:rPr>
          <w:lang w:val="en-GB"/>
        </w:rPr>
        <w:t xml:space="preserve"> </w:t>
      </w:r>
      <w:r w:rsidR="00416353" w:rsidRPr="003B2661">
        <w:rPr>
          <w:i/>
          <w:lang w:val="en-GB"/>
        </w:rPr>
        <w:t>et al.</w:t>
      </w:r>
      <w:r w:rsidR="00416353" w:rsidRPr="003B2661">
        <w:rPr>
          <w:lang w:val="en-GB"/>
        </w:rPr>
        <w:t xml:space="preserve">, 2014; </w:t>
      </w:r>
      <w:proofErr w:type="spellStart"/>
      <w:r w:rsidR="00416353" w:rsidRPr="003B2661">
        <w:rPr>
          <w:lang w:val="en-GB"/>
        </w:rPr>
        <w:t>Rall</w:t>
      </w:r>
      <w:proofErr w:type="spellEnd"/>
      <w:r w:rsidR="00416353" w:rsidRPr="003B2661">
        <w:rPr>
          <w:lang w:val="en-GB"/>
        </w:rPr>
        <w:t xml:space="preserve"> </w:t>
      </w:r>
      <w:r w:rsidR="00416353" w:rsidRPr="003B2661">
        <w:rPr>
          <w:i/>
          <w:lang w:val="en-GB"/>
        </w:rPr>
        <w:t>et al.</w:t>
      </w:r>
      <w:r w:rsidR="00416353" w:rsidRPr="003B2661">
        <w:rPr>
          <w:lang w:val="en-GB"/>
        </w:rPr>
        <w:t xml:space="preserve">, 2010). </w:t>
      </w:r>
    </w:p>
    <w:p w14:paraId="60C9C795" w14:textId="3085E48F" w:rsidR="008A06B1" w:rsidRPr="003B2661" w:rsidRDefault="008A06B1" w:rsidP="00CB5862">
      <w:pPr>
        <w:spacing w:line="360" w:lineRule="auto"/>
        <w:ind w:firstLine="720"/>
        <w:jc w:val="both"/>
        <w:rPr>
          <w:lang w:val="en-GB"/>
        </w:rPr>
      </w:pPr>
      <w:r w:rsidRPr="003B2661">
        <w:rPr>
          <w:lang w:val="en-GB"/>
        </w:rPr>
        <w:t>Body velocity</w:t>
      </w:r>
      <w:r>
        <w:rPr>
          <w:lang w:val="en-GB"/>
        </w:rPr>
        <w:t xml:space="preserve"> affects predator search rates, driving</w:t>
      </w:r>
      <w:r w:rsidRPr="003B2661">
        <w:rPr>
          <w:lang w:val="en-GB"/>
        </w:rPr>
        <w:t xml:space="preserve"> predator-prey interactions (</w:t>
      </w:r>
      <w:proofErr w:type="spellStart"/>
      <w:r>
        <w:rPr>
          <w:lang w:val="en-GB"/>
        </w:rPr>
        <w:t>Mc</w:t>
      </w:r>
      <w:proofErr w:type="spellEnd"/>
      <w:r>
        <w:rPr>
          <w:lang w:val="en-GB"/>
        </w:rPr>
        <w:t xml:space="preserve"> Gill &amp; </w:t>
      </w:r>
      <w:proofErr w:type="spellStart"/>
      <w:r>
        <w:rPr>
          <w:lang w:val="en-GB"/>
        </w:rPr>
        <w:t>Mittelbach</w:t>
      </w:r>
      <w:proofErr w:type="spellEnd"/>
      <w:r>
        <w:rPr>
          <w:lang w:val="en-GB"/>
        </w:rPr>
        <w:t xml:space="preserve">, 2006; </w:t>
      </w:r>
      <w:proofErr w:type="spellStart"/>
      <w:r>
        <w:rPr>
          <w:lang w:val="en-GB"/>
        </w:rPr>
        <w:t>Pawar</w:t>
      </w:r>
      <w:proofErr w:type="spellEnd"/>
      <w:r>
        <w:rPr>
          <w:lang w:val="en-GB"/>
        </w:rPr>
        <w:t xml:space="preserve"> </w:t>
      </w:r>
      <w:r>
        <w:rPr>
          <w:i/>
          <w:lang w:val="en-GB"/>
        </w:rPr>
        <w:t>et al.</w:t>
      </w:r>
      <w:r>
        <w:rPr>
          <w:lang w:val="en-GB"/>
        </w:rPr>
        <w:t xml:space="preserve">, 2012; </w:t>
      </w:r>
      <w:r w:rsidRPr="003B2661">
        <w:rPr>
          <w:lang w:val="en-GB"/>
        </w:rPr>
        <w:t xml:space="preserve">Dell </w:t>
      </w:r>
      <w:r w:rsidRPr="003B2661">
        <w:rPr>
          <w:i/>
          <w:lang w:val="en-GB"/>
        </w:rPr>
        <w:t>et al.</w:t>
      </w:r>
      <w:r w:rsidRPr="003B2661">
        <w:rPr>
          <w:lang w:val="en-GB"/>
        </w:rPr>
        <w:t>, 2014). In part, the energy produced from respiration will be used up for muscle contraction and locomotion</w:t>
      </w:r>
      <w:r>
        <w:rPr>
          <w:lang w:val="en-GB"/>
        </w:rPr>
        <w:t xml:space="preserve"> (</w:t>
      </w:r>
      <w:r w:rsidRPr="003B2661">
        <w:rPr>
          <w:lang w:val="en-GB"/>
        </w:rPr>
        <w:t>Alexander, 2003</w:t>
      </w:r>
      <w:r>
        <w:rPr>
          <w:lang w:val="en-GB"/>
        </w:rPr>
        <w:t>)</w:t>
      </w:r>
      <w:r w:rsidRPr="003B2661">
        <w:rPr>
          <w:lang w:val="en-GB"/>
        </w:rPr>
        <w:t>. Research on animal locomotion suggests specific relationships between</w:t>
      </w:r>
      <w:r w:rsidR="00C06E93">
        <w:rPr>
          <w:lang w:val="en-GB"/>
        </w:rPr>
        <w:t xml:space="preserve"> the energetic</w:t>
      </w:r>
      <w:r w:rsidRPr="003B2661">
        <w:rPr>
          <w:lang w:val="en-GB"/>
        </w:rPr>
        <w:t xml:space="preserve"> cost of transport and metabolic rate based on locomotion type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Alexander, 2003; Hein </w:t>
      </w:r>
      <w:r w:rsidRPr="003B2661">
        <w:rPr>
          <w:i/>
          <w:lang w:val="en-GB"/>
        </w:rPr>
        <w:t>et al.</w:t>
      </w:r>
      <w:r w:rsidRPr="003B2661">
        <w:rPr>
          <w:lang w:val="en-GB"/>
        </w:rPr>
        <w:t xml:space="preserve">, 2012;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xml:space="preserve">, 2016). Thus, </w:t>
      </w:r>
      <w:r w:rsidR="00C06E93">
        <w:rPr>
          <w:lang w:val="en-GB"/>
        </w:rPr>
        <w:t xml:space="preserve">local </w:t>
      </w:r>
      <w:r w:rsidRPr="003B2661">
        <w:rPr>
          <w:lang w:val="en-GB"/>
        </w:rPr>
        <w:t xml:space="preserve">adaptation of </w:t>
      </w:r>
      <w:r w:rsidR="00C06E93">
        <w:rPr>
          <w:lang w:val="en-GB"/>
        </w:rPr>
        <w:t>respiration TPCs</w:t>
      </w:r>
      <w:r w:rsidRPr="003B2661">
        <w:rPr>
          <w:lang w:val="en-GB"/>
        </w:rPr>
        <w:t xml:space="preserve"> w</w:t>
      </w:r>
      <w:r w:rsidR="00C06E93">
        <w:rPr>
          <w:lang w:val="en-GB"/>
        </w:rPr>
        <w:t>ill induce</w:t>
      </w:r>
      <w:r w:rsidRPr="003B2661">
        <w:rPr>
          <w:lang w:val="en-GB"/>
        </w:rPr>
        <w:t xml:space="preserve"> changes</w:t>
      </w:r>
      <w:r w:rsidR="00C06E93">
        <w:rPr>
          <w:lang w:val="en-GB"/>
        </w:rPr>
        <w:t xml:space="preserve"> in velocity TPCs</w:t>
      </w:r>
      <w:r w:rsidRPr="003B2661">
        <w:rPr>
          <w:lang w:val="en-GB"/>
        </w:rPr>
        <w:t xml:space="preserve"> in </w:t>
      </w:r>
      <w:r w:rsidR="00C06E93">
        <w:rPr>
          <w:lang w:val="en-GB"/>
        </w:rPr>
        <w:t>turn</w:t>
      </w:r>
      <w:r w:rsidRPr="003B2661">
        <w:rPr>
          <w:lang w:val="en-GB"/>
        </w:rPr>
        <w:t xml:space="preserve"> </w:t>
      </w:r>
      <w:r w:rsidR="00C06E93">
        <w:rPr>
          <w:lang w:val="en-GB"/>
        </w:rPr>
        <w:t>affecting predator-prey</w:t>
      </w:r>
      <w:r w:rsidRPr="003B2661">
        <w:rPr>
          <w:lang w:val="en-GB"/>
        </w:rPr>
        <w:t xml:space="preserve"> ability to forage or escape.</w:t>
      </w:r>
      <w:r w:rsidR="00C06E93">
        <w:rPr>
          <w:lang w:val="en-GB"/>
        </w:rPr>
        <w:t xml:space="preserve"> </w:t>
      </w:r>
      <w:r w:rsidR="00C06E93" w:rsidRPr="003B2661">
        <w:rPr>
          <w:lang w:val="en-GB"/>
        </w:rPr>
        <w:t>Temperature dependence of search rates has been suggested (</w:t>
      </w:r>
      <w:proofErr w:type="spellStart"/>
      <w:r w:rsidR="00C06E93" w:rsidRPr="003B2661">
        <w:rPr>
          <w:lang w:val="en-GB"/>
        </w:rPr>
        <w:t>Rall</w:t>
      </w:r>
      <w:proofErr w:type="spellEnd"/>
      <w:r w:rsidR="00C06E93" w:rsidRPr="003B2661">
        <w:rPr>
          <w:lang w:val="en-GB"/>
        </w:rPr>
        <w:t xml:space="preserve"> </w:t>
      </w:r>
      <w:r w:rsidR="00C06E93" w:rsidRPr="003B2661">
        <w:rPr>
          <w:i/>
          <w:lang w:val="en-GB"/>
        </w:rPr>
        <w:t>et al.</w:t>
      </w:r>
      <w:r w:rsidR="00C06E93" w:rsidRPr="003B2661">
        <w:rPr>
          <w:lang w:val="en-GB"/>
        </w:rPr>
        <w:t>, 2012) but proper mechanistic understanding of the relationship is lacking.</w:t>
      </w:r>
      <w:r w:rsidRPr="003B2661">
        <w:rPr>
          <w:lang w:val="en-GB"/>
        </w:rPr>
        <w:t xml:space="preserve">  </w:t>
      </w:r>
      <w:commentRangeStart w:id="4"/>
      <w:r w:rsidRPr="003B2661">
        <w:rPr>
          <w:lang w:val="en-GB"/>
        </w:rPr>
        <w:t>Search rates are determined both by the biological traits of the resource and its consumer and by environmental conditions</w:t>
      </w:r>
      <w:commentRangeEnd w:id="4"/>
      <w:r w:rsidR="00C06E93">
        <w:rPr>
          <w:rStyle w:val="CommentReference"/>
        </w:rPr>
        <w:commentReference w:id="4"/>
      </w:r>
      <w:r w:rsidRPr="003B2661">
        <w:rPr>
          <w:lang w:val="en-GB"/>
        </w:rPr>
        <w:t xml:space="preserve">. </w:t>
      </w:r>
      <w:r w:rsidR="00C06E93" w:rsidRPr="003B2661">
        <w:rPr>
          <w:lang w:val="en-GB"/>
        </w:rPr>
        <w:t>In addition to temperature, environmental dimensionality has been shown to have an effect on search rates (</w:t>
      </w:r>
      <w:proofErr w:type="spellStart"/>
      <w:r w:rsidR="00C06E93" w:rsidRPr="003B2661">
        <w:rPr>
          <w:lang w:val="en-GB"/>
        </w:rPr>
        <w:t>Pawar</w:t>
      </w:r>
      <w:proofErr w:type="spellEnd"/>
      <w:r w:rsidR="00C06E93" w:rsidRPr="003B2661">
        <w:rPr>
          <w:lang w:val="en-GB"/>
        </w:rPr>
        <w:t xml:space="preserve"> </w:t>
      </w:r>
      <w:r w:rsidR="00C06E93" w:rsidRPr="003B2661">
        <w:rPr>
          <w:i/>
          <w:lang w:val="en-GB"/>
        </w:rPr>
        <w:t>et al.</w:t>
      </w:r>
      <w:r w:rsidR="00C06E93" w:rsidRPr="003B2661">
        <w:rPr>
          <w:lang w:val="en-GB"/>
        </w:rPr>
        <w:t>, 2012).</w:t>
      </w:r>
      <w:r w:rsidR="00C06E93">
        <w:rPr>
          <w:lang w:val="en-GB"/>
        </w:rPr>
        <w:t xml:space="preserve"> </w:t>
      </w:r>
      <w:r w:rsidRPr="003B2661">
        <w:rPr>
          <w:lang w:val="en-GB"/>
        </w:rPr>
        <w:t xml:space="preserve">Biotic effects on search rates are determined by the relative velocity of the predator and its prey (Dell </w:t>
      </w:r>
      <w:r w:rsidRPr="003B2661">
        <w:rPr>
          <w:i/>
          <w:lang w:val="en-GB"/>
        </w:rPr>
        <w:t>et al.</w:t>
      </w:r>
      <w:r w:rsidR="00C74859">
        <w:rPr>
          <w:lang w:val="en-GB"/>
        </w:rPr>
        <w:t>, 2014). We consider how local adaptation of metabolic rates drives adaptation of species velocity and how the arising mismatches result in altered predator search rates.</w:t>
      </w:r>
      <w:r w:rsidR="00C74859" w:rsidRPr="003B2661">
        <w:rPr>
          <w:lang w:val="en-GB"/>
        </w:rPr>
        <w:t xml:space="preserve"> </w:t>
      </w:r>
    </w:p>
    <w:p w14:paraId="24619D17" w14:textId="3D6D28A9" w:rsidR="00416353" w:rsidRPr="003B2661" w:rsidRDefault="00416353" w:rsidP="00CB5862">
      <w:pPr>
        <w:spacing w:line="360" w:lineRule="auto"/>
        <w:ind w:firstLine="720"/>
        <w:jc w:val="both"/>
        <w:rPr>
          <w:lang w:val="en-GB"/>
        </w:rPr>
      </w:pPr>
      <w:r w:rsidRPr="003B2661">
        <w:rPr>
          <w:lang w:val="en-GB"/>
        </w:rPr>
        <w:t>Comprehensive mechanistic mode</w:t>
      </w:r>
      <w:r w:rsidR="00C74859">
        <w:rPr>
          <w:lang w:val="en-GB"/>
        </w:rPr>
        <w:t>l</w:t>
      </w:r>
      <w:r w:rsidRPr="003B2661">
        <w:rPr>
          <w:lang w:val="en-GB"/>
        </w:rPr>
        <w:t xml:space="preserve">ling of the effect of metabolism on higher level processes promises to yield invaluable insight into the biochemical processes </w:t>
      </w:r>
      <w:r w:rsidRPr="003B2661">
        <w:rPr>
          <w:lang w:val="en-GB"/>
        </w:rPr>
        <w:lastRenderedPageBreak/>
        <w:t>directing ecology (Dell</w:t>
      </w:r>
      <w:r w:rsidRPr="003B2661">
        <w:rPr>
          <w:i/>
          <w:lang w:val="en-GB"/>
        </w:rPr>
        <w:t xml:space="preserve"> et al.</w:t>
      </w:r>
      <w:r w:rsidR="002061BD">
        <w:rPr>
          <w:lang w:val="en-GB"/>
        </w:rPr>
        <w:t xml:space="preserve">, 2014; </w:t>
      </w:r>
      <w:proofErr w:type="spellStart"/>
      <w:r w:rsidR="002061BD">
        <w:rPr>
          <w:lang w:val="en-GB"/>
        </w:rPr>
        <w:t>Gibert</w:t>
      </w:r>
      <w:proofErr w:type="spellEnd"/>
      <w:r w:rsidR="002061BD">
        <w:rPr>
          <w:lang w:val="en-GB"/>
        </w:rPr>
        <w:t xml:space="preserve"> &amp;</w:t>
      </w:r>
      <w:r w:rsidRPr="003B2661">
        <w:rPr>
          <w:lang w:val="en-GB"/>
        </w:rPr>
        <w:t xml:space="preserve"> DeLong, 2014;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w:t>
      </w:r>
      <w:r w:rsidR="00B96A01" w:rsidRPr="003B2661">
        <w:rPr>
          <w:lang w:val="en-GB"/>
        </w:rPr>
        <w:t>Here, w</w:t>
      </w:r>
      <w:r w:rsidRPr="003B2661">
        <w:rPr>
          <w:lang w:val="en-GB"/>
        </w:rPr>
        <w:t>e develop</w:t>
      </w:r>
      <w:r w:rsidR="00406E28" w:rsidRPr="003B2661">
        <w:rPr>
          <w:lang w:val="en-GB"/>
        </w:rPr>
        <w:t xml:space="preserve"> </w:t>
      </w:r>
      <w:r w:rsidRPr="003B2661">
        <w:rPr>
          <w:lang w:val="en-GB"/>
        </w:rPr>
        <w:t>a model</w:t>
      </w:r>
      <w:r w:rsidR="00B00653" w:rsidRPr="003B2661">
        <w:rPr>
          <w:lang w:val="en-GB"/>
        </w:rPr>
        <w:t xml:space="preserve"> to predict </w:t>
      </w:r>
      <w:r w:rsidRPr="003B2661">
        <w:rPr>
          <w:lang w:val="en-GB"/>
        </w:rPr>
        <w:t xml:space="preserve">species </w:t>
      </w:r>
      <w:r w:rsidR="00966381" w:rsidRPr="003B2661">
        <w:rPr>
          <w:lang w:val="en-GB"/>
        </w:rPr>
        <w:t xml:space="preserve">interaction rates </w:t>
      </w:r>
      <w:r w:rsidR="007040D4" w:rsidRPr="003B2661">
        <w:rPr>
          <w:lang w:val="en-GB"/>
        </w:rPr>
        <w:t>from individual</w:t>
      </w:r>
      <w:r w:rsidR="00F97C43" w:rsidRPr="003B2661">
        <w:rPr>
          <w:lang w:val="en-GB"/>
        </w:rPr>
        <w:t>-level</w:t>
      </w:r>
      <w:r w:rsidR="007040D4" w:rsidRPr="003B2661">
        <w:rPr>
          <w:lang w:val="en-GB"/>
        </w:rPr>
        <w:t xml:space="preserve"> metabolic</w:t>
      </w:r>
      <w:r w:rsidR="007663FE" w:rsidRPr="003B2661">
        <w:rPr>
          <w:lang w:val="en-GB"/>
        </w:rPr>
        <w:t xml:space="preserve"> (specifically respiration)</w:t>
      </w:r>
      <w:r w:rsidR="007040D4" w:rsidRPr="003B2661">
        <w:rPr>
          <w:lang w:val="en-GB"/>
        </w:rPr>
        <w:t xml:space="preserve"> rates</w:t>
      </w:r>
      <w:r w:rsidRPr="003B2661">
        <w:rPr>
          <w:lang w:val="en-GB"/>
        </w:rPr>
        <w:t>. Bridging the gap</w:t>
      </w:r>
      <w:r w:rsidR="00C74859">
        <w:rPr>
          <w:lang w:val="en-GB"/>
        </w:rPr>
        <w:t xml:space="preserve"> between basal biochemistry, velocity and search rates</w:t>
      </w:r>
      <w:r w:rsidR="002061BD">
        <w:rPr>
          <w:lang w:val="en-GB"/>
        </w:rPr>
        <w:t xml:space="preserve"> v</w:t>
      </w:r>
      <w:r w:rsidR="00C74859">
        <w:rPr>
          <w:lang w:val="en-GB"/>
        </w:rPr>
        <w:t xml:space="preserve">ia robust mathematical modelling allows for predictions of </w:t>
      </w:r>
      <w:commentRangeStart w:id="5"/>
      <w:r w:rsidR="00C74859">
        <w:rPr>
          <w:lang w:val="en-GB"/>
        </w:rPr>
        <w:t>seldom measured search rates</w:t>
      </w:r>
      <w:commentRangeEnd w:id="5"/>
      <w:r w:rsidR="002061BD">
        <w:rPr>
          <w:rStyle w:val="CommentReference"/>
        </w:rPr>
        <w:commentReference w:id="5"/>
      </w:r>
      <w:r w:rsidR="00C74859">
        <w:rPr>
          <w:lang w:val="en-GB"/>
        </w:rPr>
        <w:t xml:space="preserve"> using commonly acquired respiration rates</w:t>
      </w:r>
      <w:r w:rsidR="002061BD">
        <w:rPr>
          <w:lang w:val="en-GB"/>
        </w:rPr>
        <w:t xml:space="preserve"> (</w:t>
      </w:r>
      <w:proofErr w:type="spellStart"/>
      <w:r w:rsidR="002061BD">
        <w:rPr>
          <w:lang w:val="en-GB"/>
        </w:rPr>
        <w:t>Gillooly</w:t>
      </w:r>
      <w:proofErr w:type="spellEnd"/>
      <w:r w:rsidR="002061BD">
        <w:rPr>
          <w:lang w:val="en-GB"/>
        </w:rPr>
        <w:t xml:space="preserve"> </w:t>
      </w:r>
      <w:r w:rsidR="002061BD">
        <w:rPr>
          <w:i/>
          <w:lang w:val="en-GB"/>
        </w:rPr>
        <w:t>et al.</w:t>
      </w:r>
      <w:r w:rsidR="002061BD">
        <w:rPr>
          <w:lang w:val="en-GB"/>
        </w:rPr>
        <w:t xml:space="preserve">, 2001; Brown </w:t>
      </w:r>
      <w:r w:rsidR="002061BD">
        <w:rPr>
          <w:i/>
          <w:lang w:val="en-GB"/>
        </w:rPr>
        <w:t>et al.</w:t>
      </w:r>
      <w:r w:rsidR="002061BD">
        <w:rPr>
          <w:lang w:val="en-GB"/>
        </w:rPr>
        <w:t xml:space="preserve">, 2004; </w:t>
      </w:r>
      <w:r w:rsidR="002061BD" w:rsidRPr="003B2661">
        <w:rPr>
          <w:lang w:val="en-GB"/>
        </w:rPr>
        <w:t xml:space="preserve">Dell </w:t>
      </w:r>
      <w:r w:rsidR="002061BD" w:rsidRPr="003B2661">
        <w:rPr>
          <w:i/>
          <w:lang w:val="en-GB"/>
        </w:rPr>
        <w:t>et al.</w:t>
      </w:r>
      <w:r w:rsidR="002061BD" w:rsidRPr="003B2661">
        <w:rPr>
          <w:lang w:val="en-GB"/>
        </w:rPr>
        <w:t>, 2011</w:t>
      </w:r>
      <w:r w:rsidR="002061BD">
        <w:rPr>
          <w:lang w:val="en-GB"/>
        </w:rPr>
        <w:t>; Huey &amp; Kingsolver, 2011)</w:t>
      </w:r>
      <w:r w:rsidRPr="003B2661">
        <w:rPr>
          <w:lang w:val="en-GB"/>
        </w:rPr>
        <w:t>.</w:t>
      </w:r>
      <w:r w:rsidR="001F3354" w:rsidRPr="003B2661">
        <w:rPr>
          <w:lang w:val="en-GB"/>
        </w:rPr>
        <w:t xml:space="preserve"> We </w:t>
      </w:r>
      <w:r w:rsidR="003B344F" w:rsidRPr="003B2661">
        <w:rPr>
          <w:lang w:val="en-GB"/>
        </w:rPr>
        <w:t xml:space="preserve">support our </w:t>
      </w:r>
      <w:r w:rsidRPr="003B2661">
        <w:rPr>
          <w:lang w:val="en-GB"/>
        </w:rPr>
        <w:t xml:space="preserve">theoretical </w:t>
      </w:r>
      <w:r w:rsidR="003B344F" w:rsidRPr="003B2661">
        <w:rPr>
          <w:lang w:val="en-GB"/>
        </w:rPr>
        <w:t xml:space="preserve">approach by integrating </w:t>
      </w:r>
      <w:r w:rsidRPr="003B2661">
        <w:rPr>
          <w:lang w:val="en-GB"/>
        </w:rPr>
        <w:t xml:space="preserve">empirical </w:t>
      </w:r>
      <w:r w:rsidR="003B344F" w:rsidRPr="003B2661">
        <w:rPr>
          <w:lang w:val="en-GB"/>
        </w:rPr>
        <w:t>work</w:t>
      </w:r>
      <w:r w:rsidRPr="003B2661">
        <w:rPr>
          <w:lang w:val="en-GB"/>
        </w:rPr>
        <w:t xml:space="preserve"> to understand the relationship between biological traits and species interac</w:t>
      </w:r>
      <w:r w:rsidR="001F3354" w:rsidRPr="003B2661">
        <w:rPr>
          <w:lang w:val="en-GB"/>
        </w:rPr>
        <w:t xml:space="preserve">tions with temperature. </w:t>
      </w:r>
      <w:r w:rsidR="002061BD">
        <w:rPr>
          <w:lang w:val="en-GB"/>
        </w:rPr>
        <w:t xml:space="preserve">We used a space for time substitution for adaptation by sampling </w:t>
      </w:r>
      <w:r w:rsidR="002061BD" w:rsidRPr="003B2661">
        <w:rPr>
          <w:lang w:val="en-GB"/>
        </w:rPr>
        <w:t>three taxa of aquatic invertebrates</w:t>
      </w:r>
      <w:r w:rsidR="002061BD">
        <w:rPr>
          <w:lang w:val="en-GB"/>
        </w:rPr>
        <w:t xml:space="preserve"> from a large mesocosm experiment set up</w:t>
      </w:r>
      <w:r w:rsidRPr="003B2661">
        <w:rPr>
          <w:lang w:val="en-GB"/>
        </w:rPr>
        <w:t xml:space="preserve"> in the Iberian </w:t>
      </w:r>
      <w:r w:rsidR="00B00653" w:rsidRPr="003B2661">
        <w:rPr>
          <w:lang w:val="en-GB"/>
        </w:rPr>
        <w:t>Peninsula</w:t>
      </w:r>
      <w:r w:rsidR="002061BD">
        <w:rPr>
          <w:lang w:val="en-GB"/>
        </w:rPr>
        <w:t xml:space="preserve"> with sites located in regions varying in mean temperature. </w:t>
      </w:r>
      <w:r w:rsidRPr="003B2661">
        <w:rPr>
          <w:lang w:val="en-GB"/>
        </w:rPr>
        <w:t xml:space="preserve">All three species of interest are widespread insects in Europe and fill different ecological niches: top predator, intermediate consumer and bottom-feeder. These </w:t>
      </w:r>
      <w:r w:rsidR="00332BE1" w:rsidRPr="003B2661">
        <w:rPr>
          <w:lang w:val="en-GB"/>
        </w:rPr>
        <w:t>taxa are locally adapted,</w:t>
      </w:r>
      <w:r w:rsidRPr="003B2661">
        <w:rPr>
          <w:lang w:val="en-GB"/>
        </w:rPr>
        <w:t xml:space="preserve"> </w:t>
      </w:r>
      <w:r w:rsidR="006F3A02" w:rsidRPr="003B2661">
        <w:rPr>
          <w:lang w:val="en-GB"/>
        </w:rPr>
        <w:t xml:space="preserve">which </w:t>
      </w:r>
      <w:r w:rsidRPr="003B2661">
        <w:rPr>
          <w:lang w:val="en-GB"/>
        </w:rPr>
        <w:t>enabl</w:t>
      </w:r>
      <w:r w:rsidR="006F3A02" w:rsidRPr="003B2661">
        <w:rPr>
          <w:lang w:val="en-GB"/>
        </w:rPr>
        <w:t>ed</w:t>
      </w:r>
      <w:r w:rsidRPr="003B2661">
        <w:rPr>
          <w:lang w:val="en-GB"/>
        </w:rPr>
        <w:t xml:space="preserve"> us to detect the</w:t>
      </w:r>
      <w:r w:rsidR="003B344F" w:rsidRPr="003B2661">
        <w:rPr>
          <w:lang w:val="en-GB"/>
        </w:rPr>
        <w:t xml:space="preserve"> </w:t>
      </w:r>
      <w:r w:rsidRPr="003B2661">
        <w:rPr>
          <w:lang w:val="en-GB"/>
        </w:rPr>
        <w:t xml:space="preserve">effect of warming on their respective TPCs. </w:t>
      </w:r>
      <w:r w:rsidR="003B344F" w:rsidRPr="003B2661">
        <w:rPr>
          <w:lang w:val="en-GB"/>
        </w:rPr>
        <w:t>We look</w:t>
      </w:r>
      <w:r w:rsidR="006F3A02" w:rsidRPr="003B2661">
        <w:rPr>
          <w:lang w:val="en-GB"/>
        </w:rPr>
        <w:t>ed</w:t>
      </w:r>
      <w:r w:rsidR="003B344F" w:rsidRPr="003B2661">
        <w:rPr>
          <w:lang w:val="en-GB"/>
        </w:rPr>
        <w:t xml:space="preserve"> for</w:t>
      </w:r>
      <w:r w:rsidR="006E6E3A" w:rsidRPr="003B2661">
        <w:rPr>
          <w:lang w:val="en-GB"/>
        </w:rPr>
        <w:t xml:space="preserve"> temperature-induced</w:t>
      </w:r>
      <w:r w:rsidR="003B344F" w:rsidRPr="003B2661">
        <w:rPr>
          <w:lang w:val="en-GB"/>
        </w:rPr>
        <w:t xml:space="preserve"> m</w:t>
      </w:r>
      <w:r w:rsidRPr="003B2661">
        <w:rPr>
          <w:lang w:val="en-GB"/>
        </w:rPr>
        <w:t>i</w:t>
      </w:r>
      <w:r w:rsidR="006E6E3A" w:rsidRPr="003B2661">
        <w:rPr>
          <w:lang w:val="en-GB"/>
        </w:rPr>
        <w:t xml:space="preserve">smatches in the TPCs </w:t>
      </w:r>
      <w:r w:rsidR="002061BD">
        <w:rPr>
          <w:lang w:val="en-GB"/>
        </w:rPr>
        <w:t xml:space="preserve">of </w:t>
      </w:r>
      <w:r w:rsidR="006E6E3A" w:rsidRPr="003B2661">
        <w:rPr>
          <w:lang w:val="en-GB"/>
        </w:rPr>
        <w:t>velocity, to predict</w:t>
      </w:r>
      <w:r w:rsidR="00B00653" w:rsidRPr="003B2661">
        <w:rPr>
          <w:lang w:val="en-GB"/>
        </w:rPr>
        <w:t xml:space="preserve"> changes in species interac</w:t>
      </w:r>
      <w:r w:rsidRPr="003B2661">
        <w:rPr>
          <w:lang w:val="en-GB"/>
        </w:rPr>
        <w:t xml:space="preserve">tions for locally adapted populations. </w:t>
      </w:r>
    </w:p>
    <w:p w14:paraId="787CC3E7" w14:textId="43729703" w:rsidR="00896C5A" w:rsidRPr="003536B0" w:rsidRDefault="00B40FB1" w:rsidP="00CB5862">
      <w:pPr>
        <w:spacing w:line="360" w:lineRule="auto"/>
        <w:ind w:firstLine="720"/>
        <w:jc w:val="both"/>
        <w:rPr>
          <w:ins w:id="6" w:author="mhasoba" w:date="2018-02-02T08:02:00Z"/>
          <w:lang w:val="en-GB"/>
        </w:rPr>
      </w:pPr>
      <w:r w:rsidRPr="003B2661">
        <w:rPr>
          <w:lang w:val="en-GB"/>
        </w:rPr>
        <w:t xml:space="preserve">To </w:t>
      </w:r>
      <w:r w:rsidR="00E127D5">
        <w:rPr>
          <w:lang w:val="en-GB"/>
        </w:rPr>
        <w:t>understand how adaptation to</w:t>
      </w:r>
      <w:r w:rsidRPr="003B2661">
        <w:rPr>
          <w:lang w:val="en-GB"/>
        </w:rPr>
        <w:t xml:space="preserve"> </w:t>
      </w:r>
      <w:r w:rsidR="00E127D5">
        <w:rPr>
          <w:lang w:val="en-GB"/>
        </w:rPr>
        <w:t>increases in global temperatures will affect species interactions</w:t>
      </w:r>
      <w:r w:rsidRPr="003B2661">
        <w:rPr>
          <w:lang w:val="en-GB"/>
        </w:rPr>
        <w:t>, we investigate whether</w:t>
      </w:r>
      <w:r w:rsidR="00416353" w:rsidRPr="003B2661">
        <w:rPr>
          <w:lang w:val="en-GB"/>
        </w:rPr>
        <w:t xml:space="preserve"> metabolic</w:t>
      </w:r>
      <w:r w:rsidR="00A9153D">
        <w:rPr>
          <w:lang w:val="en-GB"/>
        </w:rPr>
        <w:t xml:space="preserve"> rate </w:t>
      </w:r>
      <w:r w:rsidR="00416353" w:rsidRPr="003B2661">
        <w:rPr>
          <w:lang w:val="en-GB"/>
        </w:rPr>
        <w:t xml:space="preserve">TPCs change between locally adapted populations, what parameters drive these changes and what effect these have on </w:t>
      </w:r>
      <w:r w:rsidR="00E127D5">
        <w:rPr>
          <w:lang w:val="en-GB"/>
        </w:rPr>
        <w:t>individuals species’ velocity and predator-prey search rates</w:t>
      </w:r>
      <w:r w:rsidR="00416353" w:rsidRPr="003B2661">
        <w:rPr>
          <w:lang w:val="en-GB"/>
        </w:rPr>
        <w:t xml:space="preserve">. We </w:t>
      </w:r>
      <w:r w:rsidR="00B00653" w:rsidRPr="003B2661">
        <w:rPr>
          <w:lang w:val="en-GB"/>
        </w:rPr>
        <w:t>analyse</w:t>
      </w:r>
      <w:r w:rsidR="00BA5D31" w:rsidRPr="003B2661">
        <w:rPr>
          <w:lang w:val="en-GB"/>
        </w:rPr>
        <w:t>d</w:t>
      </w:r>
      <w:r w:rsidR="00B00653" w:rsidRPr="003B2661">
        <w:rPr>
          <w:lang w:val="en-GB"/>
        </w:rPr>
        <w:t xml:space="preserve"> respira</w:t>
      </w:r>
      <w:r w:rsidR="00416353" w:rsidRPr="003B2661">
        <w:rPr>
          <w:lang w:val="en-GB"/>
        </w:rPr>
        <w:t>tion TPCs of locally adapted populations to (</w:t>
      </w:r>
      <w:proofErr w:type="spellStart"/>
      <w:r w:rsidR="00416353" w:rsidRPr="003B2661">
        <w:rPr>
          <w:lang w:val="en-GB"/>
        </w:rPr>
        <w:t>i</w:t>
      </w:r>
      <w:proofErr w:type="spellEnd"/>
      <w:r w:rsidR="00416353" w:rsidRPr="003B2661">
        <w:rPr>
          <w:lang w:val="en-GB"/>
        </w:rPr>
        <w:t>) test for</w:t>
      </w:r>
      <w:r w:rsidR="00E127D5">
        <w:rPr>
          <w:lang w:val="en-GB"/>
        </w:rPr>
        <w:t xml:space="preserve"> expected</w:t>
      </w:r>
      <w:r w:rsidR="00416353" w:rsidRPr="003B2661">
        <w:rPr>
          <w:lang w:val="en-GB"/>
        </w:rPr>
        <w:t xml:space="preserve"> </w:t>
      </w:r>
      <w:r w:rsidR="003B2661" w:rsidRPr="003B2661">
        <w:rPr>
          <w:lang w:val="en-GB"/>
        </w:rPr>
        <w:t>adaptation</w:t>
      </w:r>
      <w:r w:rsidR="00E127D5">
        <w:rPr>
          <w:lang w:val="en-GB"/>
        </w:rPr>
        <w:t xml:space="preserve"> scenarios</w:t>
      </w:r>
      <w:r w:rsidR="00416353" w:rsidRPr="003B2661">
        <w:rPr>
          <w:lang w:val="en-GB"/>
        </w:rPr>
        <w:t xml:space="preserve"> in metabolic rates and (ii) </w:t>
      </w:r>
      <w:r w:rsidR="00E127D5">
        <w:rPr>
          <w:lang w:val="en-GB"/>
        </w:rPr>
        <w:t>analyse changes in biological</w:t>
      </w:r>
      <w:r w:rsidR="003B2661" w:rsidRPr="003B2661">
        <w:rPr>
          <w:lang w:val="en-GB"/>
        </w:rPr>
        <w:t xml:space="preserve"> parameters</w:t>
      </w:r>
      <w:r w:rsidR="00E127D5">
        <w:rPr>
          <w:lang w:val="en-GB"/>
        </w:rPr>
        <w:t xml:space="preserve"> driving adaptation</w:t>
      </w:r>
      <w:r w:rsidR="00416353" w:rsidRPr="003B2661">
        <w:rPr>
          <w:lang w:val="en-GB"/>
        </w:rPr>
        <w:t xml:space="preserve">. We then </w:t>
      </w:r>
      <w:r w:rsidR="002613DE">
        <w:rPr>
          <w:lang w:val="en-GB"/>
        </w:rPr>
        <w:t>invest</w:t>
      </w:r>
      <w:r w:rsidR="000D380D">
        <w:rPr>
          <w:lang w:val="en-GB"/>
        </w:rPr>
        <w:t>i</w:t>
      </w:r>
      <w:r w:rsidR="002613DE">
        <w:rPr>
          <w:lang w:val="en-GB"/>
        </w:rPr>
        <w:t>gate</w:t>
      </w:r>
      <w:r w:rsidR="00416353" w:rsidRPr="003B2661">
        <w:rPr>
          <w:lang w:val="en-GB"/>
        </w:rPr>
        <w:t xml:space="preserve"> (iii) how </w:t>
      </w:r>
      <w:r w:rsidR="00E127D5">
        <w:rPr>
          <w:lang w:val="en-GB"/>
        </w:rPr>
        <w:t>adaptation of respiration TPCs cause mismatches in velocity TPCs</w:t>
      </w:r>
      <w:r w:rsidR="00416353" w:rsidRPr="003B2661">
        <w:rPr>
          <w:lang w:val="en-GB"/>
        </w:rPr>
        <w:t xml:space="preserve"> of predator-prey pairs. Finally, we (</w:t>
      </w:r>
      <w:r w:rsidR="00E127D5">
        <w:rPr>
          <w:lang w:val="en-GB"/>
        </w:rPr>
        <w:t>i</w:t>
      </w:r>
      <w:r w:rsidR="00416353" w:rsidRPr="003B2661">
        <w:rPr>
          <w:lang w:val="en-GB"/>
        </w:rPr>
        <w:t xml:space="preserve">v) consider the effects of </w:t>
      </w:r>
      <w:r w:rsidR="00E127D5">
        <w:rPr>
          <w:lang w:val="en-GB"/>
        </w:rPr>
        <w:t xml:space="preserve">local adaptation in velocity </w:t>
      </w:r>
      <w:r w:rsidR="00416353" w:rsidRPr="003B2661">
        <w:rPr>
          <w:lang w:val="en-GB"/>
        </w:rPr>
        <w:t xml:space="preserve">on predator search rates </w:t>
      </w:r>
      <w:r w:rsidR="00E127D5">
        <w:rPr>
          <w:lang w:val="en-GB"/>
        </w:rPr>
        <w:t>and (v) how adaptation to a warm environment changes search rate parameters</w:t>
      </w:r>
      <w:r w:rsidR="00416353" w:rsidRPr="003B2661">
        <w:rPr>
          <w:lang w:val="en-GB"/>
        </w:rPr>
        <w:t>.</w:t>
      </w:r>
    </w:p>
    <w:p w14:paraId="0E799A2A" w14:textId="77777777" w:rsidR="00D277D5" w:rsidRDefault="003536B0" w:rsidP="00CB5862">
      <w:pPr>
        <w:spacing w:line="360" w:lineRule="auto"/>
        <w:jc w:val="both"/>
      </w:pPr>
      <w:r>
        <w:rPr>
          <w:b/>
          <w:noProof/>
          <w:sz w:val="38"/>
          <w:szCs w:val="38"/>
          <w:lang w:val="en-US"/>
        </w:rPr>
        <w:lastRenderedPageBreak/>
        <w:drawing>
          <wp:inline distT="0" distB="0" distL="0" distR="0" wp14:anchorId="3AA814AE" wp14:editId="510566EB">
            <wp:extent cx="5486400" cy="3123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14:paraId="3D2D4CAC" w14:textId="38973A24" w:rsidR="003536B0"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Pr="00CB5862">
        <w:rPr>
          <w:rFonts w:ascii="Times Roman" w:hAnsi="Times Roman"/>
          <w:sz w:val="22"/>
          <w:szCs w:val="22"/>
        </w:rPr>
        <w:fldChar w:fldCharType="begin"/>
      </w:r>
      <w:r w:rsidRPr="00CB5862">
        <w:rPr>
          <w:rFonts w:ascii="Times Roman" w:hAnsi="Times Roman"/>
          <w:sz w:val="22"/>
          <w:szCs w:val="22"/>
        </w:rPr>
        <w:instrText xml:space="preserve"> SEQ Figure \* ARABIC </w:instrText>
      </w:r>
      <w:r w:rsidRPr="00CB5862">
        <w:rPr>
          <w:rFonts w:ascii="Times Roman" w:hAnsi="Times Roman"/>
          <w:sz w:val="22"/>
          <w:szCs w:val="22"/>
        </w:rPr>
        <w:fldChar w:fldCharType="separate"/>
      </w:r>
      <w:r w:rsidR="002E1BA6" w:rsidRPr="00CB5862">
        <w:rPr>
          <w:rFonts w:ascii="Times Roman" w:hAnsi="Times Roman"/>
          <w:noProof/>
          <w:sz w:val="22"/>
          <w:szCs w:val="22"/>
        </w:rPr>
        <w:t>1</w:t>
      </w:r>
      <w:r w:rsidRPr="00CB5862">
        <w:rPr>
          <w:rFonts w:ascii="Times Roman" w:hAnsi="Times Roman"/>
          <w:sz w:val="22"/>
          <w:szCs w:val="22"/>
        </w:rPr>
        <w:fldChar w:fldCharType="end"/>
      </w:r>
      <w:r w:rsidR="003A1179" w:rsidRPr="00CB5862">
        <w:rPr>
          <w:rFonts w:ascii="Times Roman" w:hAnsi="Times Roman"/>
          <w:sz w:val="22"/>
          <w:szCs w:val="22"/>
        </w:rPr>
        <w:t>.</w:t>
      </w:r>
      <w:r w:rsidR="00C65BBC" w:rsidRPr="00CB5862">
        <w:rPr>
          <w:rFonts w:ascii="Times Roman" w:hAnsi="Times Roman"/>
          <w:sz w:val="22"/>
          <w:szCs w:val="22"/>
        </w:rPr>
        <w:t xml:space="preserve"> </w:t>
      </w:r>
      <w:r w:rsidR="00C65BBC" w:rsidRPr="00CB5862">
        <w:rPr>
          <w:rFonts w:ascii="Times Roman" w:hAnsi="Times Roman"/>
          <w:b/>
          <w:sz w:val="22"/>
          <w:szCs w:val="22"/>
        </w:rPr>
        <w:t xml:space="preserve">Metabolism set the pace of life, directing all biological traits. </w:t>
      </w:r>
      <w:r w:rsidR="00C65BBC" w:rsidRPr="00CB5862">
        <w:rPr>
          <w:rFonts w:ascii="Times Roman" w:hAnsi="Times Roman"/>
          <w:sz w:val="22"/>
          <w:szCs w:val="22"/>
        </w:rPr>
        <w:t>Metabolic rates can be modelled as a unimodal function (A) determined by biochemical processes (enzyme activation (</w:t>
      </w:r>
      <w:r w:rsidR="00C65BBC" w:rsidRPr="00CB5862">
        <w:rPr>
          <w:i/>
          <w:sz w:val="22"/>
          <w:szCs w:val="22"/>
          <w:lang w:val="en-GB"/>
        </w:rPr>
        <w:t>E</w:t>
      </w:r>
      <w:r w:rsidR="00C65BBC" w:rsidRPr="00CB5862">
        <w:rPr>
          <w:i/>
          <w:position w:val="-6"/>
          <w:sz w:val="22"/>
          <w:szCs w:val="22"/>
          <w:lang w:val="en-GB"/>
        </w:rPr>
        <w:t>a</w:t>
      </w:r>
      <w:r w:rsidR="00C65BBC" w:rsidRPr="00CB5862">
        <w:rPr>
          <w:rFonts w:ascii="Times Roman" w:hAnsi="Times Roman"/>
          <w:sz w:val="22"/>
          <w:szCs w:val="22"/>
        </w:rPr>
        <w:t>) and deactivation (</w:t>
      </w:r>
      <w:r w:rsidR="00C65BBC" w:rsidRPr="00CB5862">
        <w:rPr>
          <w:i/>
          <w:sz w:val="22"/>
          <w:szCs w:val="22"/>
          <w:lang w:val="en-GB"/>
        </w:rPr>
        <w:t>E</w:t>
      </w:r>
      <w:r w:rsidR="00C65BBC" w:rsidRPr="00CB5862">
        <w:rPr>
          <w:i/>
          <w:position w:val="-6"/>
          <w:sz w:val="22"/>
          <w:szCs w:val="22"/>
          <w:lang w:val="en-GB"/>
        </w:rPr>
        <w:t>d</w:t>
      </w:r>
      <w:r w:rsidR="00C65BBC" w:rsidRPr="00CB5862">
        <w:rPr>
          <w:rFonts w:ascii="Times Roman" w:hAnsi="Times Roman"/>
          <w:sz w:val="22"/>
          <w:szCs w:val="22"/>
        </w:rPr>
        <w:t>) energies) and biological parameters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and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from equation 8. Adaptation to increases in temperature can give rise to different patterns. Vertical shifts in performance </w:t>
      </w:r>
      <w:r w:rsidR="003C17B6" w:rsidRPr="00CB5862">
        <w:rPr>
          <w:rFonts w:ascii="Times Roman" w:hAnsi="Times Roman"/>
          <w:sz w:val="22"/>
          <w:szCs w:val="22"/>
        </w:rPr>
        <w:t xml:space="preserve">(B) </w:t>
      </w:r>
      <w:r w:rsidR="00C65BBC" w:rsidRPr="00CB5862">
        <w:rPr>
          <w:rFonts w:ascii="Times Roman" w:hAnsi="Times Roman"/>
          <w:sz w:val="22"/>
          <w:szCs w:val="22"/>
        </w:rPr>
        <w:t xml:space="preserve">as </w:t>
      </w:r>
      <w:r w:rsidR="00C65BBC" w:rsidRPr="00CB5862">
        <w:rPr>
          <w:i/>
          <w:sz w:val="22"/>
          <w:szCs w:val="22"/>
          <w:lang w:val="en-GB"/>
        </w:rPr>
        <w:t>b</w:t>
      </w:r>
      <w:r w:rsidR="00C65BBC" w:rsidRPr="00CB5862">
        <w:rPr>
          <w:i/>
          <w:position w:val="-6"/>
          <w:sz w:val="22"/>
          <w:szCs w:val="22"/>
          <w:lang w:val="en-GB"/>
        </w:rPr>
        <w:t>0</w:t>
      </w:r>
      <w:r w:rsidR="00C65BBC" w:rsidRPr="00CB5862">
        <w:rPr>
          <w:rFonts w:ascii="Times Roman" w:hAnsi="Times Roman"/>
          <w:sz w:val="22"/>
          <w:szCs w:val="22"/>
        </w:rPr>
        <w:t xml:space="preserve"> changes with temperature or horizontal displacement in the whole TPC (C) as species adapt to a new </w:t>
      </w:r>
      <w:r w:rsidR="00C65BBC" w:rsidRPr="00CB5862">
        <w:rPr>
          <w:i/>
          <w:sz w:val="22"/>
          <w:szCs w:val="22"/>
          <w:lang w:val="en-GB"/>
        </w:rPr>
        <w:t>T</w:t>
      </w:r>
      <w:r w:rsidR="00C65BBC" w:rsidRPr="00CB5862">
        <w:rPr>
          <w:i/>
          <w:position w:val="-6"/>
          <w:sz w:val="22"/>
          <w:szCs w:val="22"/>
          <w:lang w:val="en-GB"/>
        </w:rPr>
        <w:t>pk</w:t>
      </w:r>
      <w:r w:rsidR="00C65BBC" w:rsidRPr="00CB5862">
        <w:rPr>
          <w:rFonts w:ascii="Times Roman" w:hAnsi="Times Roman"/>
          <w:sz w:val="22"/>
          <w:szCs w:val="22"/>
        </w:rPr>
        <w:t xml:space="preserve">, are expected to arise. This may lead to new mismatches in predator-prey traits, potentially affecting their dynamics at specific temperatures (D-E). Adapted from Angilletta, 2009; Kingsolver, 2009 ; Dell </w:t>
      </w:r>
      <w:r w:rsidR="00C65BBC" w:rsidRPr="00CB5862">
        <w:rPr>
          <w:rFonts w:ascii="Times Roman" w:hAnsi="Times Roman"/>
          <w:i/>
          <w:sz w:val="22"/>
          <w:szCs w:val="22"/>
        </w:rPr>
        <w:t>et al.</w:t>
      </w:r>
      <w:r w:rsidR="00C65BBC" w:rsidRPr="00CB5862">
        <w:rPr>
          <w:rFonts w:ascii="Times Roman" w:hAnsi="Times Roman"/>
          <w:sz w:val="22"/>
          <w:szCs w:val="22"/>
        </w:rPr>
        <w:t>, 2014.</w:t>
      </w:r>
    </w:p>
    <w:p w14:paraId="766889DC" w14:textId="77777777" w:rsidR="00CB5862" w:rsidRDefault="00CB5862" w:rsidP="00CB5862">
      <w:pPr>
        <w:spacing w:line="360" w:lineRule="auto"/>
        <w:jc w:val="both"/>
        <w:rPr>
          <w:b/>
          <w:sz w:val="38"/>
          <w:szCs w:val="38"/>
          <w:lang w:val="en-GB"/>
        </w:rPr>
      </w:pPr>
    </w:p>
    <w:p w14:paraId="65746F0D" w14:textId="77777777" w:rsidR="00416353" w:rsidRPr="003B2661" w:rsidRDefault="00BF317A" w:rsidP="00CB5862">
      <w:pPr>
        <w:spacing w:line="360" w:lineRule="auto"/>
        <w:jc w:val="both"/>
        <w:rPr>
          <w:b/>
          <w:sz w:val="38"/>
          <w:szCs w:val="38"/>
          <w:lang w:val="en-GB"/>
        </w:rPr>
      </w:pPr>
      <w:r w:rsidRPr="003B2661">
        <w:rPr>
          <w:b/>
          <w:sz w:val="38"/>
          <w:szCs w:val="38"/>
          <w:lang w:val="en-GB"/>
        </w:rPr>
        <w:t>Modelling</w:t>
      </w:r>
      <w:r w:rsidR="00416353" w:rsidRPr="003B2661">
        <w:rPr>
          <w:b/>
          <w:sz w:val="38"/>
          <w:szCs w:val="38"/>
          <w:lang w:val="en-GB"/>
        </w:rPr>
        <w:t xml:space="preserve"> </w:t>
      </w:r>
    </w:p>
    <w:p w14:paraId="3ED5228F" w14:textId="77777777" w:rsidR="005B667C" w:rsidRPr="003B2661" w:rsidRDefault="00F822FA" w:rsidP="00CB5862">
      <w:pPr>
        <w:spacing w:line="360" w:lineRule="auto"/>
        <w:jc w:val="both"/>
        <w:rPr>
          <w:lang w:val="en-GB"/>
        </w:rPr>
      </w:pPr>
      <w:r w:rsidRPr="003B2661">
        <w:rPr>
          <w:sz w:val="32"/>
          <w:szCs w:val="32"/>
          <w:lang w:val="en-GB"/>
        </w:rPr>
        <w:t xml:space="preserve">THE </w:t>
      </w:r>
      <w:r w:rsidR="00405512" w:rsidRPr="003B2661">
        <w:rPr>
          <w:sz w:val="32"/>
          <w:szCs w:val="32"/>
          <w:lang w:val="en-GB"/>
        </w:rPr>
        <w:t>SEARCH</w:t>
      </w:r>
      <w:r w:rsidRPr="003B2661">
        <w:rPr>
          <w:sz w:val="32"/>
          <w:szCs w:val="32"/>
          <w:lang w:val="en-GB"/>
        </w:rPr>
        <w:t xml:space="preserve"> RATE </w:t>
      </w:r>
      <w:r w:rsidR="005B667C" w:rsidRPr="003B2661">
        <w:rPr>
          <w:sz w:val="32"/>
          <w:szCs w:val="32"/>
          <w:lang w:val="en-GB"/>
        </w:rPr>
        <w:t>MODEL</w:t>
      </w:r>
    </w:p>
    <w:p w14:paraId="5959851B" w14:textId="02BB07E0" w:rsidR="00994BB2" w:rsidRPr="003B2661" w:rsidRDefault="00B224F8" w:rsidP="00CB5862">
      <w:pPr>
        <w:spacing w:line="360" w:lineRule="auto"/>
        <w:ind w:firstLine="720"/>
        <w:jc w:val="both"/>
        <w:rPr>
          <w:lang w:val="en-GB"/>
        </w:rPr>
      </w:pPr>
      <w:r w:rsidRPr="003B2661">
        <w:rPr>
          <w:lang w:val="en-GB"/>
        </w:rPr>
        <w:t>Predator-prey interactions are typically model</w:t>
      </w:r>
      <w:r w:rsidR="000E1ED1">
        <w:rPr>
          <w:lang w:val="en-GB"/>
        </w:rPr>
        <w:t>l</w:t>
      </w:r>
      <w:r w:rsidRPr="003B2661">
        <w:rPr>
          <w:lang w:val="en-GB"/>
        </w:rPr>
        <w:t xml:space="preserve">ed using </w:t>
      </w:r>
      <w:proofErr w:type="spellStart"/>
      <w:r w:rsidRPr="003B2661">
        <w:rPr>
          <w:lang w:val="en-GB"/>
        </w:rPr>
        <w:t>Holling’s</w:t>
      </w:r>
      <w:proofErr w:type="spellEnd"/>
      <w:r w:rsidRPr="003B2661">
        <w:rPr>
          <w:lang w:val="en-GB"/>
        </w:rPr>
        <w:t xml:space="preserve"> type II functional response equation, dependent on</w:t>
      </w:r>
      <w:r w:rsidR="004D5A66">
        <w:rPr>
          <w:lang w:val="en-GB"/>
        </w:rPr>
        <w:t xml:space="preserve"> two</w:t>
      </w:r>
      <w:r w:rsidRPr="003B2661">
        <w:rPr>
          <w:lang w:val="en-GB"/>
        </w:rPr>
        <w:t xml:space="preserve"> key parameters: search rate</w:t>
      </w:r>
      <w:r>
        <w:rPr>
          <w:lang w:val="en-GB"/>
        </w:rPr>
        <w:t xml:space="preserve"> (</w:t>
      </w:r>
      <w:r>
        <w:rPr>
          <w:i/>
          <w:lang w:val="en-GB"/>
        </w:rPr>
        <w:t>a</w:t>
      </w:r>
      <w:r>
        <w:rPr>
          <w:lang w:val="en-GB"/>
        </w:rPr>
        <w:t>)</w:t>
      </w:r>
      <w:r w:rsidRPr="003B2661">
        <w:rPr>
          <w:lang w:val="en-GB"/>
        </w:rPr>
        <w:t xml:space="preserve"> and handling time</w:t>
      </w:r>
      <w:r>
        <w:rPr>
          <w:lang w:val="en-GB"/>
        </w:rPr>
        <w:t xml:space="preserve"> (</w:t>
      </w:r>
      <w:r>
        <w:rPr>
          <w:i/>
          <w:lang w:val="en-GB"/>
        </w:rPr>
        <w:t>h</w:t>
      </w:r>
      <w:r>
        <w:rPr>
          <w:lang w:val="en-GB"/>
        </w:rPr>
        <w:t>)</w:t>
      </w:r>
      <w:r w:rsidRPr="003B2661">
        <w:rPr>
          <w:lang w:val="en-GB"/>
        </w:rPr>
        <w:t xml:space="preserve"> (</w:t>
      </w:r>
      <w:proofErr w:type="spellStart"/>
      <w:r w:rsidRPr="003B2661">
        <w:rPr>
          <w:lang w:val="en-GB"/>
        </w:rPr>
        <w:t>Holling</w:t>
      </w:r>
      <w:proofErr w:type="spellEnd"/>
      <w:r w:rsidRPr="003B2661">
        <w:rPr>
          <w:lang w:val="en-GB"/>
        </w:rPr>
        <w:t>, 1959).</w:t>
      </w:r>
      <w:r w:rsidRPr="00B224F8">
        <w:rPr>
          <w:lang w:val="en-GB"/>
        </w:rPr>
        <w:t xml:space="preserve"> </w:t>
      </w:r>
      <w:r w:rsidRPr="003B2661">
        <w:rPr>
          <w:lang w:val="en-GB"/>
        </w:rPr>
        <w:t>In biologically realistic conditions, where prey abundance in the environment does not reach</w:t>
      </w:r>
      <w:r w:rsidR="000E1ED1">
        <w:rPr>
          <w:lang w:val="en-GB"/>
        </w:rPr>
        <w:t xml:space="preserve"> high enough numbers to cause</w:t>
      </w:r>
      <w:r w:rsidRPr="003B2661">
        <w:rPr>
          <w:lang w:val="en-GB"/>
        </w:rPr>
        <w:t xml:space="preserve"> predator s</w:t>
      </w:r>
      <w:r w:rsidR="000E1ED1">
        <w:rPr>
          <w:lang w:val="en-GB"/>
        </w:rPr>
        <w:t>atiation</w:t>
      </w:r>
      <w:r w:rsidRPr="003B2661">
        <w:rPr>
          <w:lang w:val="en-GB"/>
        </w:rPr>
        <w:t>, handling time (</w:t>
      </w:r>
      <w:r w:rsidRPr="003B2661">
        <w:rPr>
          <w:i/>
          <w:lang w:val="en-GB"/>
        </w:rPr>
        <w:t>h</w:t>
      </w:r>
      <w:r w:rsidRPr="003B2661">
        <w:rPr>
          <w:lang w:val="en-GB"/>
        </w:rPr>
        <w:t>) can be ignored (</w:t>
      </w:r>
      <w:r w:rsidRPr="003B2661">
        <w:rPr>
          <w:i/>
          <w:lang w:val="en-GB"/>
        </w:rPr>
        <w:t>h = 0</w:t>
      </w:r>
      <w:r w:rsidR="000E1ED1">
        <w:rPr>
          <w:lang w:val="en-GB"/>
        </w:rPr>
        <w:t>). Thus</w:t>
      </w:r>
      <w:r w:rsidRPr="003B2661">
        <w:rPr>
          <w:lang w:val="en-GB"/>
        </w:rPr>
        <w:t xml:space="preserve"> only the dynamics of the rising, search rate domina</w:t>
      </w:r>
      <w:r>
        <w:rPr>
          <w:lang w:val="en-GB"/>
        </w:rPr>
        <w:t xml:space="preserve">ted, part of the disk equation </w:t>
      </w:r>
      <w:r w:rsidRPr="003B2661">
        <w:rPr>
          <w:lang w:val="en-GB"/>
        </w:rPr>
        <w:t xml:space="preserve">will take place. </w:t>
      </w:r>
      <w:r w:rsidR="000E1ED1">
        <w:rPr>
          <w:lang w:val="en-GB"/>
        </w:rPr>
        <w:t xml:space="preserve">Search </w:t>
      </w:r>
      <w:r w:rsidR="000E1ED1">
        <w:rPr>
          <w:lang w:val="en-GB"/>
        </w:rPr>
        <w:lastRenderedPageBreak/>
        <w:t>rate</w:t>
      </w:r>
      <w:r w:rsidR="004B5747">
        <w:rPr>
          <w:lang w:val="en-GB"/>
        </w:rPr>
        <w:t xml:space="preserve"> determine</w:t>
      </w:r>
      <w:r w:rsidR="004D5A66">
        <w:rPr>
          <w:lang w:val="en-GB"/>
        </w:rPr>
        <w:t>s</w:t>
      </w:r>
      <w:r w:rsidR="004B5747">
        <w:rPr>
          <w:lang w:val="en-GB"/>
        </w:rPr>
        <w:t xml:space="preserve"> the number of attacks a predator will conduct and</w:t>
      </w:r>
      <w:r w:rsidR="000E1ED1">
        <w:rPr>
          <w:lang w:val="en-GB"/>
        </w:rPr>
        <w:t xml:space="preserve"> is defined as</w:t>
      </w:r>
      <w:r w:rsidRPr="003B2661">
        <w:rPr>
          <w:lang w:val="en-GB"/>
        </w:rPr>
        <w:t xml:space="preserve"> </w:t>
      </w:r>
      <w:r w:rsidRPr="003B2661">
        <w:rPr>
          <w:i/>
          <w:lang w:val="en-GB"/>
        </w:rPr>
        <w:t>a</w:t>
      </w:r>
      <w:r w:rsidRPr="003B2661">
        <w:rPr>
          <w:lang w:val="en-GB"/>
        </w:rPr>
        <w:t>: the area, or volume, a predator will be able to look for a prey every second.</w:t>
      </w:r>
      <w:r w:rsidR="004D5A66">
        <w:rPr>
          <w:lang w:val="en-GB"/>
        </w:rPr>
        <w:t xml:space="preserve"> The mechanistic underpinnings of search rates are determined both by biological and environmental factors (</w:t>
      </w:r>
      <w:proofErr w:type="spellStart"/>
      <w:r w:rsidR="002A79C8">
        <w:rPr>
          <w:lang w:val="en-GB"/>
        </w:rPr>
        <w:t>Mc</w:t>
      </w:r>
      <w:proofErr w:type="spellEnd"/>
      <w:r w:rsidR="002A79C8">
        <w:rPr>
          <w:lang w:val="en-GB"/>
        </w:rPr>
        <w:t xml:space="preserve"> Gill &amp; </w:t>
      </w:r>
      <w:proofErr w:type="spellStart"/>
      <w:r w:rsidR="002A79C8">
        <w:rPr>
          <w:lang w:val="en-GB"/>
        </w:rPr>
        <w:t>Mittelbach</w:t>
      </w:r>
      <w:proofErr w:type="spellEnd"/>
      <w:r w:rsidR="002A79C8">
        <w:rPr>
          <w:lang w:val="en-GB"/>
        </w:rPr>
        <w:t>, 2006</w:t>
      </w:r>
      <w:r w:rsidR="004D5A66">
        <w:rPr>
          <w:lang w:val="en-GB"/>
        </w:rPr>
        <w:t xml:space="preserve">; </w:t>
      </w:r>
      <w:proofErr w:type="spellStart"/>
      <w:r w:rsidR="004D5A66" w:rsidRPr="003B2661">
        <w:rPr>
          <w:lang w:val="en-GB"/>
        </w:rPr>
        <w:t>Pawar</w:t>
      </w:r>
      <w:proofErr w:type="spellEnd"/>
      <w:r w:rsidR="004D5A66" w:rsidRPr="003B2661">
        <w:rPr>
          <w:lang w:val="en-GB"/>
        </w:rPr>
        <w:t xml:space="preserve"> </w:t>
      </w:r>
      <w:r w:rsidR="004D5A66" w:rsidRPr="003B2661">
        <w:rPr>
          <w:i/>
          <w:lang w:val="en-GB"/>
        </w:rPr>
        <w:t>et al.</w:t>
      </w:r>
      <w:r w:rsidR="004D5A66">
        <w:rPr>
          <w:i/>
          <w:lang w:val="en-GB"/>
        </w:rPr>
        <w:t>,</w:t>
      </w:r>
      <w:r w:rsidR="004D5A66">
        <w:rPr>
          <w:lang w:val="en-GB"/>
        </w:rPr>
        <w:t xml:space="preserve"> 2012).</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have shown that search rate</w:t>
      </w:r>
      <w:r w:rsidR="004D5A66">
        <w:rPr>
          <w:lang w:val="en-GB"/>
        </w:rPr>
        <w:t>s can be modelled</w:t>
      </w:r>
      <w:r w:rsidR="000E1ED1">
        <w:rPr>
          <w:lang w:val="en-GB"/>
        </w:rPr>
        <w:t xml:space="preserve"> </w:t>
      </w:r>
      <w:r w:rsidR="004D5A66">
        <w:rPr>
          <w:lang w:val="en-GB"/>
        </w:rPr>
        <w:t xml:space="preserve">by considering a predator-prey pair’s </w:t>
      </w:r>
      <w:r w:rsidR="000E1ED1">
        <w:rPr>
          <w:lang w:val="en-GB"/>
        </w:rPr>
        <w:t>relative velocity</w:t>
      </w:r>
      <w:r w:rsidR="004D5A66">
        <w:rPr>
          <w:lang w:val="en-GB"/>
        </w:rPr>
        <w:t xml:space="preserve"> and </w:t>
      </w:r>
      <w:r w:rsidRPr="003B2661">
        <w:rPr>
          <w:lang w:val="en-GB"/>
        </w:rPr>
        <w:t>the environment they interact in. The effect of dimensionality on search rate depends on whether the predator is foraging in a 2D or 3D environment and scales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994BB2" w14:paraId="44B47D10" w14:textId="77777777" w:rsidTr="00C765D2">
        <w:trPr>
          <w:trHeight w:val="357"/>
        </w:trPr>
        <w:tc>
          <w:tcPr>
            <w:tcW w:w="392" w:type="dxa"/>
          </w:tcPr>
          <w:p w14:paraId="75A97F5E" w14:textId="77777777" w:rsidR="00994BB2" w:rsidRDefault="00994BB2" w:rsidP="00CB5862">
            <w:pPr>
              <w:spacing w:line="360" w:lineRule="auto"/>
              <w:jc w:val="both"/>
              <w:rPr>
                <w:lang w:val="en-GB"/>
              </w:rPr>
            </w:pPr>
          </w:p>
        </w:tc>
        <w:tc>
          <w:tcPr>
            <w:tcW w:w="7938" w:type="dxa"/>
          </w:tcPr>
          <w:p w14:paraId="02881D68" w14:textId="59E6078C" w:rsidR="00994BB2" w:rsidRDefault="00994BB2" w:rsidP="00CB5862">
            <w:pPr>
              <w:spacing w:line="360" w:lineRule="auto"/>
              <w:jc w:val="both"/>
              <w:rPr>
                <w:lang w:val="en-GB"/>
              </w:rPr>
            </w:pPr>
            <m:oMathPara>
              <m:oMath>
                <m:r>
                  <w:rPr>
                    <w:rFonts w:ascii="Cambria Math" w:hAnsi="Cambria Math"/>
                    <w:lang w:val="en-GB"/>
                  </w:rPr>
                  <m:t>2D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oMath>
            </m:oMathPara>
          </w:p>
        </w:tc>
        <w:tc>
          <w:tcPr>
            <w:tcW w:w="526" w:type="dxa"/>
            <w:vAlign w:val="center"/>
          </w:tcPr>
          <w:p w14:paraId="3ADCD3C2" w14:textId="6019E85B" w:rsidR="00994BB2" w:rsidRDefault="00994BB2" w:rsidP="00CB5862">
            <w:pPr>
              <w:spacing w:line="360" w:lineRule="auto"/>
              <w:jc w:val="both"/>
              <w:rPr>
                <w:lang w:val="en-GB"/>
              </w:rPr>
            </w:pPr>
            <w:r>
              <w:rPr>
                <w:lang w:val="en-GB"/>
              </w:rPr>
              <w:t>(1)</w:t>
            </w:r>
          </w:p>
        </w:tc>
      </w:tr>
    </w:tbl>
    <w:p w14:paraId="084080B2" w14:textId="42873DC5" w:rsidR="00994BB2" w:rsidRDefault="00994BB2" w:rsidP="00CB5862">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46D03D52" w14:textId="77777777" w:rsidTr="00C765D2">
        <w:tc>
          <w:tcPr>
            <w:tcW w:w="392" w:type="dxa"/>
          </w:tcPr>
          <w:p w14:paraId="5CE83A10" w14:textId="77777777" w:rsidR="00C765D2" w:rsidRDefault="00C765D2" w:rsidP="00CB5862">
            <w:pPr>
              <w:spacing w:line="360" w:lineRule="auto"/>
              <w:jc w:val="both"/>
              <w:rPr>
                <w:lang w:val="en-GB"/>
              </w:rPr>
            </w:pPr>
          </w:p>
        </w:tc>
        <w:tc>
          <w:tcPr>
            <w:tcW w:w="7938" w:type="dxa"/>
          </w:tcPr>
          <w:p w14:paraId="3428EAFA" w14:textId="77777777" w:rsidR="00C765D2" w:rsidRDefault="00C765D2" w:rsidP="00CB5862">
            <w:pPr>
              <w:spacing w:line="360" w:lineRule="auto"/>
              <w:jc w:val="both"/>
              <w:rPr>
                <w:lang w:val="en-GB"/>
              </w:rPr>
            </w:pPr>
            <m:oMathPara>
              <m:oMath>
                <m:r>
                  <w:rPr>
                    <w:rFonts w:ascii="Cambria Math" w:hAnsi="Cambria Math"/>
                    <w:lang w:val="en-GB"/>
                  </w:rPr>
                  <m:t>3D :a=</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r</m:t>
                    </m:r>
                  </m:sub>
                </m:sSub>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r>
                          <w:rPr>
                            <w:rFonts w:ascii="Cambria Math" w:hAnsi="Cambria Math"/>
                            <w:lang w:val="en-GB"/>
                          </w:rPr>
                          <m:t>)</m:t>
                        </m:r>
                      </m:e>
                      <m:sup>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d</m:t>
                            </m:r>
                          </m:sub>
                        </m:sSub>
                      </m:sup>
                    </m:sSup>
                    <m:r>
                      <w:rPr>
                        <w:rFonts w:ascii="Cambria Math" w:hAnsi="Cambria Math"/>
                        <w:lang w:val="en-GB"/>
                      </w:rPr>
                      <m:t>)</m:t>
                    </m:r>
                  </m:e>
                  <m:sup>
                    <m:r>
                      <w:rPr>
                        <w:rFonts w:ascii="Cambria Math" w:hAnsi="Cambria Math"/>
                        <w:lang w:val="en-GB"/>
                      </w:rPr>
                      <m:t>2</m:t>
                    </m:r>
                  </m:sup>
                </m:sSup>
              </m:oMath>
            </m:oMathPara>
          </w:p>
          <w:p w14:paraId="54084CA1" w14:textId="248C4467" w:rsidR="00C765D2" w:rsidRDefault="00C765D2" w:rsidP="00CB5862">
            <w:pPr>
              <w:spacing w:line="360" w:lineRule="auto"/>
              <w:jc w:val="both"/>
              <w:rPr>
                <w:lang w:val="en-GB"/>
              </w:rPr>
            </w:pPr>
          </w:p>
        </w:tc>
        <w:tc>
          <w:tcPr>
            <w:tcW w:w="526" w:type="dxa"/>
            <w:vAlign w:val="center"/>
          </w:tcPr>
          <w:p w14:paraId="5D70AE01" w14:textId="642A9A07" w:rsidR="00C765D2" w:rsidRDefault="00C765D2" w:rsidP="00CB5862">
            <w:pPr>
              <w:spacing w:line="360" w:lineRule="auto"/>
              <w:jc w:val="both"/>
              <w:rPr>
                <w:lang w:val="en-GB"/>
              </w:rPr>
            </w:pPr>
            <w:r>
              <w:rPr>
                <w:lang w:val="en-GB"/>
              </w:rPr>
              <w:t>(2)</w:t>
            </w:r>
          </w:p>
        </w:tc>
      </w:tr>
    </w:tbl>
    <w:p w14:paraId="069A09AA" w14:textId="35CCC571" w:rsidR="001462FD" w:rsidRDefault="00B224F8" w:rsidP="00CB5862">
      <w:pPr>
        <w:spacing w:line="360" w:lineRule="auto"/>
        <w:jc w:val="both"/>
        <w:rPr>
          <w:lang w:val="en-GB"/>
        </w:rPr>
      </w:pPr>
      <w:r w:rsidRPr="003B2661">
        <w:rPr>
          <w:lang w:val="en-GB"/>
        </w:rPr>
        <w:t xml:space="preserve">Where </w:t>
      </w:r>
      <w:r w:rsidRPr="003B2661">
        <w:rPr>
          <w:i/>
          <w:lang w:val="en-GB"/>
        </w:rPr>
        <w:t>v</w:t>
      </w:r>
      <w:r w:rsidRPr="003B2661">
        <w:rPr>
          <w:i/>
          <w:position w:val="-6"/>
          <w:lang w:val="en-GB"/>
        </w:rPr>
        <w:t>r</w:t>
      </w:r>
      <w:r w:rsidRPr="003B2661">
        <w:rPr>
          <w:position w:val="-6"/>
          <w:lang w:val="en-GB"/>
        </w:rPr>
        <w:t xml:space="preserve"> </w:t>
      </w:r>
      <w:r w:rsidRPr="003B2661">
        <w:rPr>
          <w:lang w:val="en-GB"/>
        </w:rPr>
        <w:t xml:space="preserve">is the relative velocity of the prey and predator, </w:t>
      </w:r>
      <w:r w:rsidRPr="003B2661">
        <w:rPr>
          <w:i/>
          <w:lang w:val="en-GB"/>
        </w:rPr>
        <w:t>d</w:t>
      </w:r>
      <w:r w:rsidRPr="003B2661">
        <w:rPr>
          <w:i/>
          <w:position w:val="-6"/>
          <w:lang w:val="en-GB"/>
        </w:rPr>
        <w:t>0</w:t>
      </w:r>
      <w:r w:rsidRPr="003B2661">
        <w:rPr>
          <w:position w:val="-6"/>
          <w:lang w:val="en-GB"/>
        </w:rPr>
        <w:t xml:space="preserve"> </w:t>
      </w:r>
      <w:r w:rsidRPr="003B2661">
        <w:rPr>
          <w:lang w:val="en-GB"/>
        </w:rPr>
        <w:t xml:space="preserve">is the minimum detection distance, </w:t>
      </w:r>
      <w:r w:rsidRPr="003B2661">
        <w:rPr>
          <w:i/>
          <w:lang w:val="en-GB"/>
        </w:rPr>
        <w:t>m</w:t>
      </w:r>
      <w:r w:rsidRPr="003B2661">
        <w:rPr>
          <w:i/>
          <w:position w:val="-6"/>
          <w:lang w:val="en-GB"/>
        </w:rPr>
        <w:t>c</w:t>
      </w:r>
      <w:r w:rsidRPr="003B2661">
        <w:rPr>
          <w:position w:val="-6"/>
          <w:lang w:val="en-GB"/>
        </w:rPr>
        <w:t xml:space="preserve"> </w:t>
      </w:r>
      <w:r w:rsidRPr="003B2661">
        <w:rPr>
          <w:lang w:val="en-GB"/>
        </w:rPr>
        <w:t>and</w:t>
      </w:r>
      <w:r w:rsidRPr="003B2661">
        <w:rPr>
          <w:i/>
          <w:lang w:val="en-GB"/>
        </w:rPr>
        <w:t xml:space="preserve"> m</w:t>
      </w:r>
      <w:r w:rsidRPr="003B2661">
        <w:rPr>
          <w:i/>
          <w:position w:val="-6"/>
          <w:lang w:val="en-GB"/>
        </w:rPr>
        <w:t>r</w:t>
      </w:r>
      <w:r w:rsidRPr="003B2661">
        <w:rPr>
          <w:position w:val="-6"/>
          <w:lang w:val="en-GB"/>
        </w:rPr>
        <w:t xml:space="preserve"> </w:t>
      </w:r>
      <w:r w:rsidRPr="003B2661">
        <w:rPr>
          <w:lang w:val="en-GB"/>
        </w:rPr>
        <w:t xml:space="preserve">are predator and prey mass respectively and </w:t>
      </w:r>
      <w:r w:rsidRPr="003B2661">
        <w:rPr>
          <w:i/>
          <w:lang w:val="en-GB"/>
        </w:rPr>
        <w:t>p</w:t>
      </w:r>
      <w:r w:rsidRPr="003B2661">
        <w:rPr>
          <w:i/>
          <w:position w:val="-6"/>
          <w:lang w:val="en-GB"/>
        </w:rPr>
        <w:t xml:space="preserve">d </w:t>
      </w:r>
      <w:r w:rsidRPr="003B2661">
        <w:rPr>
          <w:lang w:val="en-GB"/>
        </w:rPr>
        <w:t xml:space="preserve">is the scaling exponent of mass with dimensionality. The values of </w:t>
      </w:r>
      <w:r w:rsidRPr="003B2661">
        <w:rPr>
          <w:i/>
          <w:lang w:val="en-GB"/>
        </w:rPr>
        <w:t>p</w:t>
      </w:r>
      <w:r w:rsidRPr="003B2661">
        <w:rPr>
          <w:i/>
          <w:position w:val="-6"/>
          <w:lang w:val="en-GB"/>
        </w:rPr>
        <w:t>d</w:t>
      </w:r>
      <w:r w:rsidRPr="003B2661">
        <w:rPr>
          <w:position w:val="-6"/>
          <w:lang w:val="en-GB"/>
        </w:rPr>
        <w:t xml:space="preserve"> </w:t>
      </w:r>
      <w:r w:rsidRPr="003B2661">
        <w:rPr>
          <w:lang w:val="en-GB"/>
        </w:rPr>
        <w:t>in 2D and 3D are 0.68 and 1.05 respectively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2012).</w:t>
      </w:r>
    </w:p>
    <w:p w14:paraId="5FB26193" w14:textId="15BF12B6" w:rsidR="005B667C" w:rsidRDefault="00F52961" w:rsidP="00CB5862">
      <w:pPr>
        <w:spacing w:line="360" w:lineRule="auto"/>
        <w:ind w:firstLine="720"/>
        <w:jc w:val="both"/>
        <w:rPr>
          <w:lang w:val="en-GB"/>
        </w:rPr>
      </w:pPr>
      <w:r w:rsidRPr="003B2661">
        <w:rPr>
          <w:lang w:val="en-GB"/>
        </w:rPr>
        <w:t>The energetic power needed to put an individual in motion is provided by metabolism.</w:t>
      </w:r>
      <w:r>
        <w:rPr>
          <w:lang w:val="en-GB"/>
        </w:rPr>
        <w:t xml:space="preserve"> Metabolic</w:t>
      </w:r>
      <w:r w:rsidR="005B667C" w:rsidRPr="003B2661">
        <w:rPr>
          <w:lang w:val="en-GB"/>
        </w:rPr>
        <w:t xml:space="preserve"> rates display a unimodal response to temperature (</w:t>
      </w:r>
      <w:proofErr w:type="spellStart"/>
      <w:r w:rsidR="005B667C" w:rsidRPr="003B2661">
        <w:rPr>
          <w:lang w:val="en-GB"/>
        </w:rPr>
        <w:t>Angilletta</w:t>
      </w:r>
      <w:proofErr w:type="spellEnd"/>
      <w:r w:rsidR="005B667C" w:rsidRPr="003B2661">
        <w:rPr>
          <w:lang w:val="en-GB"/>
        </w:rPr>
        <w:t>, 2009). As all biological rates are intrinsically determined by an individual’s metabolic rate, they are expected to follow a similar relatio</w:t>
      </w:r>
      <w:r w:rsidR="000E1ED1">
        <w:rPr>
          <w:lang w:val="en-GB"/>
        </w:rPr>
        <w:t>nship to temperature (</w:t>
      </w:r>
      <w:proofErr w:type="spellStart"/>
      <w:r w:rsidR="00F93FBD" w:rsidRPr="003B2661">
        <w:rPr>
          <w:lang w:val="en-GB"/>
        </w:rPr>
        <w:t>Pawar</w:t>
      </w:r>
      <w:proofErr w:type="spellEnd"/>
      <w:r w:rsidR="00F93FBD" w:rsidRPr="003B2661">
        <w:rPr>
          <w:lang w:val="en-GB"/>
        </w:rPr>
        <w:t xml:space="preserve"> </w:t>
      </w:r>
      <w:r w:rsidR="00F93FBD" w:rsidRPr="003B2661">
        <w:rPr>
          <w:i/>
          <w:lang w:val="en-GB"/>
        </w:rPr>
        <w:t>et al.</w:t>
      </w:r>
      <w:r w:rsidR="00F93FBD">
        <w:rPr>
          <w:i/>
          <w:lang w:val="en-GB"/>
        </w:rPr>
        <w:t>,</w:t>
      </w:r>
      <w:r w:rsidR="00F93FBD">
        <w:rPr>
          <w:lang w:val="en-GB"/>
        </w:rPr>
        <w:t xml:space="preserve"> 2012; Dell </w:t>
      </w:r>
      <w:r w:rsidR="00F93FBD">
        <w:rPr>
          <w:i/>
          <w:lang w:val="en-GB"/>
        </w:rPr>
        <w:t>et al.</w:t>
      </w:r>
      <w:r w:rsidR="00F93FBD">
        <w:rPr>
          <w:lang w:val="en-GB"/>
        </w:rPr>
        <w:t>, 2014</w:t>
      </w:r>
      <w:r w:rsidR="005B667C" w:rsidRPr="003B2661">
        <w:rPr>
          <w:lang w:val="en-GB"/>
        </w:rPr>
        <w:t>).</w:t>
      </w:r>
      <w:r w:rsidR="004D5A66">
        <w:rPr>
          <w:lang w:val="en-GB"/>
        </w:rPr>
        <w:t xml:space="preserve"> Velocity is one such rate</w:t>
      </w:r>
      <w:r>
        <w:rPr>
          <w:lang w:val="en-GB"/>
        </w:rPr>
        <w:t xml:space="preserve"> and will thus follow a scaling relationship akin to that of metabolic rates (Brown </w:t>
      </w:r>
      <w:r>
        <w:rPr>
          <w:i/>
          <w:lang w:val="en-GB"/>
        </w:rPr>
        <w:t>et al.</w:t>
      </w:r>
      <w:r>
        <w:rPr>
          <w:lang w:val="en-GB"/>
        </w:rPr>
        <w:t xml:space="preserve">, 2004; </w:t>
      </w:r>
      <w:r w:rsidRPr="003B2661">
        <w:rPr>
          <w:lang w:val="en-GB"/>
        </w:rPr>
        <w:t xml:space="preserve">Dell </w:t>
      </w:r>
      <w:r w:rsidRPr="003B2661">
        <w:rPr>
          <w:i/>
          <w:lang w:val="en-GB"/>
        </w:rPr>
        <w:t>et al.</w:t>
      </w:r>
      <w:r w:rsidRPr="003B2661">
        <w:rPr>
          <w:lang w:val="en-GB"/>
        </w:rPr>
        <w:t>, 2014</w:t>
      </w:r>
      <w:r>
        <w:rPr>
          <w:lang w:val="en-GB"/>
        </w:rPr>
        <w:t xml:space="preserve">). </w:t>
      </w:r>
      <w:r w:rsidR="005B667C" w:rsidRPr="003B2661">
        <w:rPr>
          <w:lang w:val="en-GB"/>
        </w:rPr>
        <w:t xml:space="preserve">For two species moving in random directions in the same environment, their relative velocity depends upon respective velocities of each species (Dell </w:t>
      </w:r>
      <w:r w:rsidR="005B667C" w:rsidRPr="003B2661">
        <w:rPr>
          <w:i/>
          <w:lang w:val="en-GB"/>
        </w:rPr>
        <w:t>et al.</w:t>
      </w:r>
      <w:r w:rsidR="005B667C" w:rsidRPr="003B2661">
        <w:rPr>
          <w:lang w:val="en-GB"/>
        </w:rPr>
        <w:t xml:space="preserve">, 2014). </w:t>
      </w:r>
      <w:r>
        <w:rPr>
          <w:lang w:val="en-GB"/>
        </w:rPr>
        <w:t xml:space="preserve">Hence we can </w:t>
      </w:r>
      <w:r w:rsidR="00EE2AA8">
        <w:rPr>
          <w:lang w:val="en-GB"/>
        </w:rPr>
        <w:t>scale</w:t>
      </w:r>
      <w:r>
        <w:rPr>
          <w:lang w:val="en-GB"/>
        </w:rPr>
        <w:t xml:space="preserve"> </w:t>
      </w:r>
      <w:r w:rsidRPr="003B2661">
        <w:rPr>
          <w:i/>
          <w:lang w:val="en-GB"/>
        </w:rPr>
        <w:t>v</w:t>
      </w:r>
      <w:r w:rsidRPr="003B2661">
        <w:rPr>
          <w:i/>
          <w:position w:val="-6"/>
          <w:lang w:val="en-GB"/>
        </w:rPr>
        <w:t>r</w:t>
      </w:r>
      <w:r>
        <w:rPr>
          <w:lang w:val="en-GB"/>
        </w:rPr>
        <w:t xml:space="preserve"> with </w:t>
      </w:r>
      <w:r w:rsidR="00EE2AA8">
        <w:rPr>
          <w:lang w:val="en-GB"/>
        </w:rPr>
        <w:t>temperature a</w:t>
      </w:r>
      <w:r w:rsidR="00F93FBD">
        <w:rPr>
          <w:lang w:val="en-GB"/>
        </w:rPr>
        <w:t>dding equa</w:t>
      </w:r>
      <w:r>
        <w:rPr>
          <w:lang w:val="en-GB"/>
        </w:rPr>
        <w:t xml:space="preserve">tions 1 or 2 </w:t>
      </w:r>
      <w:r w:rsidRPr="003B2661">
        <w:rPr>
          <w:lang w:val="en-GB"/>
        </w:rPr>
        <w:t xml:space="preserve">(as </w:t>
      </w:r>
      <w:r w:rsidRPr="003B2661">
        <w:rPr>
          <w:i/>
          <w:lang w:val="en-GB"/>
        </w:rPr>
        <w:t>D</w:t>
      </w:r>
      <w:r w:rsidRPr="003B2661">
        <w:rPr>
          <w:lang w:val="en-GB"/>
        </w:rPr>
        <w:t>)</w:t>
      </w:r>
      <w:r w:rsidR="005B667C"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3233F39E" w14:textId="77777777" w:rsidTr="00C765D2">
        <w:tc>
          <w:tcPr>
            <w:tcW w:w="392" w:type="dxa"/>
          </w:tcPr>
          <w:p w14:paraId="5F08E925" w14:textId="77777777" w:rsidR="00C765D2" w:rsidRDefault="00C765D2" w:rsidP="00CB5862">
            <w:pPr>
              <w:spacing w:line="360" w:lineRule="auto"/>
              <w:jc w:val="both"/>
              <w:rPr>
                <w:lang w:val="en-GB"/>
              </w:rPr>
            </w:pPr>
          </w:p>
        </w:tc>
        <w:tc>
          <w:tcPr>
            <w:tcW w:w="7938" w:type="dxa"/>
            <w:vAlign w:val="center"/>
          </w:tcPr>
          <w:p w14:paraId="3C4CDB1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0,r</m:t>
                                        </m:r>
                                      </m:sub>
                                    </m:sSub>
                                  </m:num>
                                  <m:den>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den>
                                </m:f>
                              </m:e>
                            </m:d>
                          </m:e>
                          <m:sup>
                            <m:r>
                              <w:rPr>
                                <w:rFonts w:ascii="Cambria Math" w:hAnsi="Cambria Math"/>
                                <w:lang w:val="en-GB"/>
                              </w:rPr>
                              <m:t>2</m:t>
                            </m:r>
                          </m:sup>
                        </m:sSup>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r</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r</m:t>
                                            </m:r>
                                          </m:sub>
                                        </m:sSub>
                                      </m:sup>
                                    </m:sSup>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den>
                                </m:f>
                              </m:e>
                            </m:d>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2</m:t>
                                </m:r>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r</m:t>
                                    </m:r>
                                  </m:sub>
                                </m:sSub>
                              </m:e>
                            </m:d>
                          </m:sup>
                        </m:sSup>
                      </m:e>
                    </m:rad>
                  </m:e>
                </m:d>
                <m:r>
                  <w:rPr>
                    <w:rFonts w:ascii="Cambria Math" w:hAnsi="Cambria Math"/>
                    <w:lang w:val="en-GB"/>
                  </w:rPr>
                  <m:t>D</m:t>
                </m:r>
              </m:oMath>
            </m:oMathPara>
          </w:p>
          <w:p w14:paraId="350D3ABA" w14:textId="77777777" w:rsidR="00C765D2" w:rsidRDefault="00C765D2" w:rsidP="00CB5862">
            <w:pPr>
              <w:spacing w:line="360" w:lineRule="auto"/>
              <w:jc w:val="both"/>
              <w:rPr>
                <w:lang w:val="en-GB"/>
              </w:rPr>
            </w:pPr>
          </w:p>
        </w:tc>
        <w:tc>
          <w:tcPr>
            <w:tcW w:w="526" w:type="dxa"/>
            <w:vAlign w:val="center"/>
          </w:tcPr>
          <w:p w14:paraId="5792B4EE" w14:textId="2A2AEEDB" w:rsidR="00C765D2" w:rsidRDefault="00C765D2" w:rsidP="00CB5862">
            <w:pPr>
              <w:spacing w:line="360" w:lineRule="auto"/>
              <w:jc w:val="both"/>
              <w:rPr>
                <w:lang w:val="en-GB"/>
              </w:rPr>
            </w:pPr>
            <w:r>
              <w:rPr>
                <w:lang w:val="en-GB"/>
              </w:rPr>
              <w:t>(3)</w:t>
            </w:r>
          </w:p>
        </w:tc>
      </w:tr>
    </w:tbl>
    <w:p w14:paraId="1F0CD16A" w14:textId="4F741BB7" w:rsidR="005B667C" w:rsidRPr="003B2661" w:rsidRDefault="006E2041" w:rsidP="00CB5862">
      <w:pPr>
        <w:spacing w:line="360" w:lineRule="auto"/>
        <w:jc w:val="both"/>
        <w:rPr>
          <w:lang w:val="en-GB"/>
        </w:rPr>
      </w:pPr>
      <w:r>
        <w:rPr>
          <w:lang w:val="en-GB"/>
        </w:rPr>
        <w:lastRenderedPageBreak/>
        <w:t xml:space="preserve">Where </w:t>
      </w:r>
      <w:r w:rsidRPr="006E2041">
        <w:rPr>
          <w:i/>
          <w:lang w:val="en-GB"/>
        </w:rPr>
        <w:t>b</w:t>
      </w:r>
      <w:r w:rsidRPr="006E2041">
        <w:rPr>
          <w:i/>
          <w:position w:val="-6"/>
          <w:lang w:val="en-GB"/>
        </w:rPr>
        <w:t>0</w:t>
      </w:r>
      <w:r>
        <w:rPr>
          <w:lang w:val="en-GB"/>
        </w:rPr>
        <w:t xml:space="preserve"> is the normalisation constant for velocity at a reference temperature (</w:t>
      </w:r>
      <w:r w:rsidRPr="003B2661">
        <w:rPr>
          <w:i/>
          <w:lang w:val="en-GB"/>
        </w:rPr>
        <w:t>T</w:t>
      </w:r>
      <w:r w:rsidRPr="003B2661">
        <w:rPr>
          <w:i/>
          <w:position w:val="-6"/>
          <w:lang w:val="en-GB"/>
        </w:rPr>
        <w:t>ref</w:t>
      </w:r>
      <w:r>
        <w:rPr>
          <w:lang w:val="en-GB"/>
        </w:rPr>
        <w:t xml:space="preserve">) set here at each site’s mean temperature, </w:t>
      </w:r>
      <w:r>
        <w:rPr>
          <w:i/>
          <w:lang w:val="en-GB"/>
        </w:rPr>
        <w:t xml:space="preserve">m </w:t>
      </w:r>
      <w:r>
        <w:rPr>
          <w:lang w:val="en-GB"/>
        </w:rPr>
        <w:t>is mass</w:t>
      </w:r>
      <w:r w:rsidR="00F8546B">
        <w:rPr>
          <w:lang w:val="en-GB"/>
        </w:rPr>
        <w:t xml:space="preserve">, </w:t>
      </w:r>
      <w:r w:rsidR="00F8546B" w:rsidRPr="00F8546B">
        <w:rPr>
          <w:rFonts w:ascii="Lucida Grande" w:hAnsi="Lucida Grande" w:cs="Lucida Grande"/>
          <w:i/>
          <w:lang w:val="en-GB"/>
        </w:rPr>
        <w:t>β</w:t>
      </w:r>
      <w:r w:rsidR="00F8546B">
        <w:rPr>
          <w:lang w:val="en-GB"/>
        </w:rPr>
        <w:t xml:space="preserve"> is the mass scaling exponent</w:t>
      </w:r>
      <w:r>
        <w:rPr>
          <w:lang w:val="en-GB"/>
        </w:rPr>
        <w:t xml:space="preserve">, </w:t>
      </w:r>
      <w:r>
        <w:rPr>
          <w:i/>
          <w:lang w:val="en-GB"/>
        </w:rPr>
        <w:t xml:space="preserve">E </w:t>
      </w:r>
      <w:r>
        <w:rPr>
          <w:lang w:val="en-GB"/>
        </w:rPr>
        <w:t xml:space="preserve">is activation energy, </w:t>
      </w:r>
      <w:r>
        <w:rPr>
          <w:i/>
          <w:lang w:val="en-GB"/>
        </w:rPr>
        <w:t xml:space="preserve">T </w:t>
      </w:r>
      <w:r w:rsidR="00F8546B">
        <w:rPr>
          <w:lang w:val="en-GB"/>
        </w:rPr>
        <w:t>is temperature,</w:t>
      </w:r>
      <w:r>
        <w:rPr>
          <w:lang w:val="en-GB"/>
        </w:rPr>
        <w:t xml:space="preserve"> </w:t>
      </w:r>
      <w:r>
        <w:rPr>
          <w:i/>
          <w:lang w:val="en-GB"/>
        </w:rPr>
        <w:t xml:space="preserve">k </w:t>
      </w:r>
      <w:r w:rsidR="00F8546B">
        <w:rPr>
          <w:lang w:val="en-GB"/>
        </w:rPr>
        <w:t xml:space="preserve">is Boltzmann’s constant and </w:t>
      </w:r>
      <w:r w:rsidR="00F8546B">
        <w:rPr>
          <w:i/>
          <w:lang w:val="en-GB"/>
        </w:rPr>
        <w:t xml:space="preserve">c </w:t>
      </w:r>
      <w:r w:rsidR="00F8546B">
        <w:rPr>
          <w:lang w:val="en-GB"/>
        </w:rPr>
        <w:t xml:space="preserve">or </w:t>
      </w:r>
      <w:r w:rsidR="00F8546B">
        <w:rPr>
          <w:i/>
          <w:lang w:val="en-GB"/>
        </w:rPr>
        <w:t xml:space="preserve">r </w:t>
      </w:r>
      <w:r w:rsidR="00F8546B">
        <w:rPr>
          <w:lang w:val="en-GB"/>
        </w:rPr>
        <w:t xml:space="preserve">subscripts correspond to predator and prey parameters respectively. </w:t>
      </w:r>
      <w:r>
        <w:rPr>
          <w:lang w:val="en-GB"/>
        </w:rPr>
        <w:t xml:space="preserve"> </w:t>
      </w:r>
      <w:r w:rsidR="005B667C" w:rsidRPr="003B2661">
        <w:rPr>
          <w:lang w:val="en-GB"/>
        </w:rPr>
        <w:t>This model predicts the search rate of a predator foraging on an active moving prey in different environments. It can be adapted to a scenario for sessile prey</w:t>
      </w:r>
      <w:r w:rsidR="00F52961">
        <w:rPr>
          <w:lang w:val="en-GB"/>
        </w:rPr>
        <w:t xml:space="preserve"> (prey velocity = 0)</w:t>
      </w:r>
      <w:r w:rsidR="005B667C" w:rsidRPr="003B2661">
        <w:rPr>
          <w:lang w:val="en-GB"/>
        </w:rPr>
        <w:t xml:space="preserve"> by setting the prey’s velocity to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931"/>
        <w:gridCol w:w="533"/>
      </w:tblGrid>
      <w:tr w:rsidR="00C765D2" w14:paraId="75407C55" w14:textId="77777777" w:rsidTr="00C765D2">
        <w:tc>
          <w:tcPr>
            <w:tcW w:w="392" w:type="dxa"/>
          </w:tcPr>
          <w:p w14:paraId="17FFC2B9" w14:textId="77777777" w:rsidR="00C765D2" w:rsidRDefault="00C765D2" w:rsidP="00CB5862">
            <w:pPr>
              <w:spacing w:line="360" w:lineRule="auto"/>
              <w:jc w:val="both"/>
              <w:rPr>
                <w:lang w:val="en-GB"/>
              </w:rPr>
            </w:pPr>
          </w:p>
        </w:tc>
        <w:tc>
          <w:tcPr>
            <w:tcW w:w="7938" w:type="dxa"/>
            <w:vAlign w:val="center"/>
          </w:tcPr>
          <w:p w14:paraId="7115220D" w14:textId="77777777" w:rsidR="00C765D2" w:rsidRPr="003B2661" w:rsidRDefault="00C765D2" w:rsidP="00CB5862">
            <w:pPr>
              <w:spacing w:line="360" w:lineRule="auto"/>
              <w:jc w:val="both"/>
              <w:rPr>
                <w:lang w:val="en-GB"/>
              </w:rPr>
            </w:pPr>
            <m:oMathPara>
              <m:oMath>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0,c</m:t>
                    </m:r>
                  </m:sub>
                </m:sSub>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e>
                  <m:sup>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c</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r>
                  <w:rPr>
                    <w:rFonts w:ascii="Cambria Math" w:hAnsi="Cambria Math"/>
                    <w:lang w:val="en-GB"/>
                  </w:rPr>
                  <m:t>D</m:t>
                </m:r>
              </m:oMath>
            </m:oMathPara>
          </w:p>
          <w:p w14:paraId="62322A5F" w14:textId="77777777" w:rsidR="00C765D2" w:rsidRDefault="00C765D2" w:rsidP="00CB5862">
            <w:pPr>
              <w:spacing w:line="360" w:lineRule="auto"/>
              <w:jc w:val="both"/>
              <w:rPr>
                <w:lang w:val="en-GB"/>
              </w:rPr>
            </w:pPr>
          </w:p>
        </w:tc>
        <w:tc>
          <w:tcPr>
            <w:tcW w:w="526" w:type="dxa"/>
            <w:vAlign w:val="center"/>
          </w:tcPr>
          <w:p w14:paraId="399070B4" w14:textId="2911EFAF" w:rsidR="00C765D2" w:rsidRDefault="00C765D2" w:rsidP="00CB5862">
            <w:pPr>
              <w:spacing w:line="360" w:lineRule="auto"/>
              <w:jc w:val="both"/>
              <w:rPr>
                <w:lang w:val="en-GB"/>
              </w:rPr>
            </w:pPr>
            <w:r>
              <w:rPr>
                <w:lang w:val="en-GB"/>
              </w:rPr>
              <w:t>(4)</w:t>
            </w:r>
          </w:p>
        </w:tc>
      </w:tr>
    </w:tbl>
    <w:p w14:paraId="57230229" w14:textId="77777777" w:rsidR="00C765D2" w:rsidRDefault="00C765D2" w:rsidP="00CB5862">
      <w:pPr>
        <w:spacing w:line="360" w:lineRule="auto"/>
        <w:jc w:val="both"/>
        <w:rPr>
          <w:lang w:val="en-GB"/>
        </w:rPr>
      </w:pPr>
    </w:p>
    <w:p w14:paraId="49CA83E2" w14:textId="77777777" w:rsidR="005B667C" w:rsidRPr="003B2661" w:rsidRDefault="005B667C" w:rsidP="00CB5862">
      <w:pPr>
        <w:spacing w:line="360" w:lineRule="auto"/>
        <w:ind w:firstLine="720"/>
        <w:jc w:val="both"/>
        <w:rPr>
          <w:lang w:val="en-GB"/>
        </w:rPr>
      </w:pPr>
      <w:commentRangeStart w:id="7"/>
      <w:r w:rsidRPr="003B2661">
        <w:rPr>
          <w:lang w:val="en-GB"/>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7"/>
      <w:r w:rsidRPr="003B2661">
        <w:rPr>
          <w:rStyle w:val="CommentReference"/>
          <w:lang w:val="en-GB"/>
        </w:rPr>
        <w:commentReference w:id="7"/>
      </w:r>
    </w:p>
    <w:p w14:paraId="79324DAA" w14:textId="0BA68659" w:rsidR="005B667C" w:rsidRPr="00F93FBD" w:rsidRDefault="005B667C" w:rsidP="00CB5862">
      <w:pPr>
        <w:spacing w:line="360" w:lineRule="auto"/>
        <w:ind w:firstLine="720"/>
        <w:jc w:val="both"/>
        <w:rPr>
          <w:sz w:val="32"/>
          <w:szCs w:val="32"/>
          <w:vertAlign w:val="subscript"/>
          <w:lang w:val="en-GB"/>
        </w:rPr>
      </w:pPr>
      <w:r w:rsidRPr="003B2661">
        <w:rPr>
          <w:lang w:val="en-GB"/>
        </w:rPr>
        <w:t xml:space="preserve">The model’s output was plotted for </w:t>
      </w:r>
      <w:r w:rsidR="00F93FBD">
        <w:rPr>
          <w:lang w:val="en-GB"/>
        </w:rPr>
        <w:t>predator-prey pairs</w:t>
      </w:r>
      <w:r w:rsidRPr="003B2661">
        <w:rPr>
          <w:lang w:val="en-GB"/>
        </w:rPr>
        <w:t xml:space="preserve"> adapted to</w:t>
      </w:r>
      <w:r w:rsidR="00F93FBD">
        <w:rPr>
          <w:lang w:val="en-GB"/>
        </w:rPr>
        <w:t xml:space="preserve"> warm and mild environments to observe the</w:t>
      </w:r>
      <w:r w:rsidRPr="003B2661">
        <w:rPr>
          <w:lang w:val="en-GB"/>
        </w:rPr>
        <w:t xml:space="preserve"> effect o</w:t>
      </w:r>
      <w:r w:rsidR="00F93FBD">
        <w:rPr>
          <w:lang w:val="en-GB"/>
        </w:rPr>
        <w:t>f</w:t>
      </w:r>
      <w:r w:rsidRPr="003B2661">
        <w:rPr>
          <w:lang w:val="en-GB"/>
        </w:rPr>
        <w:t xml:space="preserve"> local</w:t>
      </w:r>
      <w:r w:rsidR="00F93FBD">
        <w:rPr>
          <w:lang w:val="en-GB"/>
        </w:rPr>
        <w:t xml:space="preserve"> adaptation on</w:t>
      </w:r>
      <w:r w:rsidRPr="003B2661">
        <w:rPr>
          <w:lang w:val="en-GB"/>
        </w:rPr>
        <w:t xml:space="preserve"> search rates.</w:t>
      </w:r>
      <w:r w:rsidR="00F93FBD">
        <w:rPr>
          <w:lang w:val="en-GB"/>
        </w:rPr>
        <w:t xml:space="preserve"> We then estimated search rate </w:t>
      </w:r>
      <w:proofErr w:type="spellStart"/>
      <w:r w:rsidR="00F93FBD">
        <w:rPr>
          <w:i/>
          <w:lang w:val="en-GB"/>
        </w:rPr>
        <w:t>E</w:t>
      </w:r>
      <w:r w:rsidR="00F93FBD" w:rsidRPr="00F64B1F">
        <w:rPr>
          <w:i/>
          <w:sz w:val="32"/>
          <w:szCs w:val="32"/>
          <w:vertAlign w:val="subscript"/>
          <w:lang w:val="en-GB"/>
        </w:rPr>
        <w:t>a</w:t>
      </w:r>
      <w:proofErr w:type="spellEnd"/>
      <w:r w:rsidR="00F93FBD">
        <w:rPr>
          <w:lang w:val="en-GB"/>
        </w:rPr>
        <w:t xml:space="preserve"> and </w:t>
      </w:r>
      <w:r w:rsidR="006E2041" w:rsidRPr="006E2041">
        <w:rPr>
          <w:i/>
          <w:lang w:val="en-GB"/>
        </w:rPr>
        <w:t>b</w:t>
      </w:r>
      <w:r w:rsidR="006E2041" w:rsidRPr="006E2041">
        <w:rPr>
          <w:i/>
          <w:position w:val="-6"/>
          <w:lang w:val="en-GB"/>
        </w:rPr>
        <w:t>0</w:t>
      </w:r>
      <w:r w:rsidR="00F93FBD">
        <w:rPr>
          <w:lang w:val="en-GB"/>
        </w:rPr>
        <w:t xml:space="preserve"> at each site and for each strategy and plotted the changes in parameter values.</w:t>
      </w:r>
    </w:p>
    <w:p w14:paraId="19DA676C" w14:textId="77777777" w:rsidR="005B667C" w:rsidRPr="003B2661" w:rsidRDefault="005B667C" w:rsidP="00CB5862">
      <w:pPr>
        <w:spacing w:line="360" w:lineRule="auto"/>
        <w:jc w:val="both"/>
        <w:rPr>
          <w:lang w:val="en-GB"/>
        </w:rPr>
      </w:pPr>
      <w:r w:rsidRPr="003B2661">
        <w:rPr>
          <w:sz w:val="32"/>
          <w:szCs w:val="32"/>
          <w:lang w:val="en-GB"/>
        </w:rPr>
        <w:t>VELOCITY CALCULATION</w:t>
      </w:r>
    </w:p>
    <w:p w14:paraId="26699ABC" w14:textId="032C513F" w:rsidR="005B667C" w:rsidRPr="003B2661" w:rsidRDefault="005B667C" w:rsidP="00CB5862">
      <w:pPr>
        <w:spacing w:line="360" w:lineRule="auto"/>
        <w:ind w:firstLine="720"/>
        <w:jc w:val="both"/>
        <w:rPr>
          <w:lang w:val="en-GB"/>
        </w:rPr>
      </w:pPr>
      <w:r w:rsidRPr="003B2661">
        <w:rPr>
          <w:lang w:val="en-GB"/>
        </w:rPr>
        <w:t>Oxygen, in animals, is absorbed for respiration in order to produce energy that can later be used for bodily functions.</w:t>
      </w:r>
      <w:r w:rsidR="00DE17D5" w:rsidRPr="00DE17D5">
        <w:rPr>
          <w:lang w:val="en-GB"/>
        </w:rPr>
        <w:t xml:space="preserve"> </w:t>
      </w:r>
      <w:r w:rsidR="00DE17D5" w:rsidRPr="003B2661">
        <w:rPr>
          <w:lang w:val="en-GB"/>
        </w:rPr>
        <w:t>We use oxygen consumption (re</w:t>
      </w:r>
      <w:r w:rsidR="00DE17D5">
        <w:rPr>
          <w:lang w:val="en-GB"/>
        </w:rPr>
        <w:t>s</w:t>
      </w:r>
      <w:r w:rsidR="00DE17D5" w:rsidRPr="003B2661">
        <w:rPr>
          <w:lang w:val="en-GB"/>
        </w:rPr>
        <w:t>piration) rate as a proxy of metabolic rate, which we then convert to body velocity</w:t>
      </w:r>
      <w:r w:rsidR="00DE17D5">
        <w:rPr>
          <w:lang w:val="en-GB"/>
        </w:rPr>
        <w:t xml:space="preserve"> assuming that v</w:t>
      </w:r>
      <w:r w:rsidR="00DE17D5" w:rsidRPr="003B2661">
        <w:rPr>
          <w:lang w:val="en-GB"/>
        </w:rPr>
        <w:t>elocity scales linearly with metabolic rate (Tucker, 1970; Alexander, 2003).</w:t>
      </w:r>
      <w:r w:rsidRPr="003B2661">
        <w:rPr>
          <w:lang w:val="en-GB"/>
        </w:rPr>
        <w:t xml:space="preserve"> </w:t>
      </w:r>
      <w:commentRangeStart w:id="8"/>
      <w:r w:rsidRPr="003B2661">
        <w:rPr>
          <w:lang w:val="en-GB"/>
        </w:rPr>
        <w:t>Elliott and Davison (</w:t>
      </w:r>
      <w:commentRangeStart w:id="9"/>
      <w:r w:rsidRPr="003B2661">
        <w:rPr>
          <w:lang w:val="en-GB"/>
        </w:rPr>
        <w:t>1975</w:t>
      </w:r>
      <w:commentRangeEnd w:id="9"/>
      <w:r w:rsidR="00D76E89" w:rsidRPr="003B2661">
        <w:rPr>
          <w:rStyle w:val="CommentReference"/>
          <w:lang w:val="en-GB"/>
        </w:rPr>
        <w:commentReference w:id="9"/>
      </w:r>
      <w:r w:rsidRPr="003B2661">
        <w:rPr>
          <w:lang w:val="en-GB"/>
        </w:rPr>
        <w:t>)</w:t>
      </w:r>
      <w:commentRangeEnd w:id="8"/>
      <w:r w:rsidRPr="003B2661">
        <w:rPr>
          <w:rStyle w:val="CommentReference"/>
          <w:lang w:val="en-GB"/>
        </w:rPr>
        <w:commentReference w:id="8"/>
      </w:r>
      <w:r w:rsidRPr="003B2661">
        <w:rPr>
          <w:lang w:val="en-GB"/>
        </w:rPr>
        <w:t xml:space="preserve"> have shown that the average production of energy, via the combustion of carbohydrates, fat and protein, yields 3.34 calories per </w:t>
      </w:r>
      <w:r w:rsidRPr="003B2661">
        <w:rPr>
          <w:i/>
          <w:lang w:val="en-GB"/>
        </w:rPr>
        <w:t>mg</w:t>
      </w:r>
      <w:r w:rsidRPr="003B2661">
        <w:rPr>
          <w:lang w:val="en-GB"/>
        </w:rPr>
        <w:t xml:space="preserve"> of oxygen. Oxygen consumption, measured in </w:t>
      </w:r>
      <w:proofErr w:type="spellStart"/>
      <w:r w:rsidRPr="003B2661">
        <w:rPr>
          <w:i/>
          <w:lang w:val="en-GB"/>
        </w:rPr>
        <w:t>μmol</w:t>
      </w:r>
      <w:proofErr w:type="spellEnd"/>
      <w:r w:rsidRPr="003B2661">
        <w:rPr>
          <w:i/>
          <w:lang w:val="en-GB"/>
        </w:rPr>
        <w:t>/h</w:t>
      </w:r>
      <w:r w:rsidRPr="003B2661">
        <w:rPr>
          <w:lang w:val="en-GB"/>
        </w:rPr>
        <w:t xml:space="preserve"> can be </w:t>
      </w:r>
      <w:r w:rsidRPr="003B2661">
        <w:rPr>
          <w:lang w:val="en-GB"/>
        </w:rPr>
        <w:lastRenderedPageBreak/>
        <w:t xml:space="preserve">converted to </w:t>
      </w:r>
      <w:r w:rsidRPr="003B2661">
        <w:rPr>
          <w:i/>
          <w:lang w:val="en-GB"/>
        </w:rPr>
        <w:t>g.h</w:t>
      </w:r>
      <w:r w:rsidRPr="003B2661">
        <w:rPr>
          <w:i/>
          <w:vertAlign w:val="superscript"/>
          <w:lang w:val="en-GB"/>
        </w:rPr>
        <w:t>-1</w:t>
      </w:r>
      <w:r w:rsidRPr="003B2661">
        <w:rPr>
          <w:lang w:val="en-GB"/>
        </w:rPr>
        <w:t xml:space="preserve"> by multiplying by the atomic mass of </w:t>
      </w:r>
      <w:r w:rsidRPr="003B2661">
        <w:rPr>
          <w:i/>
          <w:lang w:val="en-GB"/>
        </w:rPr>
        <w:t>O</w:t>
      </w:r>
      <w:r w:rsidRPr="003B2661">
        <w:rPr>
          <w:i/>
          <w:position w:val="-6"/>
          <w:lang w:val="en-GB"/>
        </w:rPr>
        <w:t>2</w:t>
      </w:r>
      <w:r w:rsidRPr="003B2661">
        <w:rPr>
          <w:lang w:val="en-GB"/>
        </w:rPr>
        <w:t xml:space="preserve">: 31.988 </w:t>
      </w:r>
      <w:r w:rsidRPr="003B2661">
        <w:rPr>
          <w:i/>
          <w:lang w:val="en-GB"/>
        </w:rPr>
        <w:t>g.mol</w:t>
      </w:r>
      <w:r w:rsidRPr="003B2661">
        <w:rPr>
          <w:i/>
          <w:vertAlign w:val="superscript"/>
          <w:lang w:val="en-GB"/>
        </w:rPr>
        <w:t>-1</w:t>
      </w:r>
      <w:r w:rsidRPr="003B2661">
        <w:rPr>
          <w:lang w:val="en-GB"/>
        </w:rPr>
        <w:t xml:space="preserve">. This in turn can be turned into </w:t>
      </w:r>
      <w:r w:rsidRPr="003B2661">
        <w:rPr>
          <w:i/>
          <w:lang w:val="en-GB"/>
        </w:rPr>
        <w:t>cal.h</w:t>
      </w:r>
      <w:r w:rsidRPr="003B2661">
        <w:rPr>
          <w:i/>
          <w:vertAlign w:val="superscript"/>
          <w:lang w:val="en-GB"/>
        </w:rPr>
        <w:t>-1</w:t>
      </w:r>
      <w:r w:rsidRPr="003B2661">
        <w:rPr>
          <w:lang w:val="en-GB"/>
        </w:rPr>
        <w:t xml:space="preserve"> by using the mean oxidation value of 3.34 </w:t>
      </w:r>
      <w:r w:rsidRPr="003B2661">
        <w:rPr>
          <w:i/>
          <w:lang w:val="en-GB"/>
        </w:rPr>
        <w:t>cal.mg</w:t>
      </w:r>
      <w:r w:rsidRPr="003B2661">
        <w:rPr>
          <w:i/>
          <w:vertAlign w:val="superscript"/>
          <w:lang w:val="en-GB"/>
        </w:rPr>
        <w:t>-1</w:t>
      </w:r>
      <w:r w:rsidRPr="003B2661">
        <w:rPr>
          <w:lang w:val="en-GB"/>
        </w:rPr>
        <w:t>. The laws of thermodynamics show that 1cal yields 4.1868</w:t>
      </w:r>
      <w:r w:rsidRPr="003B2661">
        <w:rPr>
          <w:i/>
          <w:lang w:val="en-GB"/>
        </w:rPr>
        <w:t>J</w:t>
      </w:r>
      <w:r w:rsidRPr="003B2661">
        <w:rPr>
          <w:lang w:val="en-GB"/>
        </w:rPr>
        <w:t xml:space="preserve">. This provides us with a measurement of energy produced by respiration in </w:t>
      </w:r>
      <w:r w:rsidRPr="003B2661">
        <w:rPr>
          <w:i/>
          <w:lang w:val="en-GB"/>
        </w:rPr>
        <w:t>J.s</w:t>
      </w:r>
      <w:r w:rsidRPr="003B2661">
        <w:rPr>
          <w:i/>
          <w:vertAlign w:val="superscript"/>
          <w:lang w:val="en-GB"/>
        </w:rPr>
        <w:t>-1</w:t>
      </w:r>
      <w:r w:rsidRPr="003B2661">
        <w:rPr>
          <w:lang w:val="en-GB"/>
        </w:rPr>
        <w:t>. The energetics of animal movement, and specifically swimming, have been extensively studied for various species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1993</w:t>
      </w:r>
      <w:r w:rsidR="006F1C1C">
        <w:rPr>
          <w:lang w:val="en-GB"/>
        </w:rPr>
        <w:t xml:space="preserve">; </w:t>
      </w:r>
      <w:r w:rsidR="006F1C1C" w:rsidRPr="003B2661">
        <w:rPr>
          <w:lang w:val="en-GB"/>
        </w:rPr>
        <w:t>Alexander, 2003</w:t>
      </w:r>
      <w:r w:rsidRPr="003B2661">
        <w:rPr>
          <w:lang w:val="en-GB"/>
        </w:rPr>
        <w:t>)</w:t>
      </w:r>
      <w:r w:rsidR="006F1C1C">
        <w:rPr>
          <w:lang w:val="en-GB"/>
        </w:rPr>
        <w:t>. This work</w:t>
      </w:r>
      <w:r w:rsidRPr="003B2661">
        <w:rPr>
          <w:lang w:val="en-GB"/>
        </w:rPr>
        <w:t xml:space="preserve"> </w:t>
      </w:r>
      <w:r w:rsidR="002975C9">
        <w:rPr>
          <w:lang w:val="en-GB"/>
        </w:rPr>
        <w:t>reported</w:t>
      </w:r>
      <w:r w:rsidRPr="003B2661">
        <w:rPr>
          <w:lang w:val="en-GB"/>
        </w:rPr>
        <w:t xml:space="preserve"> a relationship between cost of transport (</w:t>
      </w:r>
      <w:r w:rsidRPr="003B2661">
        <w:rPr>
          <w:i/>
          <w:lang w:val="en-GB"/>
        </w:rPr>
        <w:t>COT</w:t>
      </w:r>
      <w:r w:rsidRPr="003B2661">
        <w:rPr>
          <w:lang w:val="en-GB"/>
        </w:rPr>
        <w:t>)</w:t>
      </w:r>
      <w:r w:rsidR="006F1C1C">
        <w:rPr>
          <w:lang w:val="en-GB"/>
        </w:rPr>
        <w:t>, the amount of energy</w:t>
      </w:r>
      <w:r w:rsidR="002975C9">
        <w:rPr>
          <w:lang w:val="en-GB"/>
        </w:rPr>
        <w:t xml:space="preserve"> in </w:t>
      </w:r>
      <w:r w:rsidR="002975C9">
        <w:rPr>
          <w:i/>
          <w:lang w:val="en-GB"/>
        </w:rPr>
        <w:t>J</w:t>
      </w:r>
      <w:r w:rsidR="006F1C1C">
        <w:rPr>
          <w:lang w:val="en-GB"/>
        </w:rPr>
        <w:t xml:space="preserve"> needed to </w:t>
      </w:r>
      <w:r w:rsidR="002975C9">
        <w:rPr>
          <w:lang w:val="en-GB"/>
        </w:rPr>
        <w:t>transport 1</w:t>
      </w:r>
      <w:r w:rsidR="002975C9" w:rsidRPr="002975C9">
        <w:rPr>
          <w:i/>
          <w:lang w:val="en-GB"/>
        </w:rPr>
        <w:t>N</w:t>
      </w:r>
      <w:r w:rsidR="002975C9">
        <w:rPr>
          <w:lang w:val="en-GB"/>
        </w:rPr>
        <w:t xml:space="preserve"> over 1</w:t>
      </w:r>
      <w:r w:rsidR="002975C9" w:rsidRPr="002975C9">
        <w:rPr>
          <w:i/>
          <w:lang w:val="en-GB"/>
        </w:rPr>
        <w:t>m</w:t>
      </w:r>
      <w:r w:rsidR="002975C9">
        <w:rPr>
          <w:i/>
          <w:lang w:val="en-GB"/>
        </w:rPr>
        <w:t xml:space="preserve"> </w:t>
      </w:r>
      <w:r w:rsidR="002975C9">
        <w:rPr>
          <w:lang w:val="en-GB"/>
        </w:rPr>
        <w:t>in submerged swimmers,</w:t>
      </w:r>
      <w:r w:rsidRPr="003B2661">
        <w:rPr>
          <w:lang w:val="en-GB"/>
        </w:rPr>
        <w:t xml:space="preserve"> and metabolic rate (</w:t>
      </w:r>
      <w:r w:rsidRPr="003B2661">
        <w:rPr>
          <w:i/>
          <w:lang w:val="en-GB"/>
        </w:rPr>
        <w:t>B</w:t>
      </w:r>
      <w:r w:rsidRPr="003B2661">
        <w:rPr>
          <w:lang w:val="en-GB"/>
        </w:rPr>
        <w:t>).</w:t>
      </w:r>
      <w:r w:rsidR="006F1C1C">
        <w:rPr>
          <w:lang w:val="en-GB"/>
        </w:rPr>
        <w:t xml:space="preserve"> </w:t>
      </w:r>
      <w:r w:rsidRPr="003B2661">
        <w:rPr>
          <w:lang w:val="en-GB"/>
        </w:rPr>
        <w:t xml:space="preserve">Rearranging </w:t>
      </w:r>
      <w:proofErr w:type="spellStart"/>
      <w:r w:rsidRPr="003B2661">
        <w:rPr>
          <w:lang w:val="en-GB"/>
        </w:rPr>
        <w:t>Videler’s</w:t>
      </w:r>
      <w:proofErr w:type="spellEnd"/>
      <w:r w:rsidRPr="003B2661">
        <w:rPr>
          <w:lang w:val="en-GB"/>
        </w:rPr>
        <w:t xml:space="preserve"> equation for velocity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B8DEAED" w14:textId="77777777" w:rsidTr="00C765D2">
        <w:trPr>
          <w:trHeight w:val="880"/>
        </w:trPr>
        <w:tc>
          <w:tcPr>
            <w:tcW w:w="534" w:type="dxa"/>
          </w:tcPr>
          <w:p w14:paraId="7CA27249" w14:textId="77777777" w:rsidR="00C765D2" w:rsidRDefault="00C765D2" w:rsidP="00CB5862">
            <w:pPr>
              <w:spacing w:line="360" w:lineRule="auto"/>
              <w:jc w:val="both"/>
              <w:rPr>
                <w:lang w:val="en-GB"/>
              </w:rPr>
            </w:pPr>
          </w:p>
        </w:tc>
        <w:tc>
          <w:tcPr>
            <w:tcW w:w="7796" w:type="dxa"/>
            <w:vAlign w:val="center"/>
          </w:tcPr>
          <w:p w14:paraId="35D4CF01" w14:textId="77777777" w:rsidR="00C765D2" w:rsidRPr="003B2661" w:rsidRDefault="00C765D2" w:rsidP="00CB5862">
            <w:pPr>
              <w:spacing w:line="360" w:lineRule="auto"/>
              <w:jc w:val="both"/>
              <w:rPr>
                <w:lang w:val="en-GB"/>
              </w:rPr>
            </w:pPr>
            <m:oMathPara>
              <m:oMath>
                <m:r>
                  <w:rPr>
                    <w:rFonts w:ascii="Cambria Math" w:hAnsi="Cambria Math"/>
                    <w:lang w:val="en-GB"/>
                  </w:rPr>
                  <m:t xml:space="preserve">v= </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COTmg</m:t>
                    </m:r>
                  </m:den>
                </m:f>
              </m:oMath>
            </m:oMathPara>
          </w:p>
          <w:p w14:paraId="7F075540" w14:textId="77777777" w:rsidR="00C765D2" w:rsidRDefault="00C765D2" w:rsidP="00CB5862">
            <w:pPr>
              <w:spacing w:line="360" w:lineRule="auto"/>
              <w:jc w:val="both"/>
              <w:rPr>
                <w:lang w:val="en-GB"/>
              </w:rPr>
            </w:pPr>
          </w:p>
        </w:tc>
        <w:tc>
          <w:tcPr>
            <w:tcW w:w="526" w:type="dxa"/>
            <w:vAlign w:val="center"/>
          </w:tcPr>
          <w:p w14:paraId="575E6678" w14:textId="72F04244" w:rsidR="00C765D2" w:rsidRDefault="00C765D2" w:rsidP="00CB5862">
            <w:pPr>
              <w:spacing w:line="360" w:lineRule="auto"/>
              <w:jc w:val="both"/>
              <w:rPr>
                <w:lang w:val="en-GB"/>
              </w:rPr>
            </w:pPr>
            <w:r>
              <w:rPr>
                <w:lang w:val="en-GB"/>
              </w:rPr>
              <w:t>(5)</w:t>
            </w:r>
          </w:p>
        </w:tc>
      </w:tr>
    </w:tbl>
    <w:p w14:paraId="14FEC68B" w14:textId="77777777" w:rsidR="00C765D2" w:rsidRDefault="00C765D2" w:rsidP="00CB5862">
      <w:pPr>
        <w:spacing w:line="360" w:lineRule="auto"/>
        <w:jc w:val="both"/>
        <w:rPr>
          <w:lang w:val="en-GB"/>
        </w:rPr>
      </w:pPr>
    </w:p>
    <w:p w14:paraId="1037E4EA" w14:textId="2B509FBB" w:rsidR="005B667C" w:rsidRPr="003B2661" w:rsidRDefault="005B667C" w:rsidP="00CB5862">
      <w:pPr>
        <w:spacing w:line="360" w:lineRule="auto"/>
        <w:jc w:val="both"/>
        <w:rPr>
          <w:lang w:val="en-GB"/>
        </w:rPr>
      </w:pPr>
      <w:r w:rsidRPr="003B2661">
        <w:rPr>
          <w:lang w:val="en-GB"/>
        </w:rPr>
        <w:t xml:space="preserve">Where </w:t>
      </w:r>
      <w:r w:rsidRPr="003B2661">
        <w:rPr>
          <w:i/>
          <w:lang w:val="en-GB"/>
        </w:rPr>
        <w:t>COT</w:t>
      </w:r>
      <w:r w:rsidRPr="003B2661">
        <w:rPr>
          <w:lang w:val="en-GB"/>
        </w:rPr>
        <w:t xml:space="preserve"> is expressed in </w:t>
      </w:r>
      <w:r w:rsidRPr="003B2661">
        <w:rPr>
          <w:i/>
          <w:lang w:val="en-GB"/>
        </w:rPr>
        <w:t>J.Nm</w:t>
      </w:r>
      <w:r w:rsidRPr="003B2661">
        <w:rPr>
          <w:i/>
          <w:vertAlign w:val="superscript"/>
          <w:lang w:val="en-GB"/>
        </w:rPr>
        <w:t>-1</w:t>
      </w:r>
      <w:r w:rsidRPr="003B2661">
        <w:rPr>
          <w:lang w:val="en-GB"/>
        </w:rPr>
        <w:t xml:space="preserve">, </w:t>
      </w:r>
      <w:r w:rsidRPr="003B2661">
        <w:rPr>
          <w:i/>
          <w:lang w:val="en-GB"/>
        </w:rPr>
        <w:t>B</w:t>
      </w:r>
      <w:r w:rsidRPr="003B2661">
        <w:rPr>
          <w:lang w:val="en-GB"/>
        </w:rPr>
        <w:t xml:space="preserve"> is in </w:t>
      </w:r>
      <w:r w:rsidRPr="003B2661">
        <w:rPr>
          <w:i/>
          <w:lang w:val="en-GB"/>
        </w:rPr>
        <w:t>J.s</w:t>
      </w:r>
      <w:r w:rsidRPr="00DE17D5">
        <w:rPr>
          <w:i/>
          <w:sz w:val="32"/>
          <w:szCs w:val="32"/>
          <w:vertAlign w:val="superscript"/>
          <w:lang w:val="en-GB"/>
        </w:rPr>
        <w:t>-1</w:t>
      </w:r>
      <w:r w:rsidRPr="003B2661">
        <w:rPr>
          <w:lang w:val="en-GB"/>
        </w:rPr>
        <w:t xml:space="preserve">, </w:t>
      </w:r>
      <w:r w:rsidRPr="003B2661">
        <w:rPr>
          <w:i/>
          <w:lang w:val="en-GB"/>
        </w:rPr>
        <w:t>m</w:t>
      </w:r>
      <w:r w:rsidRPr="003B2661">
        <w:rPr>
          <w:lang w:val="en-GB"/>
        </w:rPr>
        <w:t xml:space="preserve"> is mass in </w:t>
      </w:r>
      <w:r w:rsidRPr="003B2661">
        <w:rPr>
          <w:i/>
          <w:lang w:val="en-GB"/>
        </w:rPr>
        <w:t>kg</w:t>
      </w:r>
      <w:r w:rsidRPr="003B2661">
        <w:rPr>
          <w:lang w:val="en-GB"/>
        </w:rPr>
        <w:t xml:space="preserve">, </w:t>
      </w:r>
      <w:r w:rsidRPr="003B2661">
        <w:rPr>
          <w:i/>
          <w:lang w:val="en-GB"/>
        </w:rPr>
        <w:t>g</w:t>
      </w:r>
      <w:r w:rsidRPr="003B2661">
        <w:rPr>
          <w:lang w:val="en-GB"/>
        </w:rPr>
        <w:t xml:space="preserve"> is gravitational acceleration in </w:t>
      </w:r>
      <w:proofErr w:type="spellStart"/>
      <w:r w:rsidRPr="003B2661">
        <w:rPr>
          <w:i/>
          <w:lang w:val="en-GB"/>
        </w:rPr>
        <w:t>m.s</w:t>
      </w:r>
      <w:proofErr w:type="spellEnd"/>
      <w:r w:rsidRPr="00DE17D5">
        <w:rPr>
          <w:i/>
          <w:position w:val="10"/>
          <w:sz w:val="20"/>
          <w:szCs w:val="20"/>
          <w:lang w:val="en-GB"/>
        </w:rPr>
        <w:t>-2</w:t>
      </w:r>
      <w:r w:rsidRPr="003B2661">
        <w:rPr>
          <w:position w:val="10"/>
          <w:lang w:val="en-GB"/>
        </w:rPr>
        <w:t xml:space="preserve"> </w:t>
      </w:r>
      <w:r w:rsidRPr="003B2661">
        <w:rPr>
          <w:lang w:val="en-GB"/>
        </w:rPr>
        <w:t xml:space="preserve">and </w:t>
      </w:r>
      <w:r w:rsidRPr="003B2661">
        <w:rPr>
          <w:i/>
          <w:lang w:val="en-GB"/>
        </w:rPr>
        <w:t>v</w:t>
      </w:r>
      <w:r w:rsidRPr="003B2661">
        <w:rPr>
          <w:lang w:val="en-GB"/>
        </w:rPr>
        <w:t xml:space="preserve"> is speed in </w:t>
      </w:r>
      <w:r w:rsidRPr="003B2661">
        <w:rPr>
          <w:i/>
          <w:lang w:val="en-GB"/>
        </w:rPr>
        <w:t>m.s</w:t>
      </w:r>
      <w:r w:rsidRPr="00DE17D5">
        <w:rPr>
          <w:i/>
          <w:sz w:val="32"/>
          <w:szCs w:val="32"/>
          <w:vertAlign w:val="superscript"/>
          <w:lang w:val="en-GB"/>
        </w:rPr>
        <w:t>-1</w:t>
      </w:r>
      <w:r w:rsidRPr="003B2661">
        <w:rPr>
          <w:lang w:val="en-GB"/>
        </w:rPr>
        <w:t xml:space="preserve">. </w:t>
      </w:r>
      <w:r w:rsidRPr="003B2661">
        <w:rPr>
          <w:i/>
          <w:lang w:val="en-GB"/>
        </w:rPr>
        <w:t>COT</w:t>
      </w:r>
      <w:r w:rsidRPr="003B2661">
        <w:rPr>
          <w:lang w:val="en-GB"/>
        </w:rPr>
        <w:t xml:space="preserve"> was calculated from </w:t>
      </w:r>
      <w:proofErr w:type="spellStart"/>
      <w:r w:rsidRPr="003B2661">
        <w:rPr>
          <w:lang w:val="en-GB"/>
        </w:rPr>
        <w:t>Videler’s</w:t>
      </w:r>
      <w:proofErr w:type="spellEnd"/>
      <w:r w:rsidRPr="003B2661">
        <w:rPr>
          <w:lang w:val="en-GB"/>
        </w:rPr>
        <w:t xml:space="preserve"> relationship (</w:t>
      </w:r>
      <w:proofErr w:type="spellStart"/>
      <w:r w:rsidRPr="003B2661">
        <w:rPr>
          <w:lang w:val="en-GB"/>
        </w:rPr>
        <w:t>Videler</w:t>
      </w:r>
      <w:proofErr w:type="spellEnd"/>
      <w:r w:rsidRPr="003B2661">
        <w:rPr>
          <w:lang w:val="en-GB"/>
        </w:rPr>
        <w:t>,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282B2DF9" w14:textId="77777777" w:rsidTr="00F960DE">
        <w:trPr>
          <w:trHeight w:val="880"/>
        </w:trPr>
        <w:tc>
          <w:tcPr>
            <w:tcW w:w="534" w:type="dxa"/>
          </w:tcPr>
          <w:p w14:paraId="6235C440" w14:textId="77777777" w:rsidR="00C765D2" w:rsidRDefault="00C765D2" w:rsidP="00CB5862">
            <w:pPr>
              <w:spacing w:line="360" w:lineRule="auto"/>
              <w:jc w:val="both"/>
              <w:rPr>
                <w:lang w:val="en-GB"/>
              </w:rPr>
            </w:pPr>
          </w:p>
        </w:tc>
        <w:tc>
          <w:tcPr>
            <w:tcW w:w="7796" w:type="dxa"/>
            <w:vAlign w:val="center"/>
          </w:tcPr>
          <w:p w14:paraId="6186F897" w14:textId="77777777" w:rsidR="00C765D2" w:rsidRPr="003B2661" w:rsidRDefault="00C765D2" w:rsidP="00CB5862">
            <w:pPr>
              <w:spacing w:line="360" w:lineRule="auto"/>
              <w:jc w:val="both"/>
              <w:rPr>
                <w:lang w:val="en-GB"/>
              </w:rPr>
            </w:pPr>
            <m:oMathPara>
              <m:oMath>
                <m:r>
                  <w:rPr>
                    <w:rFonts w:ascii="Cambria Math" w:hAnsi="Cambria Math"/>
                    <w:lang w:val="en-GB"/>
                  </w:rPr>
                  <m:t>COT=1.1</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-0.038</m:t>
                    </m:r>
                  </m:sup>
                </m:sSup>
              </m:oMath>
            </m:oMathPara>
          </w:p>
          <w:p w14:paraId="56463735" w14:textId="77777777" w:rsidR="00C765D2" w:rsidRDefault="00C765D2" w:rsidP="00CB5862">
            <w:pPr>
              <w:spacing w:line="360" w:lineRule="auto"/>
              <w:jc w:val="both"/>
              <w:rPr>
                <w:lang w:val="en-GB"/>
              </w:rPr>
            </w:pPr>
          </w:p>
        </w:tc>
        <w:tc>
          <w:tcPr>
            <w:tcW w:w="526" w:type="dxa"/>
            <w:vAlign w:val="center"/>
          </w:tcPr>
          <w:p w14:paraId="5EC0DEAB" w14:textId="4F974D28" w:rsidR="00C765D2" w:rsidRDefault="00C765D2" w:rsidP="00CB5862">
            <w:pPr>
              <w:spacing w:line="360" w:lineRule="auto"/>
              <w:jc w:val="both"/>
              <w:rPr>
                <w:lang w:val="en-GB"/>
              </w:rPr>
            </w:pPr>
            <w:r>
              <w:rPr>
                <w:lang w:val="en-GB"/>
              </w:rPr>
              <w:t>(6)</w:t>
            </w:r>
          </w:p>
        </w:tc>
      </w:tr>
    </w:tbl>
    <w:p w14:paraId="1EF3EB10" w14:textId="77777777" w:rsidR="00C765D2" w:rsidRDefault="00C765D2" w:rsidP="00CB5862">
      <w:pPr>
        <w:spacing w:line="360" w:lineRule="auto"/>
        <w:jc w:val="both"/>
        <w:rPr>
          <w:lang w:val="en-GB"/>
        </w:rPr>
      </w:pPr>
    </w:p>
    <w:p w14:paraId="4B55A286" w14:textId="1D70AABF" w:rsidR="005B667C" w:rsidRPr="003B2661" w:rsidRDefault="005B667C" w:rsidP="00CB5862">
      <w:pPr>
        <w:spacing w:line="360" w:lineRule="auto"/>
        <w:jc w:val="both"/>
        <w:rPr>
          <w:lang w:val="en-GB"/>
        </w:rPr>
      </w:pPr>
      <w:r w:rsidRPr="003B2661">
        <w:rPr>
          <w:lang w:val="en-GB"/>
        </w:rPr>
        <w:t xml:space="preserve">Where </w:t>
      </w:r>
      <w:r w:rsidRPr="003B2661">
        <w:rPr>
          <w:i/>
          <w:lang w:val="en-GB"/>
        </w:rPr>
        <w:t>m</w:t>
      </w:r>
      <w:r w:rsidRPr="003B2661">
        <w:rPr>
          <w:lang w:val="en-GB"/>
        </w:rPr>
        <w:t xml:space="preserve"> is mass in </w:t>
      </w:r>
      <w:r w:rsidRPr="003B2661">
        <w:rPr>
          <w:i/>
          <w:lang w:val="en-GB"/>
        </w:rPr>
        <w:t>kg</w:t>
      </w:r>
      <w:r w:rsidRPr="003B2661">
        <w:rPr>
          <w:lang w:val="en-GB"/>
        </w:rPr>
        <w:t>.</w:t>
      </w:r>
      <w:r w:rsidR="003B0EBE">
        <w:rPr>
          <w:lang w:val="en-GB"/>
        </w:rPr>
        <w:t xml:space="preserve"> </w:t>
      </w:r>
      <w:r w:rsidR="003B0EBE" w:rsidRPr="003B2661">
        <w:rPr>
          <w:lang w:val="en-GB"/>
        </w:rPr>
        <w:t>Metabolism temperature performance curves of each predator-prey pair per site were</w:t>
      </w:r>
      <w:r w:rsidR="003B0EBE">
        <w:rPr>
          <w:lang w:val="en-GB"/>
        </w:rPr>
        <w:t xml:space="preserve"> thus</w:t>
      </w:r>
      <w:r w:rsidR="003B0EBE" w:rsidRPr="003B2661">
        <w:rPr>
          <w:lang w:val="en-GB"/>
        </w:rPr>
        <w:t xml:space="preserve"> converted into a measure of velocity</w:t>
      </w:r>
      <w:r w:rsidR="003B0EBE">
        <w:rPr>
          <w:lang w:val="en-GB"/>
        </w:rPr>
        <w:t xml:space="preserve"> using equations 5 and 6.</w:t>
      </w:r>
    </w:p>
    <w:p w14:paraId="7DE1FBFC" w14:textId="77777777" w:rsidR="00D277D5" w:rsidRDefault="003536B0" w:rsidP="00CB5862">
      <w:pPr>
        <w:spacing w:line="360" w:lineRule="auto"/>
        <w:jc w:val="both"/>
      </w:pPr>
      <w:r>
        <w:rPr>
          <w:b/>
          <w:noProof/>
          <w:sz w:val="38"/>
          <w:szCs w:val="38"/>
          <w:lang w:val="en-US"/>
        </w:rPr>
        <w:lastRenderedPageBreak/>
        <w:drawing>
          <wp:inline distT="0" distB="0" distL="0" distR="0" wp14:anchorId="10A0930A" wp14:editId="51E1BBCB">
            <wp:extent cx="5486400" cy="3820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20160"/>
                    </a:xfrm>
                    <a:prstGeom prst="rect">
                      <a:avLst/>
                    </a:prstGeom>
                  </pic:spPr>
                </pic:pic>
              </a:graphicData>
            </a:graphic>
          </wp:inline>
        </w:drawing>
      </w:r>
    </w:p>
    <w:p w14:paraId="2F48CD64" w14:textId="3DD48FDA" w:rsidR="00892876" w:rsidRPr="00CB5862" w:rsidRDefault="00D277D5" w:rsidP="00CB5862">
      <w:pPr>
        <w:spacing w:line="360" w:lineRule="auto"/>
        <w:jc w:val="both"/>
        <w:rPr>
          <w:rFonts w:ascii="Times Roman" w:hAnsi="Times Roman"/>
          <w:sz w:val="22"/>
          <w:szCs w:val="22"/>
          <w:lang w:val="en-GB"/>
        </w:rPr>
      </w:pPr>
      <w:r w:rsidRPr="00CB5862">
        <w:rPr>
          <w:rFonts w:ascii="Times Roman" w:hAnsi="Times Roman"/>
          <w:sz w:val="22"/>
          <w:szCs w:val="22"/>
        </w:rPr>
        <w:t>Figure 2</w:t>
      </w:r>
      <w:r w:rsidR="003A1179" w:rsidRPr="00CB5862">
        <w:rPr>
          <w:rFonts w:ascii="Times Roman" w:hAnsi="Times Roman"/>
          <w:sz w:val="22"/>
          <w:szCs w:val="22"/>
        </w:rPr>
        <w:t>.</w:t>
      </w:r>
      <w:r w:rsidRPr="00CB5862">
        <w:rPr>
          <w:rFonts w:ascii="Times Roman" w:hAnsi="Times Roman"/>
          <w:sz w:val="22"/>
          <w:szCs w:val="22"/>
        </w:rPr>
        <w:t xml:space="preserve"> </w:t>
      </w:r>
      <w:r w:rsidRPr="00CB5862">
        <w:rPr>
          <w:rFonts w:ascii="Times Roman" w:hAnsi="Times Roman"/>
          <w:b/>
          <w:sz w:val="22"/>
          <w:szCs w:val="22"/>
        </w:rPr>
        <w:t>The IberianPonds network is located in the thermally diverse Iberian peninsula.</w:t>
      </w:r>
      <w:r w:rsidRPr="00D277D5">
        <w:rPr>
          <w:rFonts w:ascii="Times Roman" w:hAnsi="Times Roman"/>
          <w:b/>
          <w:sz w:val="22"/>
          <w:szCs w:val="22"/>
        </w:rPr>
        <w:t xml:space="preserve"> </w:t>
      </w:r>
      <w:r w:rsidRPr="00CB5862">
        <w:rPr>
          <w:rFonts w:ascii="Times Roman" w:hAnsi="Times Roman"/>
          <w:sz w:val="22"/>
          <w:szCs w:val="22"/>
        </w:rPr>
        <w:t>The location of all six mesocosm experimental sites is shown with respect to</w:t>
      </w:r>
      <w:r w:rsidR="000D380D" w:rsidRPr="00CB5862">
        <w:rPr>
          <w:rFonts w:ascii="Times Roman" w:hAnsi="Times Roman"/>
          <w:sz w:val="22"/>
          <w:szCs w:val="22"/>
        </w:rPr>
        <w:t xml:space="preserve"> a</w:t>
      </w:r>
      <w:r w:rsidRPr="00CB5862">
        <w:rPr>
          <w:rFonts w:ascii="Times Roman" w:hAnsi="Times Roman"/>
          <w:sz w:val="22"/>
          <w:szCs w:val="22"/>
        </w:rPr>
        <w:t xml:space="preserve"> the</w:t>
      </w:r>
      <w:r w:rsidR="000D380D" w:rsidRPr="00CB5862">
        <w:rPr>
          <w:rFonts w:ascii="Times Roman" w:hAnsi="Times Roman"/>
          <w:sz w:val="22"/>
          <w:szCs w:val="22"/>
        </w:rPr>
        <w:t>rmal</w:t>
      </w:r>
      <w:r w:rsidRPr="00CB5862">
        <w:rPr>
          <w:rFonts w:ascii="Times Roman" w:hAnsi="Times Roman"/>
          <w:sz w:val="22"/>
          <w:szCs w:val="22"/>
        </w:rPr>
        <w:t xml:space="preserve"> map</w:t>
      </w:r>
      <w:r w:rsidR="000D380D" w:rsidRPr="00CB5862">
        <w:rPr>
          <w:rFonts w:ascii="Times Roman" w:hAnsi="Times Roman"/>
          <w:sz w:val="22"/>
          <w:szCs w:val="22"/>
        </w:rPr>
        <w:t xml:space="preserve"> of the peninsula</w:t>
      </w:r>
      <w:r w:rsidRPr="00CB5862">
        <w:rPr>
          <w:rFonts w:ascii="Times Roman" w:hAnsi="Times Roman"/>
          <w:sz w:val="22"/>
          <w:szCs w:val="22"/>
        </w:rPr>
        <w:t xml:space="preserve">. Individual taxa sampled at each site are displayed (Jaca: </w:t>
      </w:r>
      <w:r w:rsidRPr="00CB5862">
        <w:rPr>
          <w:rFonts w:ascii="Times Roman" w:hAnsi="Times Roman"/>
          <w:i/>
          <w:sz w:val="22"/>
          <w:szCs w:val="22"/>
        </w:rPr>
        <w:t>S. striolatum</w:t>
      </w:r>
      <w:r w:rsidRPr="00CB5862">
        <w:rPr>
          <w:rFonts w:ascii="Times Roman" w:hAnsi="Times Roman"/>
          <w:sz w:val="22"/>
          <w:szCs w:val="22"/>
        </w:rPr>
        <w:t xml:space="preserve"> alone; Madrid: </w:t>
      </w:r>
      <w:r w:rsidRPr="00CB5862">
        <w:rPr>
          <w:rFonts w:ascii="Times Roman" w:hAnsi="Times Roman"/>
          <w:i/>
          <w:sz w:val="22"/>
          <w:szCs w:val="22"/>
        </w:rPr>
        <w:t>Chironomus</w:t>
      </w:r>
      <w:r w:rsidRPr="00CB5862">
        <w:rPr>
          <w:rFonts w:ascii="Times Roman" w:hAnsi="Times Roman"/>
          <w:sz w:val="22"/>
          <w:szCs w:val="22"/>
        </w:rPr>
        <w:t xml:space="preserve"> spp. alone; Murcia: </w:t>
      </w:r>
      <w:r w:rsidRPr="00CB5862">
        <w:rPr>
          <w:rFonts w:ascii="Times Roman" w:hAnsi="Times Roman"/>
          <w:i/>
          <w:sz w:val="22"/>
          <w:szCs w:val="22"/>
        </w:rPr>
        <w:t>C. cloeon</w:t>
      </w:r>
      <w:r w:rsidRPr="00CB5862">
        <w:rPr>
          <w:rFonts w:ascii="Times Roman" w:hAnsi="Times Roman"/>
          <w:sz w:val="22"/>
          <w:szCs w:val="22"/>
        </w:rPr>
        <w:t xml:space="preserve"> alone). Taken from Matias (unpublished).</w:t>
      </w:r>
    </w:p>
    <w:p w14:paraId="5E9896C4" w14:textId="77777777" w:rsidR="00843DF9" w:rsidRDefault="00843DF9" w:rsidP="00CB5862">
      <w:pPr>
        <w:spacing w:line="360" w:lineRule="auto"/>
        <w:jc w:val="both"/>
        <w:rPr>
          <w:b/>
          <w:sz w:val="38"/>
          <w:szCs w:val="38"/>
          <w:lang w:val="en-GB"/>
        </w:rPr>
      </w:pPr>
    </w:p>
    <w:p w14:paraId="16FC3F96" w14:textId="77777777" w:rsidR="005B667C" w:rsidRPr="003B2661" w:rsidRDefault="00A34FD7" w:rsidP="00CB5862">
      <w:pPr>
        <w:spacing w:line="360" w:lineRule="auto"/>
        <w:jc w:val="both"/>
        <w:rPr>
          <w:sz w:val="32"/>
          <w:szCs w:val="32"/>
          <w:lang w:val="en-GB"/>
        </w:rPr>
      </w:pPr>
      <w:r w:rsidRPr="003B2661">
        <w:rPr>
          <w:b/>
          <w:sz w:val="38"/>
          <w:szCs w:val="38"/>
          <w:lang w:val="en-GB"/>
        </w:rPr>
        <w:t xml:space="preserve">Empirical </w:t>
      </w:r>
      <w:r w:rsidR="00896C5A" w:rsidRPr="003B2661">
        <w:rPr>
          <w:b/>
          <w:sz w:val="38"/>
          <w:szCs w:val="38"/>
          <w:lang w:val="en-GB"/>
        </w:rPr>
        <w:t>Methods</w:t>
      </w:r>
    </w:p>
    <w:p w14:paraId="66201131" w14:textId="77777777" w:rsidR="00416353" w:rsidRPr="003B2661" w:rsidRDefault="00E401B9" w:rsidP="00CB5862">
      <w:pPr>
        <w:spacing w:line="360" w:lineRule="auto"/>
        <w:jc w:val="both"/>
        <w:rPr>
          <w:lang w:val="en-GB"/>
        </w:rPr>
      </w:pPr>
      <w:r w:rsidRPr="003B2661">
        <w:rPr>
          <w:sz w:val="32"/>
          <w:szCs w:val="32"/>
          <w:lang w:val="en-GB"/>
        </w:rPr>
        <w:t>STUDY SITES</w:t>
      </w:r>
    </w:p>
    <w:p w14:paraId="77406B60" w14:textId="7915D2B3" w:rsidR="00416353" w:rsidRPr="003B2661" w:rsidRDefault="00142230" w:rsidP="00843DF9">
      <w:pPr>
        <w:spacing w:line="360" w:lineRule="auto"/>
        <w:ind w:firstLine="720"/>
        <w:jc w:val="both"/>
        <w:rPr>
          <w:lang w:val="en-GB"/>
        </w:rPr>
      </w:pPr>
      <w:r>
        <w:rPr>
          <w:lang w:val="en-GB"/>
        </w:rPr>
        <w:t>To determine whether taxa adapt to warmer conditions we used a space for time substitution and measured oxygen consumption rates of target species at six sites that varied in altitude and environmental conditions. These</w:t>
      </w:r>
      <w:r w:rsidR="00416353" w:rsidRPr="003B2661">
        <w:rPr>
          <w:lang w:val="en-GB"/>
        </w:rPr>
        <w:t xml:space="preserve"> sites</w:t>
      </w:r>
      <w:r>
        <w:rPr>
          <w:lang w:val="en-GB"/>
        </w:rPr>
        <w:t xml:space="preserve"> were</w:t>
      </w:r>
      <w:r w:rsidR="00416353" w:rsidRPr="003B2661">
        <w:rPr>
          <w:lang w:val="en-GB"/>
        </w:rPr>
        <w:t xml:space="preserve"> spread throughout the Iberian </w:t>
      </w:r>
      <w:r w:rsidR="00B00653" w:rsidRPr="003B2661">
        <w:rPr>
          <w:lang w:val="en-GB"/>
        </w:rPr>
        <w:t>Peninsula</w:t>
      </w:r>
      <w:r w:rsidR="00416353" w:rsidRPr="003B2661">
        <w:rPr>
          <w:lang w:val="en-GB"/>
        </w:rPr>
        <w:t xml:space="preserve"> (Figure 2). </w:t>
      </w:r>
      <w:r w:rsidR="00A730F4" w:rsidRPr="003B2661">
        <w:rPr>
          <w:lang w:val="en-GB"/>
        </w:rPr>
        <w:t>At each site</w:t>
      </w:r>
      <w:r w:rsidR="00797E3C" w:rsidRPr="003B2661">
        <w:rPr>
          <w:lang w:val="en-GB"/>
        </w:rPr>
        <w:t xml:space="preserve"> 32 artificial mesocosm ponds of 320L volume capacity</w:t>
      </w:r>
      <w:r w:rsidR="00A730F4" w:rsidRPr="003B2661">
        <w:rPr>
          <w:lang w:val="en-GB"/>
        </w:rPr>
        <w:t xml:space="preserve"> were</w:t>
      </w:r>
      <w:r w:rsidR="00797E3C" w:rsidRPr="003B2661">
        <w:rPr>
          <w:lang w:val="en-GB"/>
        </w:rPr>
        <w:t xml:space="preserve"> set up and</w:t>
      </w:r>
      <w:r w:rsidR="009A1C86">
        <w:rPr>
          <w:lang w:val="en-GB"/>
        </w:rPr>
        <w:t xml:space="preserve"> initially</w:t>
      </w:r>
      <w:r w:rsidR="00797E3C" w:rsidRPr="003B2661">
        <w:rPr>
          <w:lang w:val="en-GB"/>
        </w:rPr>
        <w:t xml:space="preserve"> seeded in 2015 with an assemblage of locally sampled freshwater species. The communities in these ponds were</w:t>
      </w:r>
      <w:r w:rsidR="009A1C86">
        <w:rPr>
          <w:lang w:val="en-GB"/>
        </w:rPr>
        <w:t xml:space="preserve"> then</w:t>
      </w:r>
      <w:r w:rsidR="00797E3C" w:rsidRPr="003B2661">
        <w:rPr>
          <w:lang w:val="en-GB"/>
        </w:rPr>
        <w:t xml:space="preserve"> left to assemble naturally</w:t>
      </w:r>
      <w:r w:rsidR="009A1C86">
        <w:rPr>
          <w:lang w:val="en-GB"/>
        </w:rPr>
        <w:t xml:space="preserve"> over the following two years</w:t>
      </w:r>
      <w:r w:rsidR="00797E3C" w:rsidRPr="003B2661">
        <w:rPr>
          <w:lang w:val="en-GB"/>
        </w:rPr>
        <w:t xml:space="preserve">. </w:t>
      </w:r>
      <w:r w:rsidR="003F42FD">
        <w:rPr>
          <w:lang w:val="en-GB"/>
        </w:rPr>
        <w:t>M</w:t>
      </w:r>
      <w:r w:rsidR="00797E3C" w:rsidRPr="003B2661">
        <w:rPr>
          <w:lang w:val="en-GB"/>
        </w:rPr>
        <w:t xml:space="preserve">ost invertebrate </w:t>
      </w:r>
      <w:r w:rsidR="00797E3C" w:rsidRPr="003B2661">
        <w:rPr>
          <w:lang w:val="en-GB"/>
        </w:rPr>
        <w:lastRenderedPageBreak/>
        <w:t>species found in the ponds are efficient dispersers</w:t>
      </w:r>
      <w:r w:rsidR="003F42FD">
        <w:rPr>
          <w:lang w:val="en-GB"/>
        </w:rPr>
        <w:t xml:space="preserve"> upon reaching adult stage and</w:t>
      </w:r>
      <w:r w:rsidR="00797E3C" w:rsidRPr="003B2661">
        <w:rPr>
          <w:lang w:val="en-GB"/>
        </w:rPr>
        <w:t xml:space="preserve"> </w:t>
      </w:r>
      <w:r w:rsidR="00D857EB" w:rsidRPr="003B2661">
        <w:rPr>
          <w:lang w:val="en-GB"/>
        </w:rPr>
        <w:t xml:space="preserve">were </w:t>
      </w:r>
      <w:r w:rsidR="00797E3C" w:rsidRPr="003B2661">
        <w:rPr>
          <w:lang w:val="en-GB"/>
        </w:rPr>
        <w:t xml:space="preserve">found throughout ponds at each site (Matias, unpublished data). </w:t>
      </w:r>
      <w:r w:rsidR="00416353" w:rsidRPr="003B2661">
        <w:rPr>
          <w:lang w:val="en-GB"/>
        </w:rPr>
        <w:t>The sampling p</w:t>
      </w:r>
      <w:r w:rsidR="00797E3C" w:rsidRPr="003B2661">
        <w:rPr>
          <w:lang w:val="en-GB"/>
        </w:rPr>
        <w:t>eriod for this study corresponded</w:t>
      </w:r>
      <w:r w:rsidR="00416353" w:rsidRPr="003B2661">
        <w:rPr>
          <w:lang w:val="en-GB"/>
        </w:rPr>
        <w:t xml:space="preserve"> to the local </w:t>
      </w:r>
      <w:r w:rsidR="00B00653" w:rsidRPr="003B2661">
        <w:rPr>
          <w:lang w:val="en-GB"/>
        </w:rPr>
        <w:t>spring</w:t>
      </w:r>
      <w:r w:rsidR="00416353" w:rsidRPr="003B2661">
        <w:rPr>
          <w:lang w:val="en-GB"/>
        </w:rPr>
        <w:t xml:space="preserve"> season</w:t>
      </w:r>
      <w:r w:rsidR="008D151F" w:rsidRPr="003B2661">
        <w:rPr>
          <w:lang w:val="en-GB"/>
        </w:rPr>
        <w:t xml:space="preserve"> at each site</w:t>
      </w:r>
      <w:r w:rsidR="00416353" w:rsidRPr="003B2661">
        <w:rPr>
          <w:lang w:val="en-GB"/>
        </w:rPr>
        <w:t xml:space="preserve"> (April to May). The distinct geographical</w:t>
      </w:r>
      <w:r w:rsidR="00797E3C" w:rsidRPr="003B2661">
        <w:rPr>
          <w:lang w:val="en-GB"/>
        </w:rPr>
        <w:t xml:space="preserve"> position of these sites exposed</w:t>
      </w:r>
      <w:r w:rsidR="00416353" w:rsidRPr="003B2661">
        <w:rPr>
          <w:lang w:val="en-GB"/>
        </w:rPr>
        <w:t xml:space="preserve"> the</w:t>
      </w:r>
      <w:r w:rsidR="008A1CF9">
        <w:rPr>
          <w:lang w:val="en-GB"/>
        </w:rPr>
        <w:t xml:space="preserve">m to different local climates and average temperatures: </w:t>
      </w:r>
      <w:r w:rsidR="008A1CF9" w:rsidRPr="008A1CF9">
        <w:rPr>
          <w:rFonts w:ascii="Times Roman" w:hAnsi="Times Roman"/>
          <w:lang w:val="en-GB"/>
        </w:rPr>
        <w:t>Pe</w:t>
      </w:r>
      <w:r w:rsidR="008A1CF9" w:rsidRPr="008A1CF9">
        <w:rPr>
          <w:rFonts w:ascii="Times Roman" w:hAnsi="Times Roman" w:cs="Lucida Grande"/>
          <w:lang w:val="en-GB"/>
        </w:rPr>
        <w:t>ñ</w:t>
      </w:r>
      <w:r w:rsidR="008A1CF9">
        <w:rPr>
          <w:rFonts w:ascii="Times Roman" w:hAnsi="Times Roman" w:cs="Lucida Grande"/>
          <w:lang w:val="en-GB"/>
        </w:rPr>
        <w:t>alara (</w:t>
      </w:r>
      <w:r>
        <w:rPr>
          <w:rFonts w:ascii="Times Roman" w:hAnsi="Times Roman" w:cs="Lucida Grande"/>
          <w:lang w:val="en-GB"/>
        </w:rPr>
        <w:t>7.35±0.05°C</w:t>
      </w:r>
      <w:r w:rsidR="008A1CF9">
        <w:rPr>
          <w:rFonts w:ascii="Times Roman" w:hAnsi="Times Roman" w:cs="Lucida Grande"/>
          <w:lang w:val="en-GB"/>
        </w:rPr>
        <w:t>), Jaca (</w:t>
      </w:r>
      <w:r>
        <w:rPr>
          <w:rFonts w:ascii="Times Roman" w:hAnsi="Times Roman" w:cs="Lucida Grande"/>
          <w:lang w:val="en-GB"/>
        </w:rPr>
        <w:t>11.05±0.04°C</w:t>
      </w:r>
      <w:r w:rsidR="008A1CF9">
        <w:rPr>
          <w:rFonts w:ascii="Times Roman" w:hAnsi="Times Roman" w:cs="Lucida Grande"/>
          <w:lang w:val="en-GB"/>
        </w:rPr>
        <w:t>), Porto (</w:t>
      </w:r>
      <w:r>
        <w:rPr>
          <w:rFonts w:ascii="Times Roman" w:hAnsi="Times Roman" w:cs="Lucida Grande"/>
          <w:lang w:val="en-GB"/>
        </w:rPr>
        <w:t>12.7±0.03°C</w:t>
      </w:r>
      <w:r w:rsidR="008A1CF9">
        <w:rPr>
          <w:rFonts w:ascii="Times Roman" w:hAnsi="Times Roman" w:cs="Lucida Grande"/>
          <w:lang w:val="en-GB"/>
        </w:rPr>
        <w:t>), Toledo (</w:t>
      </w:r>
      <w:r>
        <w:rPr>
          <w:rFonts w:ascii="Times Roman" w:hAnsi="Times Roman" w:cs="Lucida Grande"/>
          <w:lang w:val="en-GB"/>
        </w:rPr>
        <w:t>13.47±0.03°C</w:t>
      </w:r>
      <w:r w:rsidR="008A1CF9">
        <w:rPr>
          <w:rFonts w:ascii="Times Roman" w:hAnsi="Times Roman" w:cs="Lucida Grande"/>
          <w:lang w:val="en-GB"/>
        </w:rPr>
        <w:t>), Évora (</w:t>
      </w:r>
      <w:r>
        <w:rPr>
          <w:rFonts w:ascii="Times Roman" w:hAnsi="Times Roman" w:cs="Lucida Grande"/>
          <w:lang w:val="en-GB"/>
        </w:rPr>
        <w:t>14.92±0.03°C</w:t>
      </w:r>
      <w:r w:rsidR="008A1CF9">
        <w:rPr>
          <w:rFonts w:ascii="Times Roman" w:hAnsi="Times Roman" w:cs="Lucida Grande"/>
          <w:lang w:val="en-GB"/>
        </w:rPr>
        <w:t>) and Murcia (</w:t>
      </w:r>
      <w:r>
        <w:rPr>
          <w:rFonts w:ascii="Times Roman" w:hAnsi="Times Roman" w:cs="Lucida Grande"/>
          <w:lang w:val="en-GB"/>
        </w:rPr>
        <w:t>16.23±0.03°C</w:t>
      </w:r>
      <w:r w:rsidR="008A1CF9">
        <w:rPr>
          <w:rFonts w:ascii="Times Roman" w:hAnsi="Times Roman" w:cs="Lucida Grande"/>
          <w:lang w:val="en-GB"/>
        </w:rPr>
        <w:t xml:space="preserve">). </w:t>
      </w:r>
      <w:r w:rsidR="008A1CF9" w:rsidRPr="003B2661">
        <w:rPr>
          <w:lang w:val="en-GB"/>
        </w:rPr>
        <w:t xml:space="preserve">Mesocosm temperatures were recorded with submerged loggers every hour </w:t>
      </w:r>
      <w:r w:rsidR="008A1CF9">
        <w:rPr>
          <w:lang w:val="en-GB"/>
        </w:rPr>
        <w:t>since the set up of each experimental site</w:t>
      </w:r>
      <w:r w:rsidR="008A1CF9" w:rsidRPr="003B2661">
        <w:rPr>
          <w:lang w:val="en-GB"/>
        </w:rPr>
        <w:t>.</w:t>
      </w:r>
      <w:r w:rsidR="00416353" w:rsidRPr="003B2661">
        <w:rPr>
          <w:lang w:val="en-GB"/>
        </w:rPr>
        <w:t xml:space="preserve"> </w:t>
      </w:r>
    </w:p>
    <w:p w14:paraId="21E17D4A" w14:textId="77777777" w:rsidR="00485420" w:rsidRDefault="00485420" w:rsidP="00CB5862">
      <w:pPr>
        <w:spacing w:line="360" w:lineRule="auto"/>
        <w:jc w:val="both"/>
        <w:rPr>
          <w:sz w:val="32"/>
          <w:szCs w:val="32"/>
          <w:lang w:val="en-GB"/>
        </w:rPr>
      </w:pPr>
    </w:p>
    <w:p w14:paraId="7D643543" w14:textId="77777777" w:rsidR="00416353" w:rsidRPr="003B2661" w:rsidRDefault="00E401B9" w:rsidP="00CB5862">
      <w:pPr>
        <w:spacing w:line="360" w:lineRule="auto"/>
        <w:jc w:val="both"/>
        <w:rPr>
          <w:lang w:val="en-GB"/>
        </w:rPr>
      </w:pPr>
      <w:r w:rsidRPr="003B2661">
        <w:rPr>
          <w:sz w:val="32"/>
          <w:szCs w:val="32"/>
          <w:lang w:val="en-GB"/>
        </w:rPr>
        <w:t>STUDY ORGANISMS</w:t>
      </w:r>
    </w:p>
    <w:p w14:paraId="085C410E" w14:textId="08763C17" w:rsidR="00797E3C" w:rsidRPr="003B2661" w:rsidRDefault="00416353" w:rsidP="00843DF9">
      <w:pPr>
        <w:spacing w:line="360" w:lineRule="auto"/>
        <w:ind w:firstLine="720"/>
        <w:jc w:val="both"/>
        <w:rPr>
          <w:lang w:val="en-GB"/>
        </w:rPr>
      </w:pPr>
      <w:r w:rsidRPr="003B2661">
        <w:rPr>
          <w:lang w:val="en-GB"/>
        </w:rPr>
        <w:t>Experiments in this study were carried out on macro</w:t>
      </w:r>
      <w:r w:rsidR="00B00653" w:rsidRPr="003B2661">
        <w:rPr>
          <w:lang w:val="en-GB"/>
        </w:rPr>
        <w:t xml:space="preserve"> </w:t>
      </w:r>
      <w:r w:rsidRPr="003B2661">
        <w:rPr>
          <w:lang w:val="en-GB"/>
        </w:rPr>
        <w:t xml:space="preserve">invertebrates native to ponds of the Iberian </w:t>
      </w:r>
      <w:r w:rsidR="00B00653" w:rsidRPr="003B2661">
        <w:rPr>
          <w:lang w:val="en-GB"/>
        </w:rPr>
        <w:t>Peninsula</w:t>
      </w:r>
      <w:r w:rsidRPr="003B2661">
        <w:rPr>
          <w:lang w:val="en-GB"/>
        </w:rPr>
        <w:t xml:space="preserve">. </w:t>
      </w:r>
      <w:r w:rsidR="00BD6698">
        <w:rPr>
          <w:lang w:val="en-GB"/>
        </w:rPr>
        <w:t>We targeted s</w:t>
      </w:r>
      <w:r w:rsidRPr="003B2661">
        <w:rPr>
          <w:lang w:val="en-GB"/>
        </w:rPr>
        <w:t>pecies</w:t>
      </w:r>
      <w:r w:rsidR="00BD6698">
        <w:rPr>
          <w:lang w:val="en-GB"/>
        </w:rPr>
        <w:t xml:space="preserve"> </w:t>
      </w:r>
      <w:r w:rsidRPr="003B2661">
        <w:rPr>
          <w:lang w:val="en-GB"/>
        </w:rPr>
        <w:t xml:space="preserve">based on </w:t>
      </w:r>
      <w:r w:rsidR="00BD6698">
        <w:rPr>
          <w:lang w:val="en-GB"/>
        </w:rPr>
        <w:t xml:space="preserve">site </w:t>
      </w:r>
      <w:r w:rsidRPr="003B2661">
        <w:rPr>
          <w:lang w:val="en-GB"/>
        </w:rPr>
        <w:t>abundance</w:t>
      </w:r>
      <w:r w:rsidR="00BD6698">
        <w:rPr>
          <w:lang w:val="en-GB"/>
        </w:rPr>
        <w:t xml:space="preserve"> (&gt;100 individuals)</w:t>
      </w:r>
      <w:r w:rsidRPr="003B2661">
        <w:rPr>
          <w:lang w:val="en-GB"/>
        </w:rPr>
        <w:t xml:space="preserve"> and trophic level</w:t>
      </w:r>
      <w:r w:rsidR="00BD6698">
        <w:rPr>
          <w:lang w:val="en-GB"/>
        </w:rPr>
        <w:t xml:space="preserve"> (predator </w:t>
      </w:r>
      <w:proofErr w:type="spellStart"/>
      <w:r w:rsidR="00BD6698">
        <w:rPr>
          <w:lang w:val="en-GB"/>
        </w:rPr>
        <w:t>vs</w:t>
      </w:r>
      <w:proofErr w:type="spellEnd"/>
      <w:r w:rsidR="00BD6698">
        <w:rPr>
          <w:lang w:val="en-GB"/>
        </w:rPr>
        <w:t xml:space="preserve"> prey)</w:t>
      </w:r>
      <w:r w:rsidRPr="003B2661">
        <w:rPr>
          <w:lang w:val="en-GB"/>
        </w:rPr>
        <w:t>.</w:t>
      </w:r>
      <w:r w:rsidR="002C7CF5">
        <w:rPr>
          <w:lang w:val="en-GB"/>
        </w:rPr>
        <w:t xml:space="preserve"> Not all species were found in sufficient numbers at all six sites (Figure 2).</w:t>
      </w:r>
      <w:r w:rsidRPr="003B2661">
        <w:rPr>
          <w:lang w:val="en-GB"/>
        </w:rPr>
        <w:t xml:space="preserve"> Feeding trials were carried out at each site to assess </w:t>
      </w:r>
      <w:r w:rsidR="008D151F" w:rsidRPr="003B2661">
        <w:rPr>
          <w:lang w:val="en-GB"/>
        </w:rPr>
        <w:t>consumer links</w:t>
      </w:r>
      <w:r w:rsidRPr="003B2661">
        <w:rPr>
          <w:lang w:val="en-GB"/>
        </w:rPr>
        <w:t xml:space="preserve">. Potential </w:t>
      </w:r>
      <w:r w:rsidR="00797E3C" w:rsidRPr="003B2661">
        <w:rPr>
          <w:lang w:val="en-GB"/>
        </w:rPr>
        <w:t>predator species</w:t>
      </w:r>
      <w:r w:rsidR="002C7CF5">
        <w:rPr>
          <w:lang w:val="en-GB"/>
        </w:rPr>
        <w:t xml:space="preserve"> (1 individual)</w:t>
      </w:r>
      <w:r w:rsidR="00797E3C" w:rsidRPr="003B2661">
        <w:rPr>
          <w:lang w:val="en-GB"/>
        </w:rPr>
        <w:t xml:space="preserve"> were</w:t>
      </w:r>
      <w:r w:rsidR="002C7CF5">
        <w:rPr>
          <w:lang w:val="en-GB"/>
        </w:rPr>
        <w:t xml:space="preserve"> isolated and</w:t>
      </w:r>
      <w:r w:rsidR="00797E3C" w:rsidRPr="003B2661">
        <w:rPr>
          <w:lang w:val="en-GB"/>
        </w:rPr>
        <w:t xml:space="preserve"> left over</w:t>
      </w:r>
      <w:r w:rsidR="002C7CF5">
        <w:rPr>
          <w:lang w:val="en-GB"/>
        </w:rPr>
        <w:t xml:space="preserve">night in water filled </w:t>
      </w:r>
      <w:r w:rsidRPr="003B2661">
        <w:rPr>
          <w:lang w:val="en-GB"/>
        </w:rPr>
        <w:t>arena</w:t>
      </w:r>
      <w:r w:rsidR="002C7CF5">
        <w:rPr>
          <w:lang w:val="en-GB"/>
        </w:rPr>
        <w:t>s (50</w:t>
      </w:r>
      <w:r w:rsidR="002C7CF5">
        <w:rPr>
          <w:i/>
          <w:lang w:val="en-GB"/>
        </w:rPr>
        <w:t>mL</w:t>
      </w:r>
      <w:r w:rsidR="002C7CF5">
        <w:rPr>
          <w:lang w:val="en-GB"/>
        </w:rPr>
        <w:t>)</w:t>
      </w:r>
      <w:r w:rsidRPr="003B2661">
        <w:rPr>
          <w:lang w:val="en-GB"/>
        </w:rPr>
        <w:t xml:space="preserve"> with expected prey species</w:t>
      </w:r>
      <w:r w:rsidR="002C7CF5">
        <w:rPr>
          <w:lang w:val="en-GB"/>
        </w:rPr>
        <w:t xml:space="preserve"> (2 individuals)</w:t>
      </w:r>
      <w:r w:rsidRPr="003B2661">
        <w:rPr>
          <w:lang w:val="en-GB"/>
        </w:rPr>
        <w:t>. These trials revealed a predatory</w:t>
      </w:r>
      <w:r w:rsidR="00B00653" w:rsidRPr="003B2661">
        <w:rPr>
          <w:lang w:val="en-GB"/>
        </w:rPr>
        <w:t xml:space="preserve"> relationship between the drag</w:t>
      </w:r>
      <w:r w:rsidRPr="003B2661">
        <w:rPr>
          <w:lang w:val="en-GB"/>
        </w:rPr>
        <w:t xml:space="preserve">onfly species </w:t>
      </w:r>
      <w:r w:rsidRPr="003B2661">
        <w:rPr>
          <w:i/>
          <w:lang w:val="en-GB"/>
        </w:rPr>
        <w:t>Sympetrum striolatum</w:t>
      </w:r>
      <w:r w:rsidRPr="003B2661">
        <w:rPr>
          <w:lang w:val="en-GB"/>
        </w:rPr>
        <w:t xml:space="preserve"> and two prey </w:t>
      </w:r>
      <w:r w:rsidR="008D151F" w:rsidRPr="003B2661">
        <w:rPr>
          <w:lang w:val="en-GB"/>
        </w:rPr>
        <w:t>taxa</w:t>
      </w:r>
      <w:r w:rsidRPr="003B2661">
        <w:rPr>
          <w:lang w:val="en-GB"/>
        </w:rPr>
        <w:t xml:space="preserve">, the mayfly species </w:t>
      </w:r>
      <w:r w:rsidRPr="003B2661">
        <w:rPr>
          <w:i/>
          <w:lang w:val="en-GB"/>
        </w:rPr>
        <w:t>Cloeon dipterum</w:t>
      </w:r>
      <w:r w:rsidRPr="003B2661">
        <w:rPr>
          <w:lang w:val="en-GB"/>
        </w:rPr>
        <w:t xml:space="preserve"> and the chironomid genus</w:t>
      </w:r>
      <w:r w:rsidRPr="003B2661">
        <w:rPr>
          <w:i/>
          <w:lang w:val="en-GB"/>
        </w:rPr>
        <w:t xml:space="preserve"> Chironomus</w:t>
      </w:r>
      <w:r w:rsidRPr="003B2661">
        <w:rPr>
          <w:lang w:val="en-GB"/>
        </w:rPr>
        <w:t xml:space="preserve"> (Figure S1). </w:t>
      </w:r>
    </w:p>
    <w:p w14:paraId="56387759" w14:textId="2AE9AE50" w:rsidR="00416353" w:rsidRPr="003B2661" w:rsidRDefault="002C7CF5" w:rsidP="00843DF9">
      <w:pPr>
        <w:spacing w:line="360" w:lineRule="auto"/>
        <w:ind w:firstLine="720"/>
        <w:jc w:val="both"/>
        <w:rPr>
          <w:lang w:val="en-GB"/>
        </w:rPr>
      </w:pPr>
      <w:r>
        <w:rPr>
          <w:lang w:val="en-GB"/>
        </w:rPr>
        <w:t>D</w:t>
      </w:r>
      <w:r w:rsidRPr="003B2661">
        <w:rPr>
          <w:lang w:val="en-GB"/>
        </w:rPr>
        <w:t>ifferences in morphology and locomotive behaviour are expected to produce different foraging strategies for the predator with each prey type.</w:t>
      </w:r>
      <w:r>
        <w:rPr>
          <w:lang w:val="en-GB"/>
        </w:rPr>
        <w:t xml:space="preserve"> </w:t>
      </w:r>
      <w:r w:rsidR="00416353" w:rsidRPr="003B2661">
        <w:rPr>
          <w:lang w:val="en-GB"/>
        </w:rPr>
        <w:t>During larval stage both the mayfly and dragonfly</w:t>
      </w:r>
      <w:r>
        <w:rPr>
          <w:lang w:val="en-GB"/>
        </w:rPr>
        <w:t>, as pelagic</w:t>
      </w:r>
      <w:r w:rsidR="00416353" w:rsidRPr="003B2661">
        <w:rPr>
          <w:lang w:val="en-GB"/>
        </w:rPr>
        <w:t xml:space="preserve"> species</w:t>
      </w:r>
      <w:r>
        <w:rPr>
          <w:lang w:val="en-GB"/>
        </w:rPr>
        <w:t>,</w:t>
      </w:r>
      <w:r w:rsidR="00416353" w:rsidRPr="003B2661">
        <w:rPr>
          <w:lang w:val="en-GB"/>
        </w:rPr>
        <w:t xml:space="preserve"> </w:t>
      </w:r>
      <w:r w:rsidR="008D151F" w:rsidRPr="003B2661">
        <w:rPr>
          <w:lang w:val="en-GB"/>
        </w:rPr>
        <w:t>can be</w:t>
      </w:r>
      <w:r w:rsidR="00416353" w:rsidRPr="003B2661">
        <w:rPr>
          <w:lang w:val="en-GB"/>
        </w:rPr>
        <w:t xml:space="preserve"> found swimming in the water column. </w:t>
      </w:r>
      <w:r w:rsidR="00416353" w:rsidRPr="003B2661">
        <w:rPr>
          <w:i/>
          <w:lang w:val="en-GB"/>
        </w:rPr>
        <w:t>C. dipterum</w:t>
      </w:r>
      <w:r w:rsidR="00416353" w:rsidRPr="003B2661">
        <w:rPr>
          <w:lang w:val="en-GB"/>
        </w:rPr>
        <w:t xml:space="preserve"> is an</w:t>
      </w:r>
      <w:r>
        <w:rPr>
          <w:lang w:val="en-GB"/>
        </w:rPr>
        <w:t xml:space="preserve"> </w:t>
      </w:r>
      <w:r w:rsidR="00416353" w:rsidRPr="003B2661">
        <w:rPr>
          <w:lang w:val="en-GB"/>
        </w:rPr>
        <w:t>fast swimmer found mostly in clear areas of the water column</w:t>
      </w:r>
      <w:r w:rsidR="00871F53">
        <w:rPr>
          <w:lang w:val="en-GB"/>
        </w:rPr>
        <w:t xml:space="preserve"> </w:t>
      </w:r>
      <w:r w:rsidR="00871F53" w:rsidRPr="003B2661">
        <w:rPr>
          <w:lang w:val="en-GB"/>
        </w:rPr>
        <w:t>(</w:t>
      </w:r>
      <w:r w:rsidR="00871F53">
        <w:rPr>
          <w:lang w:val="en-GB"/>
        </w:rPr>
        <w:t xml:space="preserve">Merritt </w:t>
      </w:r>
      <w:r w:rsidR="00871F53" w:rsidRPr="00871F53">
        <w:rPr>
          <w:i/>
          <w:lang w:val="en-GB"/>
        </w:rPr>
        <w:t>et al.</w:t>
      </w:r>
      <w:r w:rsidR="00871F53">
        <w:rPr>
          <w:lang w:val="en-GB"/>
        </w:rPr>
        <w:t xml:space="preserve">, 1996; </w:t>
      </w:r>
      <w:proofErr w:type="spellStart"/>
      <w:r w:rsidR="00871F53" w:rsidRPr="003B2661">
        <w:rPr>
          <w:lang w:val="en-GB"/>
        </w:rPr>
        <w:t>Bauernfeind</w:t>
      </w:r>
      <w:proofErr w:type="spellEnd"/>
      <w:r w:rsidR="00871F53" w:rsidRPr="003B2661">
        <w:rPr>
          <w:lang w:val="en-GB"/>
        </w:rPr>
        <w:t xml:space="preserve"> and </w:t>
      </w:r>
      <w:proofErr w:type="spellStart"/>
      <w:r w:rsidR="00871F53" w:rsidRPr="003B2661">
        <w:rPr>
          <w:lang w:val="en-GB"/>
        </w:rPr>
        <w:t>Soldan</w:t>
      </w:r>
      <w:proofErr w:type="spellEnd"/>
      <w:r w:rsidR="00871F53" w:rsidRPr="003B2661">
        <w:rPr>
          <w:lang w:val="en-GB"/>
        </w:rPr>
        <w:t>, 2012)</w:t>
      </w:r>
      <w:r w:rsidR="00416353" w:rsidRPr="003B2661">
        <w:rPr>
          <w:lang w:val="en-GB"/>
        </w:rPr>
        <w:t xml:space="preserve">. </w:t>
      </w:r>
      <w:r w:rsidR="00416353" w:rsidRPr="003B2661">
        <w:rPr>
          <w:i/>
          <w:lang w:val="en-GB"/>
        </w:rPr>
        <w:t>S. striolatum</w:t>
      </w:r>
      <w:r w:rsidR="00416353" w:rsidRPr="003B2661">
        <w:rPr>
          <w:lang w:val="en-GB"/>
        </w:rPr>
        <w:t xml:space="preserve"> is found mostly </w:t>
      </w:r>
      <w:r w:rsidR="002F38D6" w:rsidRPr="003B2661">
        <w:rPr>
          <w:lang w:val="en-GB"/>
        </w:rPr>
        <w:t>with</w:t>
      </w:r>
      <w:r w:rsidR="00416353" w:rsidRPr="003B2661">
        <w:rPr>
          <w:lang w:val="en-GB"/>
        </w:rPr>
        <w:t>in macrophyte</w:t>
      </w:r>
      <w:r w:rsidR="002F38D6" w:rsidRPr="003B2661">
        <w:rPr>
          <w:lang w:val="en-GB"/>
        </w:rPr>
        <w:t>s</w:t>
      </w:r>
      <w:r w:rsidR="00416353" w:rsidRPr="003B2661">
        <w:rPr>
          <w:lang w:val="en-GB"/>
        </w:rPr>
        <w:t xml:space="preserve"> </w:t>
      </w:r>
      <w:r>
        <w:rPr>
          <w:lang w:val="en-GB"/>
        </w:rPr>
        <w:t xml:space="preserve">and is </w:t>
      </w:r>
      <w:r w:rsidR="00416353" w:rsidRPr="003B2661">
        <w:rPr>
          <w:lang w:val="en-GB"/>
        </w:rPr>
        <w:t>capable of bursts of speed when attacking its prey</w:t>
      </w:r>
      <w:r w:rsidR="00871F53">
        <w:rPr>
          <w:lang w:val="en-GB"/>
        </w:rPr>
        <w:t xml:space="preserve"> (Merritt </w:t>
      </w:r>
      <w:r w:rsidR="00871F53" w:rsidRPr="00871F53">
        <w:rPr>
          <w:i/>
          <w:lang w:val="en-GB"/>
        </w:rPr>
        <w:t>et al.</w:t>
      </w:r>
      <w:r w:rsidR="00871F53">
        <w:rPr>
          <w:lang w:val="en-GB"/>
        </w:rPr>
        <w:t>, 1996)</w:t>
      </w:r>
      <w:r w:rsidR="00416353" w:rsidRPr="003B2661">
        <w:rPr>
          <w:lang w:val="en-GB"/>
        </w:rPr>
        <w:t>.</w:t>
      </w:r>
      <w:r>
        <w:rPr>
          <w:lang w:val="en-GB"/>
        </w:rPr>
        <w:t xml:space="preserve"> In contrast,</w:t>
      </w:r>
      <w:r w:rsidR="00416353" w:rsidRPr="003B2661">
        <w:rPr>
          <w:lang w:val="en-GB"/>
        </w:rPr>
        <w:t xml:space="preserve"> </w:t>
      </w:r>
      <w:r w:rsidR="00416353" w:rsidRPr="003B2661">
        <w:rPr>
          <w:i/>
          <w:lang w:val="en-GB"/>
        </w:rPr>
        <w:t>Chironomus</w:t>
      </w:r>
      <w:r w:rsidR="00416353" w:rsidRPr="003B2661">
        <w:rPr>
          <w:lang w:val="en-GB"/>
        </w:rPr>
        <w:t xml:space="preserve"> </w:t>
      </w:r>
      <w:r w:rsidR="003D641A" w:rsidRPr="003B2661">
        <w:rPr>
          <w:lang w:val="en-GB"/>
        </w:rPr>
        <w:t xml:space="preserve">spp. </w:t>
      </w:r>
      <w:r w:rsidR="00416353" w:rsidRPr="003B2661">
        <w:rPr>
          <w:lang w:val="en-GB"/>
        </w:rPr>
        <w:t xml:space="preserve">are </w:t>
      </w:r>
      <w:r>
        <w:rPr>
          <w:lang w:val="en-GB"/>
        </w:rPr>
        <w:t xml:space="preserve">benthic </w:t>
      </w:r>
      <w:r w:rsidR="00416353" w:rsidRPr="003B2661">
        <w:rPr>
          <w:lang w:val="en-GB"/>
        </w:rPr>
        <w:t>and found mostly hiding in the sediment</w:t>
      </w:r>
      <w:r w:rsidR="00796B90">
        <w:rPr>
          <w:lang w:val="en-GB"/>
        </w:rPr>
        <w:t xml:space="preserve"> (Cranston </w:t>
      </w:r>
      <w:r w:rsidR="00796B90">
        <w:rPr>
          <w:i/>
          <w:lang w:val="en-GB"/>
        </w:rPr>
        <w:t>et al.</w:t>
      </w:r>
      <w:r w:rsidR="00796B90">
        <w:rPr>
          <w:lang w:val="en-GB"/>
        </w:rPr>
        <w:t>, 1995)</w:t>
      </w:r>
      <w:r w:rsidR="00416353" w:rsidRPr="003B2661">
        <w:rPr>
          <w:lang w:val="en-GB"/>
        </w:rPr>
        <w:t xml:space="preserve">. As both </w:t>
      </w:r>
      <w:r w:rsidR="00416353" w:rsidRPr="003B2661">
        <w:rPr>
          <w:i/>
          <w:lang w:val="en-GB"/>
        </w:rPr>
        <w:t>C. dipterum</w:t>
      </w:r>
      <w:r w:rsidR="00416353" w:rsidRPr="003B2661">
        <w:rPr>
          <w:lang w:val="en-GB"/>
        </w:rPr>
        <w:t xml:space="preserve"> and its predator are </w:t>
      </w:r>
      <w:r w:rsidR="00BA4AB2">
        <w:rPr>
          <w:lang w:val="en-GB"/>
        </w:rPr>
        <w:t>pelagic</w:t>
      </w:r>
      <w:r w:rsidR="00797E3C" w:rsidRPr="003B2661">
        <w:rPr>
          <w:lang w:val="en-GB"/>
        </w:rPr>
        <w:t xml:space="preserve"> species, </w:t>
      </w:r>
      <w:r w:rsidR="00BA4AB2">
        <w:rPr>
          <w:lang w:val="en-GB"/>
        </w:rPr>
        <w:t>we expect this relationship to correspond to</w:t>
      </w:r>
      <w:r w:rsidR="00416353" w:rsidRPr="003B2661">
        <w:rPr>
          <w:lang w:val="en-GB"/>
        </w:rPr>
        <w:t xml:space="preserve"> a foraging strategy defined as ‘active capture’</w:t>
      </w:r>
      <w:r w:rsidR="00BA4AB2">
        <w:rPr>
          <w:lang w:val="en-GB"/>
        </w:rPr>
        <w:t xml:space="preserve"> where both predator and prey velocities affect model predictions</w:t>
      </w:r>
      <w:r w:rsidR="00416353" w:rsidRPr="003B2661">
        <w:rPr>
          <w:lang w:val="en-GB"/>
        </w:rPr>
        <w:t xml:space="preserve">. </w:t>
      </w:r>
      <w:r w:rsidR="00416353" w:rsidRPr="003B2661">
        <w:rPr>
          <w:i/>
          <w:lang w:val="en-GB"/>
        </w:rPr>
        <w:t>Chironomus</w:t>
      </w:r>
      <w:r w:rsidR="00416353" w:rsidRPr="003B2661">
        <w:rPr>
          <w:lang w:val="en-GB"/>
        </w:rPr>
        <w:t xml:space="preserve"> </w:t>
      </w:r>
      <w:r w:rsidR="00BD6698">
        <w:rPr>
          <w:lang w:val="en-GB"/>
        </w:rPr>
        <w:t xml:space="preserve">spp. </w:t>
      </w:r>
      <w:r w:rsidR="00BA4AB2">
        <w:rPr>
          <w:lang w:val="en-GB"/>
        </w:rPr>
        <w:t>are</w:t>
      </w:r>
      <w:r w:rsidR="00416353" w:rsidRPr="003B2661">
        <w:rPr>
          <w:lang w:val="en-GB"/>
        </w:rPr>
        <w:t xml:space="preserve"> </w:t>
      </w:r>
      <w:r w:rsidR="00BA4AB2">
        <w:rPr>
          <w:lang w:val="en-GB"/>
        </w:rPr>
        <w:t>benthic,</w:t>
      </w:r>
      <w:r w:rsidR="00416353" w:rsidRPr="003B2661">
        <w:rPr>
          <w:lang w:val="en-GB"/>
        </w:rPr>
        <w:t xml:space="preserve"> </w:t>
      </w:r>
      <w:r w:rsidR="00BA4AB2">
        <w:rPr>
          <w:lang w:val="en-GB"/>
        </w:rPr>
        <w:t xml:space="preserve">hence </w:t>
      </w:r>
      <w:r w:rsidR="00BA4AB2">
        <w:rPr>
          <w:lang w:val="en-GB"/>
        </w:rPr>
        <w:lastRenderedPageBreak/>
        <w:t>their</w:t>
      </w:r>
      <w:r w:rsidR="00416353" w:rsidRPr="003B2661">
        <w:rPr>
          <w:lang w:val="en-GB"/>
        </w:rPr>
        <w:t xml:space="preserve"> relative velocity upon encounter</w:t>
      </w:r>
      <w:r w:rsidR="00BA4AB2">
        <w:rPr>
          <w:lang w:val="en-GB"/>
        </w:rPr>
        <w:t xml:space="preserve"> with a predator</w:t>
      </w:r>
      <w:r w:rsidR="00416353" w:rsidRPr="003B2661">
        <w:rPr>
          <w:lang w:val="en-GB"/>
        </w:rPr>
        <w:t xml:space="preserve"> is likely to be negligible, corresponding to a foraging strategy defined as ‘sessile prey’</w:t>
      </w:r>
      <w:r w:rsidR="00BA4AB2">
        <w:rPr>
          <w:lang w:val="en-GB"/>
        </w:rPr>
        <w:t xml:space="preserve"> (</w:t>
      </w:r>
      <w:proofErr w:type="spellStart"/>
      <w:r w:rsidR="00BA4AB2">
        <w:rPr>
          <w:lang w:val="en-GB"/>
        </w:rPr>
        <w:t>Pawar</w:t>
      </w:r>
      <w:proofErr w:type="spellEnd"/>
      <w:r w:rsidR="00BA4AB2">
        <w:rPr>
          <w:lang w:val="en-GB"/>
        </w:rPr>
        <w:t xml:space="preserve"> </w:t>
      </w:r>
      <w:r w:rsidR="00BA4AB2">
        <w:rPr>
          <w:i/>
          <w:lang w:val="en-GB"/>
        </w:rPr>
        <w:t>et al.</w:t>
      </w:r>
      <w:r w:rsidR="00BA4AB2">
        <w:rPr>
          <w:lang w:val="en-GB"/>
        </w:rPr>
        <w:t>, 2012)</w:t>
      </w:r>
      <w:r w:rsidR="00416353" w:rsidRPr="003B2661">
        <w:rPr>
          <w:lang w:val="en-GB"/>
        </w:rPr>
        <w:t xml:space="preserve">. </w:t>
      </w:r>
    </w:p>
    <w:p w14:paraId="4F477330" w14:textId="1623C835" w:rsidR="00416353" w:rsidRPr="003B2661" w:rsidRDefault="00416353" w:rsidP="00843DF9">
      <w:pPr>
        <w:spacing w:line="360" w:lineRule="auto"/>
        <w:ind w:firstLine="720"/>
        <w:jc w:val="both"/>
        <w:rPr>
          <w:lang w:val="en-GB"/>
        </w:rPr>
      </w:pPr>
      <w:r w:rsidRPr="003B2661">
        <w:rPr>
          <w:lang w:val="en-GB"/>
        </w:rPr>
        <w:t>Individuals were collected with 500</w:t>
      </w:r>
      <w:r w:rsidRPr="003B2661">
        <w:rPr>
          <w:i/>
          <w:lang w:val="en-GB"/>
        </w:rPr>
        <w:t>μm</w:t>
      </w:r>
      <w:r w:rsidRPr="003B2661">
        <w:rPr>
          <w:lang w:val="en-GB"/>
        </w:rPr>
        <w:t xml:space="preserve"> mesh nets from their </w:t>
      </w:r>
      <w:r w:rsidR="003D2FCF" w:rsidRPr="003B2661">
        <w:rPr>
          <w:lang w:val="en-GB"/>
        </w:rPr>
        <w:t xml:space="preserve">home </w:t>
      </w:r>
      <w:r w:rsidRPr="003B2661">
        <w:rPr>
          <w:lang w:val="en-GB"/>
        </w:rPr>
        <w:t xml:space="preserve">ponds </w:t>
      </w:r>
      <w:r w:rsidR="003D2FCF" w:rsidRPr="003B2661">
        <w:rPr>
          <w:lang w:val="en-GB"/>
        </w:rPr>
        <w:t>and</w:t>
      </w:r>
      <w:r w:rsidRPr="003B2661">
        <w:rPr>
          <w:lang w:val="en-GB"/>
        </w:rPr>
        <w:t xml:space="preserve"> were </w:t>
      </w:r>
      <w:r w:rsidR="00BA4AB2">
        <w:rPr>
          <w:lang w:val="en-GB"/>
        </w:rPr>
        <w:t>identified to species level following experiments and preservation</w:t>
      </w:r>
      <w:r w:rsidRPr="003B2661">
        <w:rPr>
          <w:lang w:val="en-GB"/>
        </w:rPr>
        <w:t xml:space="preserve">. Any </w:t>
      </w:r>
      <w:r w:rsidR="00BA4AB2">
        <w:rPr>
          <w:lang w:val="en-GB"/>
        </w:rPr>
        <w:t xml:space="preserve">experiments done with the wrong species were </w:t>
      </w:r>
      <w:r w:rsidRPr="003B2661">
        <w:rPr>
          <w:lang w:val="en-GB"/>
        </w:rPr>
        <w:t>excluded (16.8% of chironomids, 8.5% of mayflies and 9.6% of dragonflies).</w:t>
      </w:r>
      <w:r w:rsidR="005B7D3F">
        <w:rPr>
          <w:lang w:val="en-GB"/>
        </w:rPr>
        <w:t xml:space="preserve"> </w:t>
      </w:r>
    </w:p>
    <w:p w14:paraId="031ADAD3" w14:textId="77777777" w:rsidR="00416353" w:rsidRPr="003B2661" w:rsidRDefault="00E401B9" w:rsidP="00CB5862">
      <w:pPr>
        <w:spacing w:line="360" w:lineRule="auto"/>
        <w:jc w:val="both"/>
        <w:rPr>
          <w:lang w:val="en-GB"/>
        </w:rPr>
      </w:pPr>
      <w:r w:rsidRPr="003B2661">
        <w:rPr>
          <w:sz w:val="32"/>
          <w:szCs w:val="32"/>
          <w:lang w:val="en-GB"/>
        </w:rPr>
        <w:t>EXPERIMENTAL DESIGN</w:t>
      </w:r>
    </w:p>
    <w:p w14:paraId="2E55B831" w14:textId="186C6240" w:rsidR="005B7D3F" w:rsidRDefault="00416353" w:rsidP="00843DF9">
      <w:pPr>
        <w:spacing w:line="360" w:lineRule="auto"/>
        <w:ind w:firstLine="720"/>
        <w:jc w:val="both"/>
        <w:rPr>
          <w:lang w:val="en-GB"/>
        </w:rPr>
      </w:pPr>
      <w:r w:rsidRPr="003B2661">
        <w:rPr>
          <w:lang w:val="en-GB"/>
        </w:rPr>
        <w:t xml:space="preserve">We </w:t>
      </w:r>
      <w:r w:rsidR="005B7D3F">
        <w:rPr>
          <w:lang w:val="en-GB"/>
        </w:rPr>
        <w:t xml:space="preserve">measured </w:t>
      </w:r>
      <w:r w:rsidRPr="003B2661">
        <w:rPr>
          <w:lang w:val="en-GB"/>
        </w:rPr>
        <w:t>oxygen consumption over time as a proxy for metabolic rate (</w:t>
      </w:r>
      <w:proofErr w:type="spellStart"/>
      <w:r w:rsidRPr="003B2661">
        <w:rPr>
          <w:lang w:val="en-GB"/>
        </w:rPr>
        <w:t>Angilletta</w:t>
      </w:r>
      <w:proofErr w:type="spellEnd"/>
      <w:r w:rsidRPr="003B2661">
        <w:rPr>
          <w:lang w:val="en-GB"/>
        </w:rPr>
        <w:t>, 2009). Measu</w:t>
      </w:r>
      <w:r w:rsidR="000F5CA3" w:rsidRPr="003B2661">
        <w:rPr>
          <w:lang w:val="en-GB"/>
        </w:rPr>
        <w:t>res of metabolic rates were</w:t>
      </w:r>
      <w:r w:rsidRPr="003B2661">
        <w:rPr>
          <w:lang w:val="en-GB"/>
        </w:rPr>
        <w:t xml:space="preserve"> carried out using standard respiration protocol (Supplementary material, (</w:t>
      </w:r>
      <w:proofErr w:type="spellStart"/>
      <w:r w:rsidRPr="003B2661">
        <w:rPr>
          <w:lang w:val="en-GB"/>
        </w:rPr>
        <w:t>Brodersen</w:t>
      </w:r>
      <w:proofErr w:type="spellEnd"/>
      <w:r w:rsidRPr="003B2661">
        <w:rPr>
          <w:lang w:val="en-GB"/>
        </w:rPr>
        <w:t xml:space="preserve"> </w:t>
      </w:r>
      <w:r w:rsidRPr="003B2661">
        <w:rPr>
          <w:i/>
          <w:lang w:val="en-GB"/>
        </w:rPr>
        <w:t>et al.</w:t>
      </w:r>
      <w:r w:rsidRPr="003B2661">
        <w:rPr>
          <w:lang w:val="en-GB"/>
        </w:rPr>
        <w:t xml:space="preserve">, 2008)) with Unisense </w:t>
      </w:r>
      <w:r w:rsidR="003D2FCF" w:rsidRPr="003B2661">
        <w:rPr>
          <w:lang w:val="en-GB"/>
        </w:rPr>
        <w:t>oxygen</w:t>
      </w:r>
      <w:r w:rsidR="003D2FCF" w:rsidRPr="003B2661">
        <w:rPr>
          <w:position w:val="-6"/>
          <w:lang w:val="en-GB"/>
        </w:rPr>
        <w:t xml:space="preserve"> </w:t>
      </w:r>
      <w:r w:rsidRPr="003B2661">
        <w:rPr>
          <w:lang w:val="en-GB"/>
        </w:rPr>
        <w:t>sensors (Unisense, De</w:t>
      </w:r>
      <w:r w:rsidR="00B00653" w:rsidRPr="003B2661">
        <w:rPr>
          <w:lang w:val="en-GB"/>
        </w:rPr>
        <w:t>nmark). We carried out respira</w:t>
      </w:r>
      <w:r w:rsidRPr="003B2661">
        <w:rPr>
          <w:lang w:val="en-GB"/>
        </w:rPr>
        <w:t xml:space="preserve">tion trials for all three </w:t>
      </w:r>
      <w:r w:rsidR="003D2FCF" w:rsidRPr="003B2661">
        <w:rPr>
          <w:lang w:val="en-GB"/>
        </w:rPr>
        <w:t>taxa from</w:t>
      </w:r>
      <w:r w:rsidR="000F5CA3" w:rsidRPr="003B2661">
        <w:rPr>
          <w:lang w:val="en-GB"/>
        </w:rPr>
        <w:t xml:space="preserve"> each of the</w:t>
      </w:r>
      <w:r w:rsidR="00B00653" w:rsidRPr="003B2661">
        <w:rPr>
          <w:lang w:val="en-GB"/>
        </w:rPr>
        <w:t xml:space="preserve"> sites at 5°C intervals from 10°C to 45°</w:t>
      </w:r>
      <w:r w:rsidRPr="003B2661">
        <w:rPr>
          <w:lang w:val="en-GB"/>
        </w:rPr>
        <w:t xml:space="preserve">C in order to capture both the activation and deactivation energy of respiration. </w:t>
      </w:r>
      <w:r w:rsidR="000F5CA3" w:rsidRPr="003B2661">
        <w:rPr>
          <w:lang w:val="en-GB"/>
        </w:rPr>
        <w:t>Water temperature was controlled using a water bath</w:t>
      </w:r>
      <w:r w:rsidRPr="003B2661">
        <w:rPr>
          <w:lang w:val="en-GB"/>
        </w:rPr>
        <w:t>. Two trials of 7</w:t>
      </w:r>
      <w:r w:rsidR="005B7D3F">
        <w:rPr>
          <w:lang w:val="en-GB"/>
        </w:rPr>
        <w:t xml:space="preserve"> to 14</w:t>
      </w:r>
      <w:r w:rsidRPr="003B2661">
        <w:rPr>
          <w:lang w:val="en-GB"/>
        </w:rPr>
        <w:t xml:space="preserve"> individuals each, were carried out at each </w:t>
      </w:r>
      <w:r w:rsidR="002741A4">
        <w:rPr>
          <w:lang w:val="en-GB"/>
        </w:rPr>
        <w:t xml:space="preserve">experimental </w:t>
      </w:r>
      <w:r w:rsidRPr="003B2661">
        <w:rPr>
          <w:lang w:val="en-GB"/>
        </w:rPr>
        <w:t>temperature</w:t>
      </w:r>
      <w:r w:rsidR="005B7D3F">
        <w:rPr>
          <w:lang w:val="en-GB"/>
        </w:rPr>
        <w:t xml:space="preserve"> (Table S1)</w:t>
      </w:r>
      <w:r w:rsidRPr="003B2661">
        <w:rPr>
          <w:lang w:val="en-GB"/>
        </w:rPr>
        <w:t xml:space="preserve">. </w:t>
      </w:r>
      <w:r w:rsidR="001C567C" w:rsidRPr="003B2661">
        <w:rPr>
          <w:lang w:val="en-GB"/>
        </w:rPr>
        <w:t>Prior to respiration experiment</w:t>
      </w:r>
      <w:r w:rsidR="005B7D3F">
        <w:rPr>
          <w:lang w:val="en-GB"/>
        </w:rPr>
        <w:t>s sampled individuals were stored for 24</w:t>
      </w:r>
      <w:r w:rsidR="005B7D3F">
        <w:rPr>
          <w:i/>
          <w:lang w:val="en-GB"/>
        </w:rPr>
        <w:t>h</w:t>
      </w:r>
      <w:r w:rsidR="00E97A9A">
        <w:rPr>
          <w:lang w:val="en-GB"/>
        </w:rPr>
        <w:t xml:space="preserve"> in pond water filtered with 53</w:t>
      </w:r>
      <w:r w:rsidR="005B7D3F" w:rsidRPr="003B2661">
        <w:rPr>
          <w:i/>
          <w:lang w:val="en-GB"/>
        </w:rPr>
        <w:t>μm</w:t>
      </w:r>
      <w:r w:rsidR="00E97A9A">
        <w:rPr>
          <w:i/>
          <w:lang w:val="en-GB"/>
        </w:rPr>
        <w:t xml:space="preserve"> </w:t>
      </w:r>
      <w:r w:rsidR="00E97A9A">
        <w:rPr>
          <w:lang w:val="en-GB"/>
        </w:rPr>
        <w:t>followed by 20</w:t>
      </w:r>
      <w:r w:rsidR="00E97A9A" w:rsidRPr="003B2661">
        <w:rPr>
          <w:i/>
          <w:lang w:val="en-GB"/>
        </w:rPr>
        <w:t>μm</w:t>
      </w:r>
      <w:r w:rsidR="005B7D3F">
        <w:rPr>
          <w:i/>
          <w:lang w:val="en-GB"/>
        </w:rPr>
        <w:t xml:space="preserve"> </w:t>
      </w:r>
      <w:r w:rsidR="005B7D3F">
        <w:rPr>
          <w:lang w:val="en-GB"/>
        </w:rPr>
        <w:t>mesh nets and held at ambient temperature. This allowed for gut clearing of all experimental individuals.</w:t>
      </w:r>
    </w:p>
    <w:p w14:paraId="4AF306C0" w14:textId="3E48A0EE" w:rsidR="005B7D3F" w:rsidRPr="00996303" w:rsidRDefault="005B7D3F" w:rsidP="00843DF9">
      <w:pPr>
        <w:spacing w:line="360" w:lineRule="auto"/>
        <w:ind w:firstLine="720"/>
        <w:jc w:val="both"/>
        <w:rPr>
          <w:lang w:val="en-GB"/>
        </w:rPr>
      </w:pPr>
      <w:r>
        <w:rPr>
          <w:lang w:val="en-GB"/>
        </w:rPr>
        <w:t xml:space="preserve">In order to calculate individual dry mass a minimum of 50 individuals per taxa were collected from Murcia, Évora and Toledo. </w:t>
      </w:r>
      <w:r w:rsidR="00996303">
        <w:rPr>
          <w:lang w:val="en-GB"/>
        </w:rPr>
        <w:t>These were measured and dried in the oven at 80°C for 24</w:t>
      </w:r>
      <w:r w:rsidR="00996303">
        <w:rPr>
          <w:i/>
          <w:lang w:val="en-GB"/>
        </w:rPr>
        <w:t xml:space="preserve">h </w:t>
      </w:r>
      <w:r w:rsidR="00996303">
        <w:rPr>
          <w:lang w:val="en-GB"/>
        </w:rPr>
        <w:t xml:space="preserve">before being weighed. </w:t>
      </w:r>
      <w:r w:rsidR="00996303" w:rsidRPr="003B2661">
        <w:rPr>
          <w:lang w:val="en-GB"/>
        </w:rPr>
        <w:t>Length-weight regre</w:t>
      </w:r>
      <w:r w:rsidR="00996303">
        <w:rPr>
          <w:lang w:val="en-GB"/>
        </w:rPr>
        <w:t>ssions were estimated</w:t>
      </w:r>
      <w:r w:rsidR="00996303" w:rsidRPr="003B2661">
        <w:rPr>
          <w:lang w:val="en-GB"/>
        </w:rPr>
        <w:t xml:space="preserve"> </w:t>
      </w:r>
      <w:r w:rsidR="00996303">
        <w:rPr>
          <w:lang w:val="en-GB"/>
        </w:rPr>
        <w:t xml:space="preserve">from these data </w:t>
      </w:r>
      <w:r w:rsidR="00996303" w:rsidRPr="003B2661">
        <w:rPr>
          <w:lang w:val="en-GB"/>
        </w:rPr>
        <w:t xml:space="preserve">(Supplementary material). </w:t>
      </w:r>
      <w:r w:rsidR="00996303">
        <w:rPr>
          <w:lang w:val="en-GB"/>
        </w:rPr>
        <w:t>Following experiments and preservation all other individuals were measured and dry weight was estimated from the regressions.</w:t>
      </w:r>
    </w:p>
    <w:p w14:paraId="7F46EC19" w14:textId="440BF97C" w:rsidR="00416353" w:rsidRPr="003B2661" w:rsidRDefault="00996303" w:rsidP="00843DF9">
      <w:pPr>
        <w:spacing w:line="360" w:lineRule="auto"/>
        <w:ind w:firstLine="720"/>
        <w:jc w:val="both"/>
        <w:rPr>
          <w:lang w:val="en-GB"/>
        </w:rPr>
      </w:pPr>
      <w:r>
        <w:rPr>
          <w:lang w:val="en-GB"/>
        </w:rPr>
        <w:t>We then fit a set of TPC models to the measured oxygen consumption rates.</w:t>
      </w:r>
      <w:r w:rsidR="00416353" w:rsidRPr="003B2661">
        <w:rPr>
          <w:lang w:val="en-GB"/>
        </w:rPr>
        <w:t xml:space="preserve"> The metabolic theory of ecology (MTE) (Brown </w:t>
      </w:r>
      <w:r w:rsidR="00416353" w:rsidRPr="003B2661">
        <w:rPr>
          <w:i/>
          <w:lang w:val="en-GB"/>
        </w:rPr>
        <w:t>et al.</w:t>
      </w:r>
      <w:r w:rsidR="00416353" w:rsidRPr="003B2661">
        <w:rPr>
          <w:lang w:val="en-GB"/>
        </w:rPr>
        <w:t xml:space="preserve">, 2004) predicts that enzymatic activation energy scales linearly with the inverse of temperature </w:t>
      </w:r>
      <w:r w:rsidR="00B00653" w:rsidRPr="003B2661">
        <w:rPr>
          <w:lang w:val="en-GB"/>
        </w:rPr>
        <w:t>following an Arrhenius function</w:t>
      </w:r>
      <w:r w:rsidR="00416353"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73EB1893" w14:textId="77777777" w:rsidTr="00B5748C">
        <w:trPr>
          <w:trHeight w:val="880"/>
        </w:trPr>
        <w:tc>
          <w:tcPr>
            <w:tcW w:w="534" w:type="dxa"/>
          </w:tcPr>
          <w:p w14:paraId="6CF5E3C9" w14:textId="77777777" w:rsidR="00C765D2" w:rsidRDefault="00C765D2" w:rsidP="00CB5862">
            <w:pPr>
              <w:spacing w:line="360" w:lineRule="auto"/>
              <w:jc w:val="both"/>
              <w:rPr>
                <w:lang w:val="en-GB"/>
              </w:rPr>
            </w:pPr>
          </w:p>
        </w:tc>
        <w:tc>
          <w:tcPr>
            <w:tcW w:w="7796" w:type="dxa"/>
            <w:vAlign w:val="center"/>
          </w:tcPr>
          <w:p w14:paraId="20B04911" w14:textId="77777777" w:rsidR="00C765D2" w:rsidRPr="003B2661" w:rsidRDefault="007553BF" w:rsidP="00CB5862">
            <w:pPr>
              <w:spacing w:line="360" w:lineRule="auto"/>
              <w:jc w:val="both"/>
              <w:rPr>
                <w:lang w:val="en-GB"/>
              </w:rPr>
            </w:pPr>
            <m:oMathPara>
              <m:oMath>
                <m:func>
                  <m:funcPr>
                    <m:ctrlPr>
                      <w:rPr>
                        <w:rFonts w:ascii="Cambria Math" w:hAnsi="Cambria Math"/>
                        <w:i/>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B</m:t>
                        </m:r>
                      </m:e>
                    </m:d>
                  </m:e>
                </m:func>
                <m:r>
                  <w:rPr>
                    <w:rFonts w:ascii="Cambria Math" w:hAnsi="Cambria Math"/>
                    <w:lang w:val="en-GB"/>
                  </w:rPr>
                  <m:t>=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f>
                  <m:fPr>
                    <m:ctrlPr>
                      <w:rPr>
                        <w:rFonts w:ascii="Cambria Math" w:hAnsi="Cambria Math"/>
                        <w:i/>
                        <w:lang w:val="en-GB"/>
                      </w:rPr>
                    </m:ctrlPr>
                  </m:fPr>
                  <m:num>
                    <m:r>
                      <w:rPr>
                        <w:rFonts w:ascii="Cambria Math" w:hAnsi="Cambria Math"/>
                        <w:lang w:val="en-GB"/>
                      </w:rPr>
                      <m:t>1</m:t>
                    </m:r>
                  </m:num>
                  <m:den>
                    <m:r>
                      <w:rPr>
                        <w:rFonts w:ascii="Cambria Math" w:hAnsi="Cambria Math"/>
                        <w:lang w:val="en-GB"/>
                      </w:rPr>
                      <m:t>kT</m:t>
                    </m:r>
                  </m:den>
                </m:f>
                <m:r>
                  <w:rPr>
                    <w:rFonts w:ascii="Cambria Math" w:hAnsi="Cambria Math"/>
                    <w:lang w:val="en-GB"/>
                  </w:rPr>
                  <m:t>+</m:t>
                </m:r>
                <m:r>
                  <m:rPr>
                    <m:sty m:val="p"/>
                  </m:rPr>
                  <w:rPr>
                    <w:rFonts w:ascii="Cambria Math" w:hAnsi="Cambria Math"/>
                    <w:lang w:val="en-GB"/>
                  </w:rPr>
                  <m:t>ln⁡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r>
                  <w:rPr>
                    <w:rFonts w:ascii="Cambria Math" w:hAnsi="Cambria Math"/>
                    <w:lang w:val="en-GB"/>
                  </w:rPr>
                  <m:t>)</m:t>
                </m:r>
              </m:oMath>
            </m:oMathPara>
          </w:p>
          <w:p w14:paraId="4E2BDD9A" w14:textId="77777777" w:rsidR="00C765D2" w:rsidRDefault="00C765D2" w:rsidP="00CB5862">
            <w:pPr>
              <w:spacing w:line="360" w:lineRule="auto"/>
              <w:jc w:val="both"/>
              <w:rPr>
                <w:lang w:val="en-GB"/>
              </w:rPr>
            </w:pPr>
          </w:p>
        </w:tc>
        <w:tc>
          <w:tcPr>
            <w:tcW w:w="526" w:type="dxa"/>
            <w:vAlign w:val="center"/>
          </w:tcPr>
          <w:p w14:paraId="03E1439A" w14:textId="0CF3CDF3" w:rsidR="00C765D2" w:rsidRDefault="00C765D2" w:rsidP="00CB5862">
            <w:pPr>
              <w:spacing w:line="360" w:lineRule="auto"/>
              <w:jc w:val="both"/>
              <w:rPr>
                <w:lang w:val="en-GB"/>
              </w:rPr>
            </w:pPr>
            <w:r>
              <w:rPr>
                <w:lang w:val="en-GB"/>
              </w:rPr>
              <w:lastRenderedPageBreak/>
              <w:t>(7)</w:t>
            </w:r>
          </w:p>
        </w:tc>
      </w:tr>
    </w:tbl>
    <w:p w14:paraId="3B6D4302" w14:textId="77777777" w:rsidR="00C765D2" w:rsidRDefault="00C765D2" w:rsidP="00CB5862">
      <w:pPr>
        <w:spacing w:line="360" w:lineRule="auto"/>
        <w:jc w:val="both"/>
        <w:rPr>
          <w:lang w:val="en-GB"/>
        </w:rPr>
      </w:pPr>
    </w:p>
    <w:p w14:paraId="5EDC6C72"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the metabolic rate,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the temperature (in </w:t>
      </w:r>
      <w:r w:rsidRPr="003B2661">
        <w:rPr>
          <w:i/>
          <w:lang w:val="en-GB"/>
        </w:rPr>
        <w:t>K</w:t>
      </w:r>
      <w:r w:rsidRPr="003B2661">
        <w:rPr>
          <w:lang w:val="en-GB"/>
        </w:rPr>
        <w:t xml:space="preserve">)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w:t>
      </w:r>
    </w:p>
    <w:p w14:paraId="5B380DC4" w14:textId="77782165" w:rsidR="00416353" w:rsidRPr="003B2661" w:rsidRDefault="00416353" w:rsidP="00843DF9">
      <w:pPr>
        <w:spacing w:line="360" w:lineRule="auto"/>
        <w:ind w:firstLine="720"/>
        <w:jc w:val="both"/>
        <w:rPr>
          <w:lang w:val="en-GB"/>
        </w:rPr>
      </w:pPr>
      <w:commentRangeStart w:id="10"/>
      <w:r w:rsidRPr="003B2661">
        <w:rPr>
          <w:lang w:val="en-GB"/>
        </w:rPr>
        <w:t xml:space="preserve">The Schoolfield </w:t>
      </w:r>
      <w:commentRangeStart w:id="11"/>
      <w:r w:rsidRPr="003B2661">
        <w:rPr>
          <w:lang w:val="en-GB"/>
        </w:rPr>
        <w:t xml:space="preserve">model </w:t>
      </w:r>
      <w:commentRangeEnd w:id="10"/>
      <w:r w:rsidR="00EB543A" w:rsidRPr="003B2661">
        <w:rPr>
          <w:rStyle w:val="CommentReference"/>
          <w:lang w:val="en-GB"/>
        </w:rPr>
        <w:commentReference w:id="10"/>
      </w:r>
      <w:commentRangeEnd w:id="11"/>
      <w:r w:rsidR="001462FD">
        <w:rPr>
          <w:rStyle w:val="CommentReference"/>
        </w:rPr>
        <w:commentReference w:id="11"/>
      </w:r>
      <w:r w:rsidRPr="003B2661">
        <w:rPr>
          <w:lang w:val="en-GB"/>
        </w:rPr>
        <w:t xml:space="preserve">(Schoolfield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inactivation as not enough </w:t>
      </w:r>
      <w:r w:rsidR="001462FD">
        <w:rPr>
          <w:lang w:val="en-GB"/>
        </w:rPr>
        <w:t>measurements</w:t>
      </w:r>
      <w:r w:rsidRPr="003B2661">
        <w:rPr>
          <w:lang w:val="en-GB"/>
        </w:rPr>
        <w:t xml:space="preserve"> were available to </w:t>
      </w:r>
      <w:r w:rsidR="001462FD">
        <w:rPr>
          <w:lang w:val="en-GB"/>
        </w:rPr>
        <w:t>estimate</w:t>
      </w:r>
      <w:r w:rsidRPr="003B2661">
        <w:rPr>
          <w:lang w:val="en-GB"/>
        </w:rPr>
        <w:t xml:space="preserve"> i</w:t>
      </w:r>
      <w:r w:rsidR="009765E3" w:rsidRPr="003B2661">
        <w:rPr>
          <w:lang w:val="en-GB"/>
        </w:rPr>
        <w:t>t</w:t>
      </w:r>
      <w:r w:rsidRPr="003B2661">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7789"/>
        <w:gridCol w:w="533"/>
      </w:tblGrid>
      <w:tr w:rsidR="00C765D2" w14:paraId="55B50CA7" w14:textId="77777777" w:rsidTr="00B5748C">
        <w:trPr>
          <w:trHeight w:val="880"/>
        </w:trPr>
        <w:tc>
          <w:tcPr>
            <w:tcW w:w="534" w:type="dxa"/>
          </w:tcPr>
          <w:p w14:paraId="5A957751" w14:textId="77777777" w:rsidR="00C765D2" w:rsidRDefault="00C765D2" w:rsidP="00CB5862">
            <w:pPr>
              <w:spacing w:line="360" w:lineRule="auto"/>
              <w:jc w:val="both"/>
              <w:rPr>
                <w:lang w:val="en-GB"/>
              </w:rPr>
            </w:pPr>
          </w:p>
        </w:tc>
        <w:tc>
          <w:tcPr>
            <w:tcW w:w="7796" w:type="dxa"/>
            <w:vAlign w:val="center"/>
          </w:tcPr>
          <w:p w14:paraId="357685B0" w14:textId="77777777" w:rsidR="00C765D2" w:rsidRPr="003B2661" w:rsidRDefault="00C765D2" w:rsidP="00CB5862">
            <w:pPr>
              <w:spacing w:line="360" w:lineRule="auto"/>
              <w:jc w:val="both"/>
              <w:rPr>
                <w:lang w:val="en-GB"/>
              </w:rPr>
            </w:pPr>
            <m:oMathPara>
              <m:oMath>
                <m:r>
                  <w:rPr>
                    <w:rFonts w:ascii="Cambria Math" w:hAnsi="Cambria Math"/>
                    <w:lang w:val="en-GB"/>
                  </w:rPr>
                  <m:t xml:space="preserve">B=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0</m:t>
                        </m:r>
                      </m:sub>
                    </m:sSub>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β</m:t>
                        </m:r>
                      </m:sup>
                    </m:sSup>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a</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ref</m:t>
                                    </m:r>
                                  </m:sub>
                                </m:sSub>
                              </m:den>
                            </m:f>
                          </m:e>
                        </m:d>
                      </m:sup>
                    </m:sSup>
                  </m:num>
                  <m:den>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d</m:t>
                                </m:r>
                              </m:sub>
                            </m:sSub>
                          </m:num>
                          <m:den>
                            <m:r>
                              <w:rPr>
                                <w:rFonts w:ascii="Cambria Math" w:hAnsi="Cambria Math"/>
                                <w:lang w:val="en-GB"/>
                              </w:rPr>
                              <m:t>k</m:t>
                            </m:r>
                          </m:den>
                        </m:f>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pk</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T</m:t>
                                </m:r>
                              </m:den>
                            </m:f>
                          </m:e>
                        </m:d>
                      </m:sup>
                    </m:sSup>
                  </m:den>
                </m:f>
              </m:oMath>
            </m:oMathPara>
          </w:p>
          <w:p w14:paraId="6DE50CB8" w14:textId="77777777" w:rsidR="00C765D2" w:rsidRDefault="00C765D2" w:rsidP="00CB5862">
            <w:pPr>
              <w:spacing w:line="360" w:lineRule="auto"/>
              <w:jc w:val="both"/>
              <w:rPr>
                <w:lang w:val="en-GB"/>
              </w:rPr>
            </w:pPr>
          </w:p>
        </w:tc>
        <w:tc>
          <w:tcPr>
            <w:tcW w:w="526" w:type="dxa"/>
            <w:vAlign w:val="center"/>
          </w:tcPr>
          <w:p w14:paraId="0725F1AC" w14:textId="5996C15D" w:rsidR="00C765D2" w:rsidRDefault="00C765D2" w:rsidP="00CB5862">
            <w:pPr>
              <w:spacing w:line="360" w:lineRule="auto"/>
              <w:jc w:val="both"/>
              <w:rPr>
                <w:lang w:val="en-GB"/>
              </w:rPr>
            </w:pPr>
            <w:r>
              <w:rPr>
                <w:lang w:val="en-GB"/>
              </w:rPr>
              <w:t>(8)</w:t>
            </w:r>
          </w:p>
        </w:tc>
      </w:tr>
    </w:tbl>
    <w:p w14:paraId="69AE2A7A" w14:textId="77777777" w:rsidR="00C765D2" w:rsidRDefault="00C765D2" w:rsidP="00CB5862">
      <w:pPr>
        <w:spacing w:line="360" w:lineRule="auto"/>
        <w:jc w:val="both"/>
        <w:rPr>
          <w:lang w:val="en-GB"/>
        </w:rPr>
      </w:pPr>
    </w:p>
    <w:p w14:paraId="10751171" w14:textId="7F90A8BE" w:rsidR="00416353" w:rsidRPr="003B2661" w:rsidRDefault="00416353" w:rsidP="00CB5862">
      <w:pPr>
        <w:spacing w:line="360" w:lineRule="auto"/>
        <w:jc w:val="both"/>
        <w:rPr>
          <w:lang w:val="en-GB"/>
        </w:rPr>
      </w:pPr>
      <w:r w:rsidRPr="003B2661">
        <w:rPr>
          <w:lang w:val="en-GB"/>
        </w:rPr>
        <w:t xml:space="preserve">Where B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at a reference temperature (</w:t>
      </w:r>
      <w:r w:rsidRPr="003B2661">
        <w:rPr>
          <w:i/>
          <w:lang w:val="en-GB"/>
        </w:rPr>
        <w:t>T</w:t>
      </w:r>
      <w:r w:rsidRPr="003B2661">
        <w:rPr>
          <w:i/>
          <w:position w:val="-6"/>
          <w:lang w:val="en-GB"/>
        </w:rPr>
        <w:t xml:space="preserve">ref </w:t>
      </w:r>
      <w:r w:rsidRPr="003B2661">
        <w:rPr>
          <w:lang w:val="en-GB"/>
        </w:rPr>
        <w:t xml:space="preserve">), </w:t>
      </w:r>
      <w:r w:rsidRPr="006E2041">
        <w:rPr>
          <w:i/>
          <w:lang w:val="en-GB"/>
        </w:rPr>
        <w:t>m</w:t>
      </w:r>
      <w:r w:rsidRPr="003B2661">
        <w:rPr>
          <w:lang w:val="en-GB"/>
        </w:rPr>
        <w:t xml:space="preserve"> is mass, </w:t>
      </w:r>
      <w:r w:rsidRPr="003B2661">
        <w:rPr>
          <w:i/>
          <w:lang w:val="en-GB"/>
        </w:rPr>
        <w:t>β</w:t>
      </w:r>
      <w:r w:rsidRPr="003B2661">
        <w:rPr>
          <w:lang w:val="en-GB"/>
        </w:rPr>
        <w:t xml:space="preserve"> is its scaling exponent, </w:t>
      </w:r>
      <w:r w:rsidRPr="003B2661">
        <w:rPr>
          <w:i/>
          <w:lang w:val="en-GB"/>
        </w:rPr>
        <w:t>E</w:t>
      </w:r>
      <w:r w:rsidRPr="003B2661">
        <w:rPr>
          <w:i/>
          <w:position w:val="-6"/>
          <w:lang w:val="en-GB"/>
        </w:rPr>
        <w:t>a</w:t>
      </w:r>
      <w:r w:rsidRPr="003B2661">
        <w:rPr>
          <w:position w:val="-6"/>
          <w:lang w:val="en-GB"/>
        </w:rPr>
        <w:t xml:space="preserve"> </w:t>
      </w:r>
      <w:r w:rsidRPr="003B2661">
        <w:rPr>
          <w:lang w:val="en-GB"/>
        </w:rPr>
        <w:t>is the enzyme’s activation energy,</w:t>
      </w:r>
      <w:r w:rsidRPr="003B2661">
        <w:rPr>
          <w:i/>
          <w:lang w:val="en-GB"/>
        </w:rPr>
        <w:t xml:space="preserve"> 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the temperature at which the </w:t>
      </w:r>
      <w:r w:rsidRPr="003B2661">
        <w:rPr>
          <w:i/>
          <w:lang w:val="en-GB"/>
        </w:rPr>
        <w:t>B</w:t>
      </w:r>
      <w:r w:rsidR="00996303">
        <w:rPr>
          <w:lang w:val="en-GB"/>
        </w:rPr>
        <w:t xml:space="preserve"> is maximised. Each site’s me</w:t>
      </w:r>
      <w:r w:rsidRPr="003B2661">
        <w:rPr>
          <w:lang w:val="en-GB"/>
        </w:rPr>
        <w:t>an temperature was used as reference temperature (</w:t>
      </w:r>
      <w:r w:rsidRPr="003B2661">
        <w:rPr>
          <w:i/>
          <w:lang w:val="en-GB"/>
        </w:rPr>
        <w:t>T</w:t>
      </w:r>
      <w:r w:rsidRPr="003B2661">
        <w:rPr>
          <w:i/>
          <w:position w:val="-6"/>
          <w:lang w:val="en-GB"/>
        </w:rPr>
        <w:t>ref</w:t>
      </w:r>
      <w:r w:rsidRPr="003B2661">
        <w:rPr>
          <w:position w:val="-6"/>
          <w:lang w:val="en-GB"/>
        </w:rPr>
        <w:t xml:space="preserve"> </w:t>
      </w:r>
      <w:r w:rsidRPr="003B2661">
        <w:rPr>
          <w:lang w:val="en-GB"/>
        </w:rPr>
        <w:t xml:space="preserve">) to estimate a biologically relevant value for </w:t>
      </w:r>
      <w:r w:rsidRPr="003B2661">
        <w:rPr>
          <w:i/>
          <w:lang w:val="en-GB"/>
        </w:rPr>
        <w:t>b</w:t>
      </w:r>
      <w:r w:rsidRPr="003B2661">
        <w:rPr>
          <w:i/>
          <w:position w:val="-6"/>
          <w:lang w:val="en-GB"/>
        </w:rPr>
        <w:t>0</w:t>
      </w:r>
      <w:r w:rsidRPr="003B2661">
        <w:rPr>
          <w:lang w:val="en-GB"/>
        </w:rPr>
        <w:t>. Mass scaling was left as a free parameter to be estimated from the data</w:t>
      </w:r>
      <w:r w:rsidR="00996303">
        <w:rPr>
          <w:lang w:val="en-GB"/>
        </w:rPr>
        <w:t xml:space="preserve"> for both prey taxa and set to </w:t>
      </w:r>
      <w:r w:rsidR="00996303" w:rsidRPr="003B2661">
        <w:rPr>
          <w:i/>
          <w:lang w:val="en-GB"/>
        </w:rPr>
        <w:t>β</w:t>
      </w:r>
      <w:r w:rsidR="00996303">
        <w:rPr>
          <w:i/>
          <w:lang w:val="en-GB"/>
        </w:rPr>
        <w:t xml:space="preserve">=0.75 </w:t>
      </w:r>
      <w:r w:rsidR="00996303">
        <w:rPr>
          <w:lang w:val="en-GB"/>
        </w:rPr>
        <w:t>for the predator taxa</w:t>
      </w:r>
      <w:r w:rsidRPr="003B2661">
        <w:rPr>
          <w:lang w:val="en-GB"/>
        </w:rPr>
        <w:t xml:space="preserve"> after a model choice procedure was carried</w:t>
      </w:r>
      <w:r w:rsidR="004E09B1" w:rsidRPr="003B2661">
        <w:rPr>
          <w:lang w:val="en-GB"/>
        </w:rPr>
        <w:t xml:space="preserve"> out (Supplementary material</w:t>
      </w:r>
      <w:r w:rsidRPr="003B2661">
        <w:rPr>
          <w:lang w:val="en-GB"/>
        </w:rPr>
        <w:t>). All parameters were thus estimated from this function via non-linear least squares fitting of the model to the data collected for each species at each site using the ”minpack.lm” package (</w:t>
      </w:r>
      <w:proofErr w:type="spellStart"/>
      <w:r w:rsidRPr="003B2661">
        <w:rPr>
          <w:lang w:val="en-GB"/>
        </w:rPr>
        <w:t>Elzhov</w:t>
      </w:r>
      <w:proofErr w:type="spellEnd"/>
      <w:r w:rsidRPr="003B2661">
        <w:rPr>
          <w:lang w:val="en-GB"/>
        </w:rPr>
        <w:t xml:space="preserve"> </w:t>
      </w:r>
      <w:r w:rsidRPr="003B2661">
        <w:rPr>
          <w:i/>
          <w:lang w:val="en-GB"/>
        </w:rPr>
        <w:t>et al.</w:t>
      </w:r>
      <w:r w:rsidRPr="003B2661">
        <w:rPr>
          <w:lang w:val="en-GB"/>
        </w:rPr>
        <w:t xml:space="preserve">, 2016) for the statistical software R (R Core Team, 2015). Starting parameters for the fitting were sampled 10,000 times from a </w:t>
      </w:r>
      <w:r w:rsidRPr="003B2661">
        <w:rPr>
          <w:lang w:val="en-GB"/>
        </w:rPr>
        <w:lastRenderedPageBreak/>
        <w:t xml:space="preserve">normal distribution </w:t>
      </w:r>
      <w:r w:rsidR="00C07109" w:rsidRPr="003B2661">
        <w:rPr>
          <w:lang w:val="en-GB"/>
        </w:rPr>
        <w:t>centred</w:t>
      </w:r>
      <w:r w:rsidRPr="003B2661">
        <w:rPr>
          <w:lang w:val="en-GB"/>
        </w:rPr>
        <w:t xml:space="preserve"> on </w:t>
      </w:r>
      <w:r w:rsidR="001462FD">
        <w:rPr>
          <w:lang w:val="en-GB"/>
        </w:rPr>
        <w:t>values estimated from equation 7</w:t>
      </w:r>
      <w:r w:rsidRPr="003B2661">
        <w:rPr>
          <w:lang w:val="en-GB"/>
        </w:rPr>
        <w:t xml:space="preserve"> to determine the parameter values that yielded a best fit to the data (lowest AIC, BIC and highest R</w:t>
      </w:r>
      <w:r w:rsidRPr="003B2661">
        <w:rPr>
          <w:position w:val="10"/>
          <w:lang w:val="en-GB"/>
        </w:rPr>
        <w:t>2</w:t>
      </w:r>
      <w:r w:rsidRPr="003B2661">
        <w:rPr>
          <w:lang w:val="en-GB"/>
        </w:rPr>
        <w:t>).</w:t>
      </w:r>
    </w:p>
    <w:p w14:paraId="2058238B" w14:textId="05D2AD07" w:rsidR="00CB5862" w:rsidRDefault="001462FD" w:rsidP="00843DF9">
      <w:pPr>
        <w:spacing w:line="360" w:lineRule="auto"/>
        <w:ind w:firstLine="720"/>
        <w:jc w:val="both"/>
        <w:rPr>
          <w:lang w:val="en-GB"/>
        </w:rPr>
      </w:pPr>
      <w:r w:rsidRPr="003B2661">
        <w:rPr>
          <w:lang w:val="en-GB"/>
        </w:rPr>
        <w:t>S</w:t>
      </w:r>
      <w:r>
        <w:rPr>
          <w:lang w:val="en-GB"/>
        </w:rPr>
        <w:t>choolfield models (equation 8</w:t>
      </w:r>
      <w:r w:rsidRPr="003B2661">
        <w:rPr>
          <w:lang w:val="en-GB"/>
        </w:rPr>
        <w:t>) were fit to</w:t>
      </w:r>
      <w:r>
        <w:rPr>
          <w:lang w:val="en-GB"/>
        </w:rPr>
        <w:t xml:space="preserve"> all the respiration data for </w:t>
      </w:r>
      <w:r w:rsidRPr="003B2661">
        <w:rPr>
          <w:lang w:val="en-GB"/>
        </w:rPr>
        <w:t>e</w:t>
      </w:r>
      <w:r>
        <w:rPr>
          <w:lang w:val="en-GB"/>
        </w:rPr>
        <w:t>ach taxa at each site of occurrence</w:t>
      </w:r>
      <w:r w:rsidRPr="003B2661">
        <w:rPr>
          <w:lang w:val="en-GB"/>
        </w:rPr>
        <w:t xml:space="preserve">. The best-fit model out of 10,000 runs in each case was kept to estimate the values of </w:t>
      </w:r>
      <w:r w:rsidRPr="003B2661">
        <w:rPr>
          <w:i/>
          <w:lang w:val="en-GB"/>
        </w:rPr>
        <w:t>E</w:t>
      </w:r>
      <w:r w:rsidRPr="003B2661">
        <w:rPr>
          <w:i/>
          <w:position w:val="-6"/>
          <w:lang w:val="en-GB"/>
        </w:rPr>
        <w:t>a</w:t>
      </w:r>
      <w:r w:rsidRPr="003B2661">
        <w:rPr>
          <w:i/>
          <w:lang w:val="en-GB"/>
        </w:rPr>
        <w:t>, E</w:t>
      </w:r>
      <w:r w:rsidRPr="003B2661">
        <w:rPr>
          <w:i/>
          <w:position w:val="-6"/>
          <w:lang w:val="en-GB"/>
        </w:rPr>
        <w:t>d</w:t>
      </w:r>
      <w:r w:rsidRPr="003B2661">
        <w:rPr>
          <w:i/>
          <w:lang w:val="en-GB"/>
        </w:rPr>
        <w:t>, b</w:t>
      </w:r>
      <w:r w:rsidRPr="003B2661">
        <w:rPr>
          <w:i/>
          <w:position w:val="-6"/>
          <w:lang w:val="en-GB"/>
        </w:rPr>
        <w:t>0</w:t>
      </w:r>
      <w:r w:rsidRPr="003B2661">
        <w:rPr>
          <w:i/>
          <w:lang w:val="en-GB"/>
        </w:rPr>
        <w:t>, β</w:t>
      </w:r>
      <w:r w:rsidRPr="003B2661">
        <w:rPr>
          <w:lang w:val="en-GB"/>
        </w:rPr>
        <w:t xml:space="preserve"> and</w:t>
      </w:r>
      <w:r w:rsidRPr="003B2661">
        <w:rPr>
          <w:i/>
          <w:lang w:val="en-GB"/>
        </w:rPr>
        <w:t xml:space="preserve"> T</w:t>
      </w:r>
      <w:r w:rsidRPr="003B2661">
        <w:rPr>
          <w:i/>
          <w:position w:val="-6"/>
          <w:lang w:val="en-GB"/>
        </w:rPr>
        <w:t>pk</w:t>
      </w:r>
      <w:r w:rsidRPr="003B2661">
        <w:rPr>
          <w:position w:val="-6"/>
          <w:lang w:val="en-GB"/>
        </w:rPr>
        <w:t xml:space="preserve"> </w:t>
      </w:r>
      <w:r w:rsidRPr="003B2661">
        <w:rPr>
          <w:lang w:val="en-GB"/>
        </w:rPr>
        <w:t>(Table S4).</w:t>
      </w:r>
      <w:r>
        <w:rPr>
          <w:lang w:val="en-GB"/>
        </w:rPr>
        <w:t xml:space="preserve"> </w:t>
      </w:r>
      <w:r w:rsidR="00416353" w:rsidRPr="003B2661">
        <w:rPr>
          <w:lang w:val="en-GB"/>
        </w:rPr>
        <w:t>Respiration curves were</w:t>
      </w:r>
      <w:r>
        <w:rPr>
          <w:lang w:val="en-GB"/>
        </w:rPr>
        <w:t xml:space="preserve"> then</w:t>
      </w:r>
      <w:r w:rsidR="00416353" w:rsidRPr="003B2661">
        <w:rPr>
          <w:lang w:val="en-GB"/>
        </w:rPr>
        <w:t xml:space="preserve"> plotted for each</w:t>
      </w:r>
      <w:r w:rsidR="001C567C" w:rsidRPr="003B2661">
        <w:rPr>
          <w:lang w:val="en-GB"/>
        </w:rPr>
        <w:t xml:space="preserve"> taxa at each</w:t>
      </w:r>
      <w:r>
        <w:rPr>
          <w:lang w:val="en-GB"/>
        </w:rPr>
        <w:t xml:space="preserve"> site to compare</w:t>
      </w:r>
      <w:r w:rsidR="00416353" w:rsidRPr="003B2661">
        <w:rPr>
          <w:lang w:val="en-GB"/>
        </w:rPr>
        <w:t xml:space="preserve"> adaptation patterns. Estimated parameter values were then compared between local populations at each site. Parameter values were considered statistically different from each other when associated confidence intervals did not overlap.</w:t>
      </w:r>
    </w:p>
    <w:p w14:paraId="7E4492CC" w14:textId="77777777" w:rsidR="00CB5862" w:rsidRDefault="00CB5862">
      <w:pPr>
        <w:rPr>
          <w:lang w:val="en-GB"/>
        </w:rPr>
      </w:pPr>
      <w:r>
        <w:rPr>
          <w:lang w:val="en-GB"/>
        </w:rPr>
        <w:br w:type="page"/>
      </w:r>
    </w:p>
    <w:p w14:paraId="62342740" w14:textId="77777777" w:rsidR="00CB5862" w:rsidRDefault="00CB5862" w:rsidP="00CB5862">
      <w:pPr>
        <w:spacing w:line="360" w:lineRule="auto"/>
        <w:jc w:val="both"/>
        <w:rPr>
          <w:lang w:val="en-GB"/>
        </w:rPr>
      </w:pPr>
    </w:p>
    <w:p w14:paraId="44040C72" w14:textId="03E1FC38" w:rsidR="009655B4" w:rsidRDefault="00191C6B" w:rsidP="00CB5862">
      <w:pPr>
        <w:spacing w:line="360" w:lineRule="auto"/>
        <w:jc w:val="both"/>
      </w:pPr>
      <w:r>
        <w:rPr>
          <w:noProof/>
          <w:lang w:val="en-US"/>
        </w:rPr>
        <w:drawing>
          <wp:inline distT="0" distB="0" distL="0" distR="0" wp14:anchorId="0F95A565" wp14:editId="444546D1">
            <wp:extent cx="3478800" cy="66165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2">
                      <a:extLst>
                        <a:ext uri="{28A0092B-C50C-407E-A947-70E740481C1C}">
                          <a14:useLocalDpi xmlns:a14="http://schemas.microsoft.com/office/drawing/2010/main" val="0"/>
                        </a:ext>
                      </a:extLst>
                    </a:blip>
                    <a:stretch>
                      <a:fillRect/>
                    </a:stretch>
                  </pic:blipFill>
                  <pic:spPr>
                    <a:xfrm>
                      <a:off x="0" y="0"/>
                      <a:ext cx="3480818" cy="6620395"/>
                    </a:xfrm>
                    <a:prstGeom prst="rect">
                      <a:avLst/>
                    </a:prstGeom>
                  </pic:spPr>
                </pic:pic>
              </a:graphicData>
            </a:graphic>
          </wp:inline>
        </w:drawing>
      </w:r>
    </w:p>
    <w:p w14:paraId="04856283" w14:textId="126EC260" w:rsidR="003536B0" w:rsidRPr="00CB5862" w:rsidRDefault="009655B4" w:rsidP="00CB5862">
      <w:pPr>
        <w:spacing w:line="360" w:lineRule="auto"/>
        <w:jc w:val="both"/>
        <w:rPr>
          <w:rFonts w:ascii="Times Roman" w:hAnsi="Times Roman"/>
          <w:sz w:val="22"/>
          <w:szCs w:val="22"/>
          <w:lang w:val="en-GB"/>
        </w:rPr>
      </w:pPr>
      <w:r w:rsidRPr="00CB5862">
        <w:rPr>
          <w:rFonts w:ascii="Times Roman" w:hAnsi="Times Roman"/>
          <w:sz w:val="22"/>
          <w:szCs w:val="22"/>
        </w:rPr>
        <w:t xml:space="preserve">Figure </w:t>
      </w:r>
      <w:r w:rsidR="003A1179" w:rsidRPr="00CB5862">
        <w:rPr>
          <w:rFonts w:ascii="Times Roman" w:hAnsi="Times Roman"/>
          <w:sz w:val="22"/>
          <w:szCs w:val="22"/>
        </w:rPr>
        <w:t>3.</w:t>
      </w:r>
      <w:r w:rsidRPr="00CB5862">
        <w:rPr>
          <w:rFonts w:ascii="Times Roman" w:hAnsi="Times Roman"/>
          <w:sz w:val="22"/>
          <w:szCs w:val="22"/>
        </w:rPr>
        <w:t xml:space="preserve"> </w:t>
      </w:r>
      <w:r w:rsidRPr="00CB5862">
        <w:rPr>
          <w:rFonts w:ascii="Times Roman" w:hAnsi="Times Roman"/>
          <w:b/>
          <w:sz w:val="22"/>
          <w:szCs w:val="22"/>
        </w:rPr>
        <w:t>Species adapt to their surrounding environment, changing their metabolic rates correspondingly.</w:t>
      </w:r>
      <w:r w:rsidRPr="003A1179">
        <w:rPr>
          <w:rFonts w:ascii="Times Roman" w:hAnsi="Times Roman"/>
          <w:sz w:val="22"/>
          <w:szCs w:val="22"/>
        </w:rPr>
        <w:t xml:space="preserve"> </w:t>
      </w:r>
      <w:r w:rsidRPr="00CB5862">
        <w:rPr>
          <w:rFonts w:ascii="Times Roman" w:hAnsi="Times Roman"/>
          <w:sz w:val="22"/>
          <w:szCs w:val="22"/>
        </w:rPr>
        <w:t>Respiration temperature</w:t>
      </w:r>
      <w:r w:rsidR="003A1179" w:rsidRPr="00CB5862">
        <w:rPr>
          <w:rFonts w:ascii="Times Roman" w:hAnsi="Times Roman"/>
          <w:sz w:val="22"/>
          <w:szCs w:val="22"/>
        </w:rPr>
        <w:t xml:space="preserve"> performance curves for </w:t>
      </w:r>
      <w:r w:rsidRPr="00CB5862">
        <w:rPr>
          <w:rFonts w:ascii="Times Roman" w:hAnsi="Times Roman"/>
          <w:i/>
          <w:sz w:val="22"/>
          <w:szCs w:val="22"/>
        </w:rPr>
        <w:t>Chironomus</w:t>
      </w:r>
      <w:r w:rsidR="003A1179" w:rsidRPr="00CB5862">
        <w:rPr>
          <w:rFonts w:ascii="Times Roman" w:hAnsi="Times Roman"/>
          <w:sz w:val="22"/>
          <w:szCs w:val="22"/>
        </w:rPr>
        <w:t xml:space="preserve"> </w:t>
      </w:r>
      <w:r w:rsidR="003A1179" w:rsidRPr="00CB5862">
        <w:rPr>
          <w:rFonts w:ascii="Times Roman" w:hAnsi="Times Roman"/>
          <w:i/>
          <w:sz w:val="22"/>
          <w:szCs w:val="22"/>
        </w:rPr>
        <w:t>spp</w:t>
      </w:r>
      <w:r w:rsidRPr="00CB5862">
        <w:rPr>
          <w:rFonts w:ascii="Times Roman" w:hAnsi="Times Roman"/>
          <w:sz w:val="22"/>
          <w:szCs w:val="22"/>
        </w:rPr>
        <w:t xml:space="preserve">, </w:t>
      </w:r>
      <w:r w:rsidRPr="00CB5862">
        <w:rPr>
          <w:rFonts w:ascii="Times Roman" w:hAnsi="Times Roman"/>
          <w:i/>
          <w:sz w:val="22"/>
          <w:szCs w:val="22"/>
        </w:rPr>
        <w:t>C. dipterum</w:t>
      </w:r>
      <w:r w:rsidRPr="00CB5862">
        <w:rPr>
          <w:rFonts w:ascii="Times Roman" w:hAnsi="Times Roman"/>
          <w:sz w:val="22"/>
          <w:szCs w:val="22"/>
        </w:rPr>
        <w:t xml:space="preserve"> and </w:t>
      </w:r>
      <w:r w:rsidRPr="00CB5862">
        <w:rPr>
          <w:rFonts w:ascii="Times Roman" w:hAnsi="Times Roman"/>
          <w:i/>
          <w:sz w:val="22"/>
          <w:szCs w:val="22"/>
        </w:rPr>
        <w:t>S. striolatum</w:t>
      </w:r>
      <w:r w:rsidRPr="00CB5862">
        <w:rPr>
          <w:rFonts w:ascii="Times Roman" w:hAnsi="Times Roman"/>
          <w:sz w:val="22"/>
          <w:szCs w:val="22"/>
        </w:rPr>
        <w:t xml:space="preserve"> display an adaptation scenario corresponding to that predicted in Figure 1B. Note that curves for the coolest and hottest adapted populations are lower than those for intermediate sites for both prey species.</w:t>
      </w:r>
    </w:p>
    <w:p w14:paraId="71D8E331" w14:textId="77777777" w:rsidR="003A1179" w:rsidRDefault="003536B0" w:rsidP="00CB5862">
      <w:pPr>
        <w:spacing w:line="360" w:lineRule="auto"/>
        <w:jc w:val="both"/>
      </w:pPr>
      <w:r>
        <w:rPr>
          <w:b/>
          <w:noProof/>
          <w:sz w:val="38"/>
          <w:szCs w:val="38"/>
          <w:lang w:val="en-US"/>
        </w:rPr>
        <w:lastRenderedPageBreak/>
        <w:drawing>
          <wp:inline distT="0" distB="0" distL="0" distR="0" wp14:anchorId="511A4CEF" wp14:editId="6DCC4EEC">
            <wp:extent cx="5216703" cy="6955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3">
                      <a:extLst>
                        <a:ext uri="{28A0092B-C50C-407E-A947-70E740481C1C}">
                          <a14:useLocalDpi xmlns:a14="http://schemas.microsoft.com/office/drawing/2010/main" val="0"/>
                        </a:ext>
                      </a:extLst>
                    </a:blip>
                    <a:stretch>
                      <a:fillRect/>
                    </a:stretch>
                  </pic:blipFill>
                  <pic:spPr>
                    <a:xfrm>
                      <a:off x="0" y="0"/>
                      <a:ext cx="5216703" cy="6955604"/>
                    </a:xfrm>
                    <a:prstGeom prst="rect">
                      <a:avLst/>
                    </a:prstGeom>
                  </pic:spPr>
                </pic:pic>
              </a:graphicData>
            </a:graphic>
          </wp:inline>
        </w:drawing>
      </w:r>
    </w:p>
    <w:p w14:paraId="5CC8632F" w14:textId="26CBC4CB" w:rsidR="003536B0"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4.</w:t>
      </w:r>
      <w:r w:rsidRPr="003A1179">
        <w:rPr>
          <w:rFonts w:ascii="Times Roman" w:hAnsi="Times Roman"/>
          <w:sz w:val="22"/>
          <w:szCs w:val="22"/>
        </w:rPr>
        <w:t xml:space="preserve"> </w:t>
      </w:r>
      <w:r w:rsidRPr="00CB5862">
        <w:rPr>
          <w:rFonts w:ascii="Times Roman" w:hAnsi="Times Roman"/>
          <w:b/>
          <w:sz w:val="22"/>
          <w:szCs w:val="22"/>
        </w:rPr>
        <w:t>Differences in Schoolfield model parameter estimates are the origin of the observed variation in TPCs.</w:t>
      </w:r>
      <w:r w:rsidRPr="00CB5862">
        <w:rPr>
          <w:rFonts w:ascii="Times Roman" w:hAnsi="Times Roman"/>
          <w:sz w:val="22"/>
          <w:szCs w:val="22"/>
        </w:rPr>
        <w:t xml:space="preserve"> Parameter estimates, associated to biological traits, show significant differences in adaptation to local thermal environments within taxa. Note that these </w:t>
      </w:r>
      <w:r w:rsidRPr="00CB5862">
        <w:rPr>
          <w:rFonts w:ascii="Times Roman" w:hAnsi="Times Roman"/>
          <w:sz w:val="22"/>
          <w:szCs w:val="22"/>
        </w:rPr>
        <w:lastRenderedPageBreak/>
        <w:t xml:space="preserve">significant differences are only </w:t>
      </w:r>
      <w:r w:rsidRPr="00CB5862">
        <w:rPr>
          <w:i/>
          <w:sz w:val="22"/>
          <w:szCs w:val="22"/>
          <w:lang w:val="en-GB"/>
        </w:rPr>
        <w:t>T</w:t>
      </w:r>
      <w:r w:rsidRPr="00CB5862">
        <w:rPr>
          <w:i/>
          <w:position w:val="-6"/>
          <w:sz w:val="22"/>
          <w:szCs w:val="22"/>
          <w:lang w:val="en-GB"/>
        </w:rPr>
        <w:t>pk</w:t>
      </w:r>
      <w:r w:rsidRPr="00CB5862">
        <w:rPr>
          <w:rFonts w:ascii="Times Roman" w:hAnsi="Times Roman"/>
          <w:sz w:val="22"/>
          <w:szCs w:val="22"/>
        </w:rPr>
        <w:t xml:space="preserve"> when model convergence was poor (Porto).Values for </w:t>
      </w:r>
      <w:r w:rsidRPr="00CB5862">
        <w:rPr>
          <w:i/>
          <w:sz w:val="22"/>
          <w:szCs w:val="22"/>
          <w:lang w:val="en-GB"/>
        </w:rPr>
        <w:t>b</w:t>
      </w:r>
      <w:r w:rsidRPr="00CB5862">
        <w:rPr>
          <w:i/>
          <w:position w:val="-6"/>
          <w:sz w:val="22"/>
          <w:szCs w:val="22"/>
          <w:lang w:val="en-GB"/>
        </w:rPr>
        <w:t>0</w:t>
      </w:r>
      <w:r w:rsidRPr="00CB5862">
        <w:rPr>
          <w:rFonts w:ascii="Times Roman" w:hAnsi="Times Roman"/>
          <w:sz w:val="22"/>
          <w:szCs w:val="22"/>
        </w:rPr>
        <w:t xml:space="preserve"> and </w:t>
      </w:r>
      <w:r w:rsidRPr="00CB5862">
        <w:rPr>
          <w:i/>
          <w:sz w:val="22"/>
          <w:szCs w:val="22"/>
          <w:lang w:val="en-GB"/>
        </w:rPr>
        <w:t>E</w:t>
      </w:r>
      <w:r w:rsidRPr="00CB5862">
        <w:rPr>
          <w:i/>
          <w:position w:val="-6"/>
          <w:sz w:val="22"/>
          <w:szCs w:val="22"/>
          <w:lang w:val="en-GB"/>
        </w:rPr>
        <w:t>a</w:t>
      </w:r>
      <w:r w:rsidRPr="00CB5862">
        <w:rPr>
          <w:rFonts w:ascii="Times Roman" w:hAnsi="Times Roman"/>
          <w:sz w:val="22"/>
          <w:szCs w:val="22"/>
        </w:rPr>
        <w:t xml:space="preserve"> </w:t>
      </w:r>
      <w:commentRangeStart w:id="12"/>
      <w:r w:rsidRPr="00CB5862">
        <w:rPr>
          <w:rFonts w:ascii="Times Roman" w:hAnsi="Times Roman"/>
          <w:sz w:val="22"/>
          <w:szCs w:val="22"/>
        </w:rPr>
        <w:t>vary with temperature for each taxa.</w:t>
      </w:r>
      <w:commentRangeEnd w:id="12"/>
      <w:r w:rsidRPr="00CB5862">
        <w:rPr>
          <w:rStyle w:val="CommentReference"/>
          <w:bCs/>
        </w:rPr>
        <w:commentReference w:id="12"/>
      </w:r>
    </w:p>
    <w:p w14:paraId="50228716" w14:textId="77777777" w:rsidR="00843DF9" w:rsidRDefault="00843DF9" w:rsidP="00CB5862">
      <w:pPr>
        <w:spacing w:line="360" w:lineRule="auto"/>
        <w:jc w:val="both"/>
        <w:rPr>
          <w:b/>
          <w:sz w:val="38"/>
          <w:szCs w:val="38"/>
          <w:lang w:val="en-GB"/>
        </w:rPr>
      </w:pPr>
    </w:p>
    <w:p w14:paraId="43635870" w14:textId="77777777" w:rsidR="00E401B9" w:rsidRPr="003B2661" w:rsidRDefault="00416353" w:rsidP="00CB5862">
      <w:pPr>
        <w:spacing w:line="360" w:lineRule="auto"/>
        <w:jc w:val="both"/>
        <w:rPr>
          <w:b/>
          <w:sz w:val="38"/>
          <w:szCs w:val="38"/>
          <w:lang w:val="en-GB"/>
        </w:rPr>
      </w:pPr>
      <w:r w:rsidRPr="003B2661">
        <w:rPr>
          <w:b/>
          <w:sz w:val="38"/>
          <w:szCs w:val="38"/>
          <w:lang w:val="en-GB"/>
        </w:rPr>
        <w:t>Results </w:t>
      </w:r>
    </w:p>
    <w:p w14:paraId="5544A77D" w14:textId="20705A70" w:rsidR="00416353" w:rsidRPr="003B2661" w:rsidRDefault="001D746D" w:rsidP="00CB5862">
      <w:pPr>
        <w:spacing w:line="360" w:lineRule="auto"/>
        <w:jc w:val="both"/>
        <w:rPr>
          <w:lang w:val="en-GB"/>
        </w:rPr>
      </w:pPr>
      <w:r w:rsidRPr="003B2661">
        <w:rPr>
          <w:sz w:val="32"/>
          <w:szCs w:val="32"/>
          <w:lang w:val="en-GB"/>
        </w:rPr>
        <w:t xml:space="preserve">The temperature dependence of respiration rate </w:t>
      </w:r>
    </w:p>
    <w:p w14:paraId="62161AF4" w14:textId="78888F35" w:rsidR="00416353" w:rsidRPr="00C31F24" w:rsidRDefault="00416353" w:rsidP="00843DF9">
      <w:pPr>
        <w:spacing w:line="360" w:lineRule="auto"/>
        <w:ind w:firstLine="720"/>
        <w:jc w:val="both"/>
        <w:rPr>
          <w:i/>
          <w:lang w:val="en-GB"/>
        </w:rPr>
      </w:pPr>
      <w:r w:rsidRPr="003B2661">
        <w:rPr>
          <w:lang w:val="en-GB"/>
        </w:rPr>
        <w:t xml:space="preserve">Horizontal shift scenarios in TPC (Figure </w:t>
      </w:r>
      <w:r w:rsidR="000D380D">
        <w:rPr>
          <w:lang w:val="en-GB"/>
        </w:rPr>
        <w:t>1C</w:t>
      </w:r>
      <w:r w:rsidRPr="003B2661">
        <w:rPr>
          <w:lang w:val="en-GB"/>
        </w:rPr>
        <w:t xml:space="preserve">) between locally adapted populations were not supported for any taxa (Figure 3). </w:t>
      </w:r>
      <w:r w:rsidR="000D380D">
        <w:rPr>
          <w:lang w:val="en-GB"/>
        </w:rPr>
        <w:t xml:space="preserve">We failed to capture the falling part of the curve in Porto for both prey taxa resulting in model estimate of </w:t>
      </w:r>
      <w:r w:rsidR="000D380D" w:rsidRPr="003B2661">
        <w:rPr>
          <w:i/>
          <w:lang w:val="en-GB"/>
        </w:rPr>
        <w:t>T</w:t>
      </w:r>
      <w:proofErr w:type="spellStart"/>
      <w:r w:rsidR="000D380D" w:rsidRPr="003B2661">
        <w:rPr>
          <w:i/>
          <w:position w:val="-6"/>
          <w:lang w:val="en-GB"/>
        </w:rPr>
        <w:t>pk</w:t>
      </w:r>
      <w:proofErr w:type="spellEnd"/>
      <w:r w:rsidR="000D380D">
        <w:rPr>
          <w:lang w:val="en-GB"/>
        </w:rPr>
        <w:t xml:space="preserve"> at the maximum valued allowed by the NLS fit: 80°C. At all other sites, t</w:t>
      </w:r>
      <w:r w:rsidRPr="003B2661">
        <w:rPr>
          <w:lang w:val="en-GB"/>
        </w:rPr>
        <w:t>emperature of peak performance for each taxa did not vary significantly</w:t>
      </w:r>
      <w:r w:rsidR="000D380D">
        <w:rPr>
          <w:lang w:val="en-GB"/>
        </w:rPr>
        <w:t xml:space="preserve"> as</w:t>
      </w:r>
      <w:r w:rsidRPr="003B2661">
        <w:rPr>
          <w:lang w:val="en-GB"/>
        </w:rPr>
        <w:t xml:space="preserve"> all </w:t>
      </w:r>
      <w:r w:rsidRPr="003B2661">
        <w:rPr>
          <w:i/>
          <w:lang w:val="en-GB"/>
        </w:rPr>
        <w:t>T</w:t>
      </w:r>
      <w:r w:rsidRPr="003B2661">
        <w:rPr>
          <w:i/>
          <w:position w:val="-6"/>
          <w:lang w:val="en-GB"/>
        </w:rPr>
        <w:t xml:space="preserve">pk </w:t>
      </w:r>
      <w:r w:rsidRPr="003B2661">
        <w:rPr>
          <w:lang w:val="en-GB"/>
        </w:rPr>
        <w:t>confidence interval</w:t>
      </w:r>
      <w:r w:rsidR="000D380D">
        <w:rPr>
          <w:lang w:val="en-GB"/>
        </w:rPr>
        <w:t>s overlapped</w:t>
      </w:r>
      <w:r w:rsidR="008921B4" w:rsidRPr="003B2661">
        <w:rPr>
          <w:lang w:val="en-GB"/>
        </w:rPr>
        <w:t xml:space="preserve"> (Figure 4</w:t>
      </w:r>
      <w:r w:rsidRPr="003B2661">
        <w:rPr>
          <w:lang w:val="en-GB"/>
        </w:rPr>
        <w:t xml:space="preserve">). </w:t>
      </w:r>
      <w:r w:rsidR="000D380D">
        <w:rPr>
          <w:lang w:val="en-GB"/>
        </w:rPr>
        <w:t>All three taxa adapted to new thermal environments by shifting their TPCs vertically</w:t>
      </w:r>
      <w:r w:rsidRPr="003B2661">
        <w:rPr>
          <w:lang w:val="en-GB"/>
        </w:rPr>
        <w:t xml:space="preserve"> (Figure</w:t>
      </w:r>
      <w:r w:rsidR="00C31F24">
        <w:rPr>
          <w:lang w:val="en-GB"/>
        </w:rPr>
        <w:t>s</w:t>
      </w:r>
      <w:r w:rsidRPr="003B2661">
        <w:rPr>
          <w:lang w:val="en-GB"/>
        </w:rPr>
        <w:t xml:space="preserve"> </w:t>
      </w:r>
      <w:r w:rsidR="000D380D">
        <w:rPr>
          <w:lang w:val="en-GB"/>
        </w:rPr>
        <w:t xml:space="preserve">1B &amp; </w:t>
      </w:r>
      <w:r w:rsidRPr="003B2661">
        <w:rPr>
          <w:lang w:val="en-GB"/>
        </w:rPr>
        <w:t xml:space="preserve">3). </w:t>
      </w:r>
      <w:r w:rsidR="00C31F24">
        <w:rPr>
          <w:lang w:val="en-GB"/>
        </w:rPr>
        <w:t xml:space="preserve">We recorded an increase in </w:t>
      </w:r>
      <w:r w:rsidR="00C31F24" w:rsidRPr="003B2661">
        <w:rPr>
          <w:i/>
          <w:lang w:val="en-GB"/>
        </w:rPr>
        <w:t>b</w:t>
      </w:r>
      <w:r w:rsidR="00C31F24" w:rsidRPr="003B2661">
        <w:rPr>
          <w:i/>
          <w:position w:val="-6"/>
          <w:lang w:val="en-GB"/>
        </w:rPr>
        <w:t>0</w:t>
      </w:r>
      <w:r w:rsidR="00C31F24">
        <w:rPr>
          <w:lang w:val="en-GB"/>
        </w:rPr>
        <w:t xml:space="preserve"> with site temperature for the predatory </w:t>
      </w:r>
      <w:r w:rsidR="00C31F24">
        <w:rPr>
          <w:i/>
          <w:lang w:val="en-GB"/>
        </w:rPr>
        <w:t>S. striolatum</w:t>
      </w:r>
      <w:r w:rsidR="00C31F24" w:rsidRPr="00C31F24">
        <w:rPr>
          <w:lang w:val="en-GB"/>
        </w:rPr>
        <w:t>,</w:t>
      </w:r>
      <w:r w:rsidR="00C31F24">
        <w:rPr>
          <w:i/>
          <w:lang w:val="en-GB"/>
        </w:rPr>
        <w:t xml:space="preserve"> C. dipterum </w:t>
      </w:r>
      <w:r w:rsidR="00C31F24">
        <w:rPr>
          <w:lang w:val="en-GB"/>
        </w:rPr>
        <w:t>displayed higher elevation for the warmer two sites in contra</w:t>
      </w:r>
      <w:r w:rsidR="00A71FF4">
        <w:rPr>
          <w:lang w:val="en-GB"/>
        </w:rPr>
        <w:t>s</w:t>
      </w:r>
      <w:r w:rsidR="00C31F24">
        <w:rPr>
          <w:lang w:val="en-GB"/>
        </w:rPr>
        <w:t xml:space="preserve">t to the cooler two and </w:t>
      </w:r>
      <w:r w:rsidR="00C31F24">
        <w:rPr>
          <w:i/>
          <w:lang w:val="en-GB"/>
        </w:rPr>
        <w:t xml:space="preserve">Chironomus </w:t>
      </w:r>
      <w:r w:rsidR="00C31F24">
        <w:rPr>
          <w:lang w:val="en-GB"/>
        </w:rPr>
        <w:t xml:space="preserve">spp. TPCs appeared to have higher </w:t>
      </w:r>
      <w:r w:rsidR="00C31F24" w:rsidRPr="003B2661">
        <w:rPr>
          <w:i/>
          <w:lang w:val="en-GB"/>
        </w:rPr>
        <w:t>b</w:t>
      </w:r>
      <w:r w:rsidR="00C31F24" w:rsidRPr="003B2661">
        <w:rPr>
          <w:i/>
          <w:position w:val="-6"/>
          <w:lang w:val="en-GB"/>
        </w:rPr>
        <w:t>0</w:t>
      </w:r>
      <w:r w:rsidR="00C31F24">
        <w:rPr>
          <w:lang w:val="en-GB"/>
        </w:rPr>
        <w:t xml:space="preserve"> at intermediate temperatures than at either extreme (Figures 3 &amp; 4).</w:t>
      </w:r>
      <w:r w:rsidRPr="003B2661">
        <w:rPr>
          <w:lang w:val="en-GB"/>
        </w:rPr>
        <w:t xml:space="preserve"> </w:t>
      </w:r>
      <w:r w:rsidR="00C23827" w:rsidRPr="003B2661">
        <w:rPr>
          <w:lang w:val="en-GB"/>
        </w:rPr>
        <w:t>S</w:t>
      </w:r>
      <w:r w:rsidRPr="003B2661">
        <w:rPr>
          <w:lang w:val="en-GB"/>
        </w:rPr>
        <w:t>ignificant variation in</w:t>
      </w:r>
      <w:r w:rsidRPr="003B2661">
        <w:rPr>
          <w:i/>
          <w:lang w:val="en-GB"/>
        </w:rPr>
        <w:t xml:space="preserve"> E</w:t>
      </w:r>
      <w:r w:rsidRPr="003B2661">
        <w:rPr>
          <w:i/>
          <w:position w:val="-6"/>
          <w:lang w:val="en-GB"/>
        </w:rPr>
        <w:t xml:space="preserve">a </w:t>
      </w:r>
      <w:r w:rsidR="00C31F24">
        <w:rPr>
          <w:lang w:val="en-GB"/>
        </w:rPr>
        <w:t>was</w:t>
      </w:r>
      <w:r w:rsidRPr="003B2661">
        <w:rPr>
          <w:lang w:val="en-GB"/>
        </w:rPr>
        <w:t xml:space="preserve"> recorded </w:t>
      </w:r>
      <w:r w:rsidR="00C31F24">
        <w:rPr>
          <w:lang w:val="en-GB"/>
        </w:rPr>
        <w:t>for both prey taxa in the cooler sites</w:t>
      </w:r>
      <w:r w:rsidRPr="003B2661">
        <w:rPr>
          <w:lang w:val="en-GB"/>
        </w:rPr>
        <w:t>, with col</w:t>
      </w:r>
      <w:r w:rsidR="00F578D5">
        <w:rPr>
          <w:lang w:val="en-GB"/>
        </w:rPr>
        <w:t>der adapted populations showing</w:t>
      </w:r>
      <w:r w:rsidR="00A71FF4">
        <w:rPr>
          <w:lang w:val="en-GB"/>
        </w:rPr>
        <w:t xml:space="preserve"> </w:t>
      </w:r>
      <w:r w:rsidR="00020678" w:rsidRPr="003B2661">
        <w:rPr>
          <w:lang w:val="en-GB"/>
        </w:rPr>
        <w:t>steeper</w:t>
      </w:r>
      <w:r w:rsidR="00A71FF4">
        <w:rPr>
          <w:lang w:val="en-GB"/>
        </w:rPr>
        <w:t xml:space="preserve"> </w:t>
      </w:r>
      <w:r w:rsidRPr="003B2661">
        <w:rPr>
          <w:lang w:val="en-GB"/>
        </w:rPr>
        <w:t>act</w:t>
      </w:r>
      <w:r w:rsidR="00F578D5">
        <w:rPr>
          <w:lang w:val="en-GB"/>
        </w:rPr>
        <w:t>ivation energies</w:t>
      </w:r>
      <w:r w:rsidR="00D9729E" w:rsidRPr="003B2661">
        <w:rPr>
          <w:lang w:val="en-GB"/>
        </w:rPr>
        <w:t xml:space="preserve"> (Figure 4</w:t>
      </w:r>
      <w:r w:rsidRPr="003B2661">
        <w:rPr>
          <w:lang w:val="en-GB"/>
        </w:rPr>
        <w:t>).</w:t>
      </w:r>
      <w:r w:rsidR="00C31F24">
        <w:rPr>
          <w:lang w:val="en-GB"/>
        </w:rPr>
        <w:t xml:space="preserve"> No difference in activation energy between sites was found for </w:t>
      </w:r>
      <w:r w:rsidR="00C31F24">
        <w:rPr>
          <w:i/>
          <w:lang w:val="en-GB"/>
        </w:rPr>
        <w:t>S. striolatum</w:t>
      </w:r>
      <w:r w:rsidR="00A71FF4">
        <w:rPr>
          <w:i/>
          <w:lang w:val="en-GB"/>
        </w:rPr>
        <w:t xml:space="preserve"> </w:t>
      </w:r>
      <w:r w:rsidR="00A71FF4">
        <w:rPr>
          <w:lang w:val="en-GB"/>
        </w:rPr>
        <w:t>(Figure 4)</w:t>
      </w:r>
      <w:r w:rsidR="00C31F24" w:rsidRPr="00C31F24">
        <w:rPr>
          <w:lang w:val="en-GB"/>
        </w:rPr>
        <w:t>.</w:t>
      </w:r>
    </w:p>
    <w:p w14:paraId="0514EB52" w14:textId="7C666653" w:rsidR="00416353" w:rsidRDefault="003B0EBE" w:rsidP="00843DF9">
      <w:pPr>
        <w:spacing w:line="360" w:lineRule="auto"/>
        <w:ind w:firstLine="720"/>
        <w:jc w:val="both"/>
        <w:rPr>
          <w:lang w:val="en-GB"/>
        </w:rPr>
      </w:pPr>
      <w:r>
        <w:rPr>
          <w:lang w:val="en-GB"/>
        </w:rPr>
        <w:t>As with</w:t>
      </w:r>
      <w:r w:rsidR="00416353" w:rsidRPr="003B2661">
        <w:rPr>
          <w:lang w:val="en-GB"/>
        </w:rPr>
        <w:t xml:space="preserve"> respiration, no changes in velocity temperature performance curve </w:t>
      </w:r>
      <w:r w:rsidR="00416353" w:rsidRPr="003B2661">
        <w:rPr>
          <w:i/>
          <w:lang w:val="en-GB"/>
        </w:rPr>
        <w:t>T</w:t>
      </w:r>
      <w:r w:rsidR="00416353" w:rsidRPr="003B2661">
        <w:rPr>
          <w:i/>
          <w:position w:val="-6"/>
          <w:lang w:val="en-GB"/>
        </w:rPr>
        <w:t>pk</w:t>
      </w:r>
      <w:r w:rsidR="00416353" w:rsidRPr="003B2661">
        <w:rPr>
          <w:position w:val="-6"/>
          <w:lang w:val="en-GB"/>
        </w:rPr>
        <w:t xml:space="preserve"> </w:t>
      </w:r>
      <w:r w:rsidR="0069015C">
        <w:rPr>
          <w:lang w:val="en-GB"/>
        </w:rPr>
        <w:t>were observed (43.5±3.4°C and 43.5±2.2°C</w:t>
      </w:r>
      <w:r w:rsidR="00416353" w:rsidRPr="003B2661">
        <w:rPr>
          <w:lang w:val="en-GB"/>
        </w:rPr>
        <w:t xml:space="preserve"> for </w:t>
      </w:r>
      <w:r w:rsidR="00416353" w:rsidRPr="003B2661">
        <w:rPr>
          <w:i/>
          <w:lang w:val="en-GB"/>
        </w:rPr>
        <w:t>Chironomus</w:t>
      </w:r>
      <w:r w:rsidR="0069015C">
        <w:rPr>
          <w:i/>
          <w:lang w:val="en-GB"/>
        </w:rPr>
        <w:t xml:space="preserve"> </w:t>
      </w:r>
      <w:r w:rsidR="0069015C">
        <w:rPr>
          <w:lang w:val="en-GB"/>
        </w:rPr>
        <w:t>spp.</w:t>
      </w:r>
      <w:r w:rsidR="00416353" w:rsidRPr="003B2661">
        <w:rPr>
          <w:lang w:val="en-GB"/>
        </w:rPr>
        <w:t>,</w:t>
      </w:r>
      <w:r w:rsidR="0069015C">
        <w:rPr>
          <w:lang w:val="en-GB"/>
        </w:rPr>
        <w:t xml:space="preserve"> 37.4±2.9°C and 39.6</w:t>
      </w:r>
      <w:r w:rsidR="00416353" w:rsidRPr="003B2661">
        <w:rPr>
          <w:lang w:val="en-GB"/>
        </w:rPr>
        <w:t>±</w:t>
      </w:r>
      <w:r w:rsidR="0069015C">
        <w:rPr>
          <w:lang w:val="en-GB"/>
        </w:rPr>
        <w:t>3°C</w:t>
      </w:r>
      <w:r w:rsidR="00416353" w:rsidRPr="003B2661">
        <w:rPr>
          <w:lang w:val="en-GB"/>
        </w:rPr>
        <w:t xml:space="preserve"> for </w:t>
      </w:r>
      <w:r w:rsidR="0069015C" w:rsidRPr="003B2661">
        <w:rPr>
          <w:i/>
          <w:lang w:val="en-GB"/>
        </w:rPr>
        <w:t>C. dipterum</w:t>
      </w:r>
      <w:r w:rsidR="0069015C">
        <w:rPr>
          <w:lang w:val="en-GB"/>
        </w:rPr>
        <w:t>, 39±2.5°C and 34.7±1.9°C</w:t>
      </w:r>
      <w:r w:rsidR="00416353" w:rsidRPr="003B2661">
        <w:rPr>
          <w:lang w:val="en-GB"/>
        </w:rPr>
        <w:t xml:space="preserve"> for </w:t>
      </w:r>
      <w:r w:rsidR="0069015C" w:rsidRPr="003B2661">
        <w:rPr>
          <w:i/>
          <w:lang w:val="en-GB"/>
        </w:rPr>
        <w:t>S. striolatum</w:t>
      </w:r>
      <w:r w:rsidR="00416353" w:rsidRPr="003B2661">
        <w:rPr>
          <w:lang w:val="en-GB"/>
        </w:rPr>
        <w:t xml:space="preserve"> in </w:t>
      </w:r>
      <w:r w:rsidR="0069015C">
        <w:rPr>
          <w:lang w:val="en-GB"/>
        </w:rPr>
        <w:t>Toledo</w:t>
      </w:r>
      <w:r w:rsidR="00322629" w:rsidRPr="003B2661">
        <w:rPr>
          <w:lang w:val="en-GB"/>
        </w:rPr>
        <w:t xml:space="preserve"> and </w:t>
      </w:r>
      <w:r w:rsidR="0069015C">
        <w:rPr>
          <w:lang w:val="en-GB"/>
        </w:rPr>
        <w:t>Évora</w:t>
      </w:r>
      <w:r w:rsidR="00322629" w:rsidRPr="003B2661">
        <w:rPr>
          <w:lang w:val="en-GB"/>
        </w:rPr>
        <w:t xml:space="preserve"> respectively).</w:t>
      </w:r>
      <w:r w:rsidR="00EE7252">
        <w:rPr>
          <w:lang w:val="en-GB"/>
        </w:rPr>
        <w:t xml:space="preserve"> Curve elevation increased for all species: 0.07±0.028</w:t>
      </w:r>
      <w:r w:rsidR="00EE7252" w:rsidRPr="003B2661">
        <w:rPr>
          <w:i/>
          <w:lang w:val="en-GB"/>
        </w:rPr>
        <w:t>m.s</w:t>
      </w:r>
      <w:r w:rsidR="00EE7252" w:rsidRPr="00DD1397">
        <w:rPr>
          <w:i/>
          <w:sz w:val="32"/>
          <w:szCs w:val="32"/>
          <w:vertAlign w:val="superscript"/>
          <w:lang w:val="en-GB"/>
        </w:rPr>
        <w:t>-1</w:t>
      </w:r>
      <w:r w:rsidR="00EE7252">
        <w:rPr>
          <w:lang w:val="en-GB"/>
        </w:rPr>
        <w:t xml:space="preserve"> versus 0.09±0.023</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 xml:space="preserve">for </w:t>
      </w:r>
      <w:r w:rsidR="00EE7252" w:rsidRPr="003B2661">
        <w:rPr>
          <w:i/>
          <w:lang w:val="en-GB"/>
        </w:rPr>
        <w:t>Chironomus</w:t>
      </w:r>
      <w:r w:rsidR="00EE7252">
        <w:rPr>
          <w:lang w:val="en-GB"/>
        </w:rPr>
        <w:t xml:space="preserve"> spp., 0.35±0.002</w:t>
      </w:r>
      <w:r w:rsidR="00EE7252" w:rsidRPr="003B2661">
        <w:rPr>
          <w:i/>
          <w:lang w:val="en-GB"/>
        </w:rPr>
        <w:t>m.s</w:t>
      </w:r>
      <w:r w:rsidR="00EE7252" w:rsidRPr="00DD1397">
        <w:rPr>
          <w:i/>
          <w:sz w:val="32"/>
          <w:szCs w:val="32"/>
          <w:vertAlign w:val="superscript"/>
          <w:lang w:val="en-GB"/>
        </w:rPr>
        <w:t>-1</w:t>
      </w:r>
      <w:r w:rsidR="00EE7252" w:rsidRPr="003B2661">
        <w:rPr>
          <w:lang w:val="en-GB"/>
        </w:rPr>
        <w:t xml:space="preserve"> </w:t>
      </w:r>
      <w:r w:rsidR="00EE7252">
        <w:rPr>
          <w:lang w:val="en-GB"/>
        </w:rPr>
        <w:t>versus 0.47±0.009</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sidRPr="003B2661">
        <w:rPr>
          <w:i/>
          <w:lang w:val="en-GB"/>
        </w:rPr>
        <w:t>C. dipterum</w:t>
      </w:r>
      <w:r w:rsidR="00EE7252" w:rsidRPr="003B2661">
        <w:rPr>
          <w:lang w:val="en-GB"/>
        </w:rPr>
        <w:t xml:space="preserve"> </w:t>
      </w:r>
      <w:r w:rsidR="00EE7252">
        <w:rPr>
          <w:lang w:val="en-GB"/>
        </w:rPr>
        <w:t>and 0.60±0.004</w:t>
      </w:r>
      <w:r w:rsidR="00EE7252" w:rsidRPr="003B2661">
        <w:rPr>
          <w:i/>
          <w:lang w:val="en-GB"/>
        </w:rPr>
        <w:t>m.s</w:t>
      </w:r>
      <w:r w:rsidR="00EE7252" w:rsidRPr="00DD1397">
        <w:rPr>
          <w:i/>
          <w:sz w:val="32"/>
          <w:szCs w:val="32"/>
          <w:vertAlign w:val="superscript"/>
          <w:lang w:val="en-GB"/>
        </w:rPr>
        <w:t>-1</w:t>
      </w:r>
      <w:r w:rsidR="00EE7252">
        <w:rPr>
          <w:lang w:val="en-GB"/>
        </w:rPr>
        <w:t xml:space="preserve"> versus 0.78±0.005</w:t>
      </w:r>
      <w:r w:rsidR="00EE7252" w:rsidRPr="003B2661">
        <w:rPr>
          <w:i/>
          <w:lang w:val="en-GB"/>
        </w:rPr>
        <w:t>m.s</w:t>
      </w:r>
      <w:r w:rsidR="00EE7252" w:rsidRPr="00DD1397">
        <w:rPr>
          <w:i/>
          <w:sz w:val="32"/>
          <w:szCs w:val="32"/>
          <w:vertAlign w:val="superscript"/>
          <w:lang w:val="en-GB"/>
        </w:rPr>
        <w:t>-1</w:t>
      </w:r>
      <w:r w:rsidR="00EE7252">
        <w:rPr>
          <w:lang w:val="en-GB"/>
        </w:rPr>
        <w:t xml:space="preserve"> for </w:t>
      </w:r>
      <w:r w:rsidR="00EE7252">
        <w:rPr>
          <w:i/>
          <w:lang w:val="en-GB"/>
        </w:rPr>
        <w:t>S. striolatum</w:t>
      </w:r>
      <w:r w:rsidR="00EE7252">
        <w:rPr>
          <w:lang w:val="en-GB"/>
        </w:rPr>
        <w:t xml:space="preserve"> </w:t>
      </w:r>
      <w:r w:rsidR="00EE7252" w:rsidRPr="003B2661">
        <w:rPr>
          <w:lang w:val="en-GB"/>
        </w:rPr>
        <w:t>in</w:t>
      </w:r>
      <w:r w:rsidR="00EE7252">
        <w:rPr>
          <w:lang w:val="en-GB"/>
        </w:rPr>
        <w:t xml:space="preserve"> </w:t>
      </w:r>
      <w:r w:rsidR="00EE7252" w:rsidRPr="003B2661">
        <w:rPr>
          <w:lang w:val="en-GB"/>
        </w:rPr>
        <w:t>Toledo and Évora</w:t>
      </w:r>
      <w:r w:rsidR="00EE7252">
        <w:rPr>
          <w:lang w:val="en-GB"/>
        </w:rPr>
        <w:t xml:space="preserve"> respectively.</w:t>
      </w:r>
      <w:r w:rsidR="00322629" w:rsidRPr="003B2661">
        <w:rPr>
          <w:lang w:val="en-GB"/>
        </w:rPr>
        <w:t xml:space="preserve"> </w:t>
      </w:r>
      <w:commentRangeStart w:id="13"/>
      <w:commentRangeStart w:id="14"/>
      <w:r w:rsidR="00322629" w:rsidRPr="003B2661">
        <w:rPr>
          <w:lang w:val="en-GB"/>
        </w:rPr>
        <w:t>We</w:t>
      </w:r>
      <w:commentRangeEnd w:id="13"/>
      <w:r w:rsidR="00712128" w:rsidRPr="003B2661">
        <w:rPr>
          <w:rStyle w:val="CommentReference"/>
          <w:lang w:val="en-GB"/>
        </w:rPr>
        <w:commentReference w:id="13"/>
      </w:r>
      <w:commentRangeEnd w:id="14"/>
      <w:r w:rsidR="0069015C">
        <w:rPr>
          <w:rStyle w:val="CommentReference"/>
        </w:rPr>
        <w:commentReference w:id="14"/>
      </w:r>
      <w:r w:rsidR="00322629" w:rsidRPr="003B2661">
        <w:rPr>
          <w:lang w:val="en-GB"/>
        </w:rPr>
        <w:t xml:space="preserve"> fou</w:t>
      </w:r>
      <w:r w:rsidR="0069015C">
        <w:rPr>
          <w:lang w:val="en-GB"/>
        </w:rPr>
        <w:t>nd higher elevation of the predator curve relative to the prey</w:t>
      </w:r>
      <w:r w:rsidR="00416353" w:rsidRPr="003B2661">
        <w:rPr>
          <w:lang w:val="en-GB"/>
        </w:rPr>
        <w:t xml:space="preserve"> at warmer adaptation temperatures for </w:t>
      </w:r>
      <w:r w:rsidR="0069015C">
        <w:rPr>
          <w:lang w:val="en-GB"/>
        </w:rPr>
        <w:t>both prey taxa:</w:t>
      </w:r>
      <w:r w:rsidR="00DD1397">
        <w:rPr>
          <w:lang w:val="en-GB"/>
        </w:rPr>
        <w:t xml:space="preserve"> </w:t>
      </w:r>
      <w:proofErr w:type="spellStart"/>
      <w:r w:rsidR="00DD1397">
        <w:rPr>
          <w:rFonts w:ascii="Lucida Grande" w:hAnsi="Lucida Grande" w:cs="Lucida Grande"/>
          <w:lang w:val="en-GB"/>
        </w:rPr>
        <w:lastRenderedPageBreak/>
        <w:t>Δ</w:t>
      </w:r>
      <w:r w:rsidR="00DD1397" w:rsidRPr="003B2661">
        <w:rPr>
          <w:i/>
          <w:lang w:val="en-GB"/>
        </w:rPr>
        <w:t>b</w:t>
      </w:r>
      <w:proofErr w:type="spellEnd"/>
      <w:r w:rsidR="00DD1397" w:rsidRPr="003B2661">
        <w:rPr>
          <w:i/>
          <w:position w:val="-6"/>
          <w:lang w:val="en-GB"/>
        </w:rPr>
        <w:t>0</w:t>
      </w:r>
      <w:r w:rsidR="00DD1397">
        <w:rPr>
          <w:lang w:val="en-GB"/>
        </w:rPr>
        <w:t>=0.52</w:t>
      </w:r>
      <w:r w:rsidR="00976B9D" w:rsidRPr="003B2661">
        <w:rPr>
          <w:i/>
          <w:lang w:val="en-GB"/>
        </w:rPr>
        <w:t>m.</w:t>
      </w:r>
      <w:r w:rsidR="00416353" w:rsidRPr="003B2661">
        <w:rPr>
          <w:i/>
          <w:lang w:val="en-GB"/>
        </w:rPr>
        <w:t>s</w:t>
      </w:r>
      <w:r w:rsidR="00976B9D" w:rsidRPr="00DD1397">
        <w:rPr>
          <w:i/>
          <w:sz w:val="32"/>
          <w:szCs w:val="32"/>
          <w:vertAlign w:val="superscript"/>
          <w:lang w:val="en-GB"/>
        </w:rPr>
        <w:t>-1</w:t>
      </w:r>
      <w:r w:rsidR="00DD1397">
        <w:rPr>
          <w:lang w:val="en-GB"/>
        </w:rPr>
        <w:t xml:space="preserve"> 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=0.69</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for </w:t>
      </w:r>
      <w:r w:rsidR="00DD1397" w:rsidRPr="003B2661">
        <w:rPr>
          <w:i/>
          <w:lang w:val="en-GB"/>
        </w:rPr>
        <w:t>Chironomus</w:t>
      </w:r>
      <w:r w:rsidR="00DD1397">
        <w:rPr>
          <w:lang w:val="en-GB"/>
        </w:rPr>
        <w:t xml:space="preserve"> spp.</w:t>
      </w:r>
      <w:r w:rsidR="0069015C">
        <w:rPr>
          <w:lang w:val="en-GB"/>
        </w:rPr>
        <w:t xml:space="preserve"> </w:t>
      </w:r>
      <w:r w:rsidR="00DD1397">
        <w:rPr>
          <w:lang w:val="en-GB"/>
        </w:rPr>
        <w:t>and</w:t>
      </w:r>
      <w:r w:rsidR="00416353" w:rsidRPr="003B2661">
        <w:rPr>
          <w:lang w:val="en-GB"/>
        </w:rPr>
        <w:t xml:space="preserve">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=0.25</w:t>
      </w:r>
      <w:r w:rsidR="00976B9D" w:rsidRPr="003B2661">
        <w:rPr>
          <w:i/>
          <w:lang w:val="en-GB"/>
        </w:rPr>
        <w:t>m.s</w:t>
      </w:r>
      <w:r w:rsidR="00976B9D" w:rsidRPr="00DD1397">
        <w:rPr>
          <w:i/>
          <w:sz w:val="32"/>
          <w:szCs w:val="32"/>
          <w:vertAlign w:val="superscript"/>
          <w:lang w:val="en-GB"/>
        </w:rPr>
        <w:t>-1</w:t>
      </w:r>
      <w:r w:rsidR="00976B9D" w:rsidRPr="003B2661">
        <w:rPr>
          <w:lang w:val="en-GB"/>
        </w:rPr>
        <w:t xml:space="preserve"> </w:t>
      </w:r>
      <w:r w:rsidR="00DD1397">
        <w:rPr>
          <w:lang w:val="en-GB"/>
        </w:rPr>
        <w:t xml:space="preserve">versus </w:t>
      </w:r>
      <w:proofErr w:type="spellStart"/>
      <w:r w:rsidR="00DD1397">
        <w:rPr>
          <w:rFonts w:ascii="Lucida Grande" w:hAnsi="Lucida Grande" w:cs="Lucida Grande"/>
          <w:lang w:val="en-GB"/>
        </w:rPr>
        <w:t>Δ</w:t>
      </w:r>
      <w:r w:rsidR="00DD1397" w:rsidRPr="003B2661">
        <w:rPr>
          <w:i/>
          <w:lang w:val="en-GB"/>
        </w:rPr>
        <w:t>b</w:t>
      </w:r>
      <w:proofErr w:type="spellEnd"/>
      <w:r w:rsidR="00DD1397" w:rsidRPr="003B2661">
        <w:rPr>
          <w:i/>
          <w:position w:val="-6"/>
          <w:lang w:val="en-GB"/>
        </w:rPr>
        <w:t>0</w:t>
      </w:r>
      <w:r w:rsidR="00DD1397">
        <w:rPr>
          <w:lang w:val="en-GB"/>
        </w:rPr>
        <w:t>=0.32</w:t>
      </w:r>
      <w:r w:rsidR="00976B9D" w:rsidRPr="003B2661">
        <w:rPr>
          <w:i/>
          <w:lang w:val="en-GB"/>
        </w:rPr>
        <w:t>m.s</w:t>
      </w:r>
      <w:r w:rsidR="00976B9D" w:rsidRPr="00DD1397">
        <w:rPr>
          <w:i/>
          <w:sz w:val="32"/>
          <w:szCs w:val="32"/>
          <w:vertAlign w:val="superscript"/>
          <w:lang w:val="en-GB"/>
        </w:rPr>
        <w:t>-1</w:t>
      </w:r>
      <w:r w:rsidR="00DD1397">
        <w:rPr>
          <w:lang w:val="en-GB"/>
        </w:rPr>
        <w:t xml:space="preserve"> for </w:t>
      </w:r>
      <w:r w:rsidR="00DD1397" w:rsidRPr="003B2661">
        <w:rPr>
          <w:i/>
          <w:lang w:val="en-GB"/>
        </w:rPr>
        <w:t>C. dipterum</w:t>
      </w:r>
      <w:r w:rsidR="00416353" w:rsidRPr="003B2661">
        <w:rPr>
          <w:lang w:val="en-GB"/>
        </w:rPr>
        <w:t xml:space="preserve"> in</w:t>
      </w:r>
      <w:r w:rsidR="00DD1397">
        <w:rPr>
          <w:lang w:val="en-GB"/>
        </w:rPr>
        <w:t xml:space="preserve"> </w:t>
      </w:r>
      <w:r w:rsidR="00DD1397" w:rsidRPr="003B2661">
        <w:rPr>
          <w:lang w:val="en-GB"/>
        </w:rPr>
        <w:t>Toledo</w:t>
      </w:r>
      <w:r w:rsidR="00416353" w:rsidRPr="003B2661">
        <w:rPr>
          <w:lang w:val="en-GB"/>
        </w:rPr>
        <w:t xml:space="preserve"> and</w:t>
      </w:r>
      <w:r w:rsidR="00DD1397" w:rsidRPr="003B2661">
        <w:rPr>
          <w:lang w:val="en-GB"/>
        </w:rPr>
        <w:t xml:space="preserve"> Évora</w:t>
      </w:r>
      <w:r w:rsidR="00DD1397">
        <w:rPr>
          <w:lang w:val="en-GB"/>
        </w:rPr>
        <w:t xml:space="preserve"> respectively</w:t>
      </w:r>
      <w:r w:rsidR="00416353" w:rsidRPr="003B2661">
        <w:rPr>
          <w:lang w:val="en-GB"/>
        </w:rPr>
        <w:t xml:space="preserve">. </w:t>
      </w:r>
      <w:r w:rsidR="00EE7252">
        <w:rPr>
          <w:lang w:val="en-GB"/>
        </w:rPr>
        <w:t>Adaptation to warmer environments increases elevation for all taxa but t</w:t>
      </w:r>
      <w:r w:rsidR="00D83262" w:rsidRPr="003B2661">
        <w:rPr>
          <w:lang w:val="en-GB"/>
        </w:rPr>
        <w:t xml:space="preserve">he </w:t>
      </w:r>
      <w:r w:rsidR="00EE7252">
        <w:rPr>
          <w:lang w:val="en-GB"/>
        </w:rPr>
        <w:t>r</w:t>
      </w:r>
      <w:r w:rsidR="00322629" w:rsidRPr="003B2661">
        <w:rPr>
          <w:lang w:val="en-GB"/>
        </w:rPr>
        <w:t>elative d</w:t>
      </w:r>
      <w:r w:rsidR="00416353" w:rsidRPr="003B2661">
        <w:rPr>
          <w:lang w:val="en-GB"/>
        </w:rPr>
        <w:t>ifference in curve elevation</w:t>
      </w:r>
      <w:r w:rsidR="00EE7252">
        <w:rPr>
          <w:lang w:val="en-GB"/>
        </w:rPr>
        <w:t xml:space="preserve"> increases as predator </w:t>
      </w:r>
      <w:r w:rsidR="00EE7252" w:rsidRPr="003B2661">
        <w:rPr>
          <w:i/>
          <w:lang w:val="en-GB"/>
        </w:rPr>
        <w:t>b</w:t>
      </w:r>
      <w:r w:rsidR="00EE7252" w:rsidRPr="003B2661">
        <w:rPr>
          <w:i/>
          <w:position w:val="-6"/>
          <w:lang w:val="en-GB"/>
        </w:rPr>
        <w:t>0</w:t>
      </w:r>
      <w:r w:rsidR="00EE7252" w:rsidRPr="003B2661">
        <w:rPr>
          <w:lang w:val="en-GB"/>
        </w:rPr>
        <w:t xml:space="preserve"> </w:t>
      </w:r>
      <w:r w:rsidR="00EE7252">
        <w:rPr>
          <w:lang w:val="en-GB"/>
        </w:rPr>
        <w:t xml:space="preserve">increases faster than that of either prey taxa </w:t>
      </w:r>
      <w:r w:rsidR="00322629" w:rsidRPr="003B2661">
        <w:rPr>
          <w:lang w:val="en-GB"/>
        </w:rPr>
        <w:t>(Figure</w:t>
      </w:r>
      <w:r w:rsidR="00EE7252">
        <w:rPr>
          <w:lang w:val="en-GB"/>
        </w:rPr>
        <w:t xml:space="preserve"> 5</w:t>
      </w:r>
      <w:r w:rsidR="00322629" w:rsidRPr="003B2661">
        <w:rPr>
          <w:lang w:val="en-GB"/>
        </w:rPr>
        <w:t>)</w:t>
      </w:r>
      <w:r w:rsidR="00416353" w:rsidRPr="003B2661">
        <w:rPr>
          <w:lang w:val="en-GB"/>
        </w:rPr>
        <w:t>.</w:t>
      </w:r>
    </w:p>
    <w:p w14:paraId="0D74899B" w14:textId="77777777" w:rsidR="00843DF9" w:rsidRPr="003B2661" w:rsidRDefault="00843DF9" w:rsidP="00843DF9">
      <w:pPr>
        <w:spacing w:line="360" w:lineRule="auto"/>
        <w:ind w:firstLine="720"/>
        <w:jc w:val="both"/>
        <w:rPr>
          <w:lang w:val="en-GB"/>
        </w:rPr>
      </w:pPr>
    </w:p>
    <w:p w14:paraId="7051CD42" w14:textId="77777777" w:rsidR="003A1179" w:rsidRDefault="003536B0" w:rsidP="00CB5862">
      <w:pPr>
        <w:spacing w:line="360" w:lineRule="auto"/>
        <w:jc w:val="both"/>
      </w:pPr>
      <w:r>
        <w:rPr>
          <w:noProof/>
          <w:lang w:val="en-US"/>
        </w:rPr>
        <w:drawing>
          <wp:inline distT="0" distB="0" distL="0" distR="0" wp14:anchorId="1512EEAE" wp14:editId="51145F08">
            <wp:extent cx="54864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0E9452C1" w14:textId="5D1B13E2" w:rsidR="004A3844" w:rsidRPr="00CB5862" w:rsidRDefault="003A1179" w:rsidP="00CB5862">
      <w:pPr>
        <w:spacing w:line="360" w:lineRule="auto"/>
        <w:jc w:val="both"/>
        <w:rPr>
          <w:rFonts w:ascii="Times Roman" w:hAnsi="Times Roman"/>
          <w:sz w:val="22"/>
          <w:szCs w:val="22"/>
          <w:lang w:val="en-GB"/>
        </w:rPr>
      </w:pPr>
      <w:r w:rsidRPr="00CB5862">
        <w:rPr>
          <w:rFonts w:ascii="Times Roman" w:hAnsi="Times Roman"/>
          <w:sz w:val="22"/>
          <w:szCs w:val="22"/>
        </w:rPr>
        <w:t>Figure 5.</w:t>
      </w:r>
      <w:r>
        <w:rPr>
          <w:rFonts w:ascii="Times Roman" w:hAnsi="Times Roman"/>
          <w:b/>
          <w:sz w:val="22"/>
          <w:szCs w:val="22"/>
        </w:rPr>
        <w:t xml:space="preserve"> </w:t>
      </w:r>
      <w:r w:rsidRPr="00CB5862">
        <w:rPr>
          <w:rFonts w:ascii="Times Roman" w:hAnsi="Times Roman"/>
          <w:b/>
          <w:sz w:val="22"/>
          <w:szCs w:val="22"/>
        </w:rPr>
        <w:t>Mismatches in velocity performance with temperature will lead to changes in species interactions.</w:t>
      </w:r>
      <w:r w:rsidRPr="00CB5862">
        <w:rPr>
          <w:rFonts w:ascii="Times Roman" w:hAnsi="Times Roman"/>
          <w:sz w:val="22"/>
          <w:szCs w:val="22"/>
        </w:rPr>
        <w:t xml:space="preserve"> Predator-prey velocity curves for mild Toledo versus hot Évora for each predator-prey pair show mismatches in elevation and peak performance temperature. </w:t>
      </w:r>
      <w:r w:rsidR="00EE7252" w:rsidRPr="00CB5862">
        <w:rPr>
          <w:rFonts w:ascii="Times Roman" w:hAnsi="Times Roman"/>
          <w:sz w:val="22"/>
          <w:szCs w:val="22"/>
        </w:rPr>
        <w:t>C</w:t>
      </w:r>
      <w:r w:rsidRPr="00CB5862">
        <w:rPr>
          <w:rFonts w:ascii="Times Roman" w:hAnsi="Times Roman"/>
          <w:sz w:val="22"/>
          <w:szCs w:val="22"/>
        </w:rPr>
        <w:t>hanges in relative performance in</w:t>
      </w:r>
      <w:r w:rsidR="00EE7252" w:rsidRPr="00CB5862">
        <w:rPr>
          <w:rFonts w:ascii="Times Roman" w:hAnsi="Times Roman"/>
          <w:sz w:val="22"/>
          <w:szCs w:val="22"/>
        </w:rPr>
        <w:t xml:space="preserve"> warmer environments </w:t>
      </w:r>
      <w:r w:rsidR="00BD737C" w:rsidRPr="00CB5862">
        <w:rPr>
          <w:rFonts w:ascii="Times Roman" w:hAnsi="Times Roman"/>
          <w:sz w:val="22"/>
          <w:szCs w:val="22"/>
        </w:rPr>
        <w:t xml:space="preserve">place both prey taxa under higher pressure from predation as </w:t>
      </w:r>
      <w:r w:rsidR="00BD737C" w:rsidRPr="00CB5862">
        <w:rPr>
          <w:rFonts w:ascii="Times Roman" w:hAnsi="Times Roman"/>
          <w:i/>
          <w:sz w:val="22"/>
          <w:szCs w:val="22"/>
        </w:rPr>
        <w:t xml:space="preserve">S. striolatum </w:t>
      </w:r>
      <w:r w:rsidR="00BD737C" w:rsidRPr="00CB5862">
        <w:rPr>
          <w:rFonts w:ascii="Times Roman" w:hAnsi="Times Roman"/>
          <w:sz w:val="22"/>
          <w:szCs w:val="22"/>
        </w:rPr>
        <w:t xml:space="preserve">displays relatively higher </w:t>
      </w:r>
      <w:r w:rsidR="00EE7252" w:rsidRPr="00CB5862">
        <w:rPr>
          <w:rFonts w:ascii="Times Roman" w:hAnsi="Times Roman"/>
          <w:sz w:val="22"/>
          <w:szCs w:val="22"/>
        </w:rPr>
        <w:t>velocity</w:t>
      </w:r>
      <w:r w:rsidR="00BD737C" w:rsidRPr="00CB5862">
        <w:rPr>
          <w:rFonts w:ascii="Times Roman" w:hAnsi="Times Roman"/>
          <w:sz w:val="22"/>
          <w:szCs w:val="22"/>
        </w:rPr>
        <w:t xml:space="preserve"> over much of the operational temperature range.</w:t>
      </w:r>
    </w:p>
    <w:p w14:paraId="6B375ECC" w14:textId="24B9E495" w:rsidR="00416353" w:rsidRPr="003B2661" w:rsidRDefault="00D4762D" w:rsidP="00CB5862">
      <w:pPr>
        <w:spacing w:line="360" w:lineRule="auto"/>
        <w:jc w:val="both"/>
        <w:rPr>
          <w:lang w:val="en-GB"/>
        </w:rPr>
      </w:pPr>
      <w:r w:rsidRPr="003B2661">
        <w:rPr>
          <w:sz w:val="32"/>
          <w:szCs w:val="32"/>
          <w:lang w:val="en-GB"/>
        </w:rPr>
        <w:lastRenderedPageBreak/>
        <w:t>E</w:t>
      </w:r>
      <w:r w:rsidR="00DF7A72" w:rsidRPr="003B2661">
        <w:rPr>
          <w:sz w:val="32"/>
          <w:szCs w:val="32"/>
          <w:lang w:val="en-GB"/>
        </w:rPr>
        <w:t>FFECT OF TEMPERATURE ON SEARCH AND ENCOUNTER RATE</w:t>
      </w:r>
    </w:p>
    <w:p w14:paraId="463CAA26" w14:textId="42A9C223" w:rsidR="00416353" w:rsidRPr="00F578D5" w:rsidRDefault="00416353" w:rsidP="00843DF9">
      <w:pPr>
        <w:spacing w:line="360" w:lineRule="auto"/>
        <w:ind w:firstLine="720"/>
        <w:jc w:val="both"/>
        <w:rPr>
          <w:lang w:val="en-GB"/>
        </w:rPr>
      </w:pPr>
      <w:r w:rsidRPr="003B2661">
        <w:rPr>
          <w:lang w:val="en-GB"/>
        </w:rPr>
        <w:t xml:space="preserve">For both species pairs and all strategies at both sites, we </w:t>
      </w:r>
      <w:r w:rsidR="00F578D5">
        <w:rPr>
          <w:lang w:val="en-GB"/>
        </w:rPr>
        <w:t>find</w:t>
      </w:r>
      <w:r w:rsidRPr="003B2661">
        <w:rPr>
          <w:lang w:val="en-GB"/>
        </w:rPr>
        <w:t xml:space="preserve"> an exponential increase in search rates</w:t>
      </w:r>
      <w:r w:rsidR="00F578D5">
        <w:rPr>
          <w:lang w:val="en-GB"/>
        </w:rPr>
        <w:t xml:space="preserve"> (Figure 6)</w:t>
      </w:r>
      <w:r w:rsidRPr="003B2661">
        <w:rPr>
          <w:lang w:val="en-GB"/>
        </w:rPr>
        <w:t xml:space="preserve">. </w:t>
      </w:r>
      <w:r w:rsidR="00F578D5">
        <w:rPr>
          <w:lang w:val="en-GB"/>
        </w:rPr>
        <w:t>The active 2D strategy</w:t>
      </w:r>
      <w:r w:rsidRPr="003B2661">
        <w:rPr>
          <w:lang w:val="en-GB"/>
        </w:rPr>
        <w:t xml:space="preserve"> displayed the highest search rates over the OTR in all cases</w:t>
      </w:r>
      <w:r w:rsidR="00F578D5">
        <w:rPr>
          <w:lang w:val="en-GB"/>
        </w:rPr>
        <w:t xml:space="preserve">. These were followed by 2D sessile prey model predictions for </w:t>
      </w:r>
      <w:r w:rsidR="00F578D5">
        <w:rPr>
          <w:i/>
          <w:lang w:val="en-GB"/>
        </w:rPr>
        <w:t xml:space="preserve">Chironomus </w:t>
      </w:r>
      <w:r w:rsidR="00F578D5">
        <w:rPr>
          <w:lang w:val="en-GB"/>
        </w:rPr>
        <w:t xml:space="preserve">spp. and 3D active prey predictions for </w:t>
      </w:r>
      <w:r w:rsidR="00F578D5">
        <w:rPr>
          <w:i/>
          <w:lang w:val="en-GB"/>
        </w:rPr>
        <w:t>C. dipterum</w:t>
      </w:r>
      <w:r w:rsidR="00F578D5">
        <w:rPr>
          <w:lang w:val="en-GB"/>
        </w:rPr>
        <w:t>.</w:t>
      </w:r>
      <w:r w:rsidRPr="003B2661">
        <w:rPr>
          <w:lang w:val="en-GB"/>
        </w:rPr>
        <w:t xml:space="preserve"> Search rates for the 3D sessile prey model were consistently smaller for both species pairs at each site.</w:t>
      </w:r>
      <w:r w:rsidR="00F578D5">
        <w:rPr>
          <w:lang w:val="en-GB"/>
        </w:rPr>
        <w:t xml:space="preserve"> The remaining 3D strategy fell in between for </w:t>
      </w:r>
      <w:r w:rsidR="00F578D5">
        <w:rPr>
          <w:i/>
          <w:lang w:val="en-GB"/>
        </w:rPr>
        <w:t xml:space="preserve">Chironomus </w:t>
      </w:r>
      <w:r w:rsidR="00F578D5">
        <w:rPr>
          <w:lang w:val="en-GB"/>
        </w:rPr>
        <w:t xml:space="preserve">spp. whilst the last sessile strategy took that position for </w:t>
      </w:r>
      <w:r w:rsidR="00F578D5">
        <w:rPr>
          <w:i/>
          <w:lang w:val="en-GB"/>
        </w:rPr>
        <w:t>C. dipterum</w:t>
      </w:r>
      <w:r w:rsidR="00F578D5">
        <w:rPr>
          <w:lang w:val="en-GB"/>
        </w:rPr>
        <w:t>.</w:t>
      </w:r>
    </w:p>
    <w:p w14:paraId="20585F54" w14:textId="08B1BBA5" w:rsidR="004A3844" w:rsidRPr="00DB2935" w:rsidRDefault="00416353" w:rsidP="00843DF9">
      <w:pPr>
        <w:spacing w:line="360" w:lineRule="auto"/>
        <w:ind w:firstLine="720"/>
        <w:jc w:val="both"/>
        <w:rPr>
          <w:lang w:val="en-GB"/>
        </w:rPr>
      </w:pPr>
      <w:r w:rsidRPr="003B2661">
        <w:rPr>
          <w:lang w:val="en-GB"/>
        </w:rPr>
        <w:t xml:space="preserve">Activation energies of sessile search rate models </w:t>
      </w:r>
      <w:r w:rsidR="0027619D">
        <w:rPr>
          <w:lang w:val="en-GB"/>
        </w:rPr>
        <w:t>increased by</w:t>
      </w:r>
      <w:r w:rsidRPr="003B2661">
        <w:rPr>
          <w:lang w:val="en-GB"/>
        </w:rPr>
        <w:t xml:space="preserve"> the same</w:t>
      </w:r>
      <w:r w:rsidR="0027619D">
        <w:rPr>
          <w:lang w:val="en-GB"/>
        </w:rPr>
        <w:t xml:space="preserve"> amount</w:t>
      </w:r>
      <w:r w:rsidRPr="003B2661">
        <w:rPr>
          <w:lang w:val="en-GB"/>
        </w:rPr>
        <w:t xml:space="preserve"> for both species pairs </w:t>
      </w:r>
      <w:r w:rsidR="00DB2935">
        <w:rPr>
          <w:lang w:val="en-GB"/>
        </w:rPr>
        <w:t>after warm adaptation (Figure 7)</w:t>
      </w:r>
      <w:r w:rsidRPr="003B2661">
        <w:rPr>
          <w:lang w:val="en-GB"/>
        </w:rPr>
        <w:t>.</w:t>
      </w:r>
      <w:r w:rsidR="00DB2935">
        <w:rPr>
          <w:lang w:val="en-GB"/>
        </w:rPr>
        <w:t xml:space="preserve"> In contrast, </w:t>
      </w:r>
      <w:r w:rsidR="00DB2935" w:rsidRPr="003B2661">
        <w:rPr>
          <w:i/>
          <w:lang w:val="en-GB"/>
        </w:rPr>
        <w:t>E</w:t>
      </w:r>
      <w:r w:rsidR="00DB2935" w:rsidRPr="003B2661">
        <w:rPr>
          <w:i/>
          <w:position w:val="-6"/>
          <w:lang w:val="en-GB"/>
        </w:rPr>
        <w:t>a</w:t>
      </w:r>
      <w:r w:rsidR="00DB2935">
        <w:rPr>
          <w:lang w:val="en-GB"/>
        </w:rPr>
        <w:t xml:space="preserve"> increased for active strategies for </w:t>
      </w:r>
      <w:r w:rsidR="00DB2935">
        <w:rPr>
          <w:i/>
          <w:lang w:val="en-GB"/>
        </w:rPr>
        <w:t xml:space="preserve">Chironomus </w:t>
      </w:r>
      <w:r w:rsidR="00DB2935">
        <w:rPr>
          <w:lang w:val="en-GB"/>
        </w:rPr>
        <w:t xml:space="preserve">spp. but decreased for </w:t>
      </w:r>
      <w:r w:rsidR="00DB2935">
        <w:rPr>
          <w:i/>
          <w:lang w:val="en-GB"/>
        </w:rPr>
        <w:t>C. dipterum</w:t>
      </w:r>
      <w:r w:rsidR="00DB2935">
        <w:rPr>
          <w:lang w:val="en-GB"/>
        </w:rPr>
        <w:t>.</w:t>
      </w:r>
      <w:r w:rsidRPr="003B2661">
        <w:rPr>
          <w:lang w:val="en-GB"/>
        </w:rPr>
        <w:t xml:space="preserve"> </w:t>
      </w:r>
      <w:r w:rsidR="00DB2935">
        <w:rPr>
          <w:lang w:val="en-GB"/>
        </w:rPr>
        <w:t xml:space="preserve">The elevation of search rate curves increased with adaptation to a warm environment irrespective of strategy for </w:t>
      </w:r>
      <w:r w:rsidR="00DB2935">
        <w:rPr>
          <w:i/>
          <w:lang w:val="en-GB"/>
        </w:rPr>
        <w:t xml:space="preserve">Chironomus </w:t>
      </w:r>
      <w:r w:rsidR="00DB2935">
        <w:rPr>
          <w:lang w:val="en-GB"/>
        </w:rPr>
        <w:t xml:space="preserve">spp. This increase was strongest for active strategies and for the 2D alternative in each foraging strategy. </w:t>
      </w:r>
      <w:r w:rsidR="00DB2935">
        <w:rPr>
          <w:i/>
          <w:lang w:val="en-GB"/>
        </w:rPr>
        <w:t xml:space="preserve">C. dipterum </w:t>
      </w:r>
      <w:r w:rsidR="00DB2935">
        <w:rPr>
          <w:lang w:val="en-GB"/>
        </w:rPr>
        <w:t xml:space="preserve">3D and sessile 2D strategies increased in </w:t>
      </w:r>
      <w:r w:rsidR="00DB2935" w:rsidRPr="003B2661">
        <w:rPr>
          <w:i/>
          <w:lang w:val="en-GB"/>
        </w:rPr>
        <w:t>b</w:t>
      </w:r>
      <w:r w:rsidR="00DB2935" w:rsidRPr="003B2661">
        <w:rPr>
          <w:i/>
          <w:position w:val="-6"/>
          <w:lang w:val="en-GB"/>
        </w:rPr>
        <w:t>0</w:t>
      </w:r>
      <w:r w:rsidR="00DB2935">
        <w:rPr>
          <w:lang w:val="en-GB"/>
        </w:rPr>
        <w:t xml:space="preserve"> with warm adaptation. We found a small decrease in elevation for the </w:t>
      </w:r>
      <w:r w:rsidR="00DB2935">
        <w:rPr>
          <w:i/>
          <w:lang w:val="en-GB"/>
        </w:rPr>
        <w:t xml:space="preserve">C. </w:t>
      </w:r>
      <w:proofErr w:type="spellStart"/>
      <w:r w:rsidR="00DB2935">
        <w:rPr>
          <w:i/>
          <w:lang w:val="en-GB"/>
        </w:rPr>
        <w:t>dipterum</w:t>
      </w:r>
      <w:r w:rsidR="00DB2935">
        <w:rPr>
          <w:lang w:val="en-GB"/>
        </w:rPr>
        <w:t>’s</w:t>
      </w:r>
      <w:proofErr w:type="spellEnd"/>
      <w:r w:rsidR="00DB2935">
        <w:rPr>
          <w:lang w:val="en-GB"/>
        </w:rPr>
        <w:t xml:space="preserve"> active 2D model although large confidence intervals overlap with 0.</w:t>
      </w:r>
    </w:p>
    <w:p w14:paraId="6BD68A66" w14:textId="77777777" w:rsidR="00946669" w:rsidRDefault="003536B0" w:rsidP="00CB5862">
      <w:pPr>
        <w:spacing w:line="360" w:lineRule="auto"/>
        <w:jc w:val="both"/>
      </w:pPr>
      <w:r>
        <w:rPr>
          <w:noProof/>
          <w:lang w:val="en-US"/>
        </w:rPr>
        <w:lastRenderedPageBreak/>
        <w:drawing>
          <wp:inline distT="0" distB="0" distL="0" distR="0" wp14:anchorId="34E43CBF" wp14:editId="697C77B1">
            <wp:extent cx="5486400" cy="434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45305"/>
                    </a:xfrm>
                    <a:prstGeom prst="rect">
                      <a:avLst/>
                    </a:prstGeom>
                  </pic:spPr>
                </pic:pic>
              </a:graphicData>
            </a:graphic>
          </wp:inline>
        </w:drawing>
      </w:r>
    </w:p>
    <w:p w14:paraId="794DE617" w14:textId="2FA35A6E" w:rsidR="00843DF9" w:rsidRDefault="00946669" w:rsidP="00CB5862">
      <w:pPr>
        <w:spacing w:line="360" w:lineRule="auto"/>
        <w:jc w:val="both"/>
        <w:rPr>
          <w:rFonts w:ascii="Times Roman" w:hAnsi="Times Roman"/>
          <w:sz w:val="22"/>
          <w:szCs w:val="22"/>
        </w:rPr>
      </w:pPr>
      <w:r w:rsidRPr="00CB5862">
        <w:rPr>
          <w:rFonts w:ascii="Times Roman" w:hAnsi="Times Roman"/>
          <w:sz w:val="22"/>
          <w:szCs w:val="22"/>
        </w:rPr>
        <w:t>Figure 6.</w:t>
      </w:r>
      <w:r>
        <w:rPr>
          <w:rFonts w:ascii="Times Roman" w:hAnsi="Times Roman"/>
          <w:b/>
          <w:sz w:val="22"/>
          <w:szCs w:val="22"/>
        </w:rPr>
        <w:t xml:space="preserve"> </w:t>
      </w:r>
      <w:r w:rsidRPr="00CB5862">
        <w:rPr>
          <w:rFonts w:ascii="Times Roman" w:hAnsi="Times Roman"/>
          <w:b/>
          <w:sz w:val="22"/>
          <w:szCs w:val="22"/>
        </w:rPr>
        <w:t>Modelling search rates according to mechanistic parameters reveals that consistent patterns emerge in all scenarios.</w:t>
      </w:r>
      <w:r w:rsidRPr="00CB5862">
        <w:rPr>
          <w:rFonts w:ascii="Times Roman" w:hAnsi="Times Roman"/>
          <w:sz w:val="22"/>
          <w:szCs w:val="22"/>
        </w:rPr>
        <w:t xml:space="preserve"> Search rate models' predictions for </w:t>
      </w:r>
      <w:r w:rsidRPr="00CB5862">
        <w:rPr>
          <w:rFonts w:ascii="Times Roman" w:hAnsi="Times Roman"/>
          <w:i/>
          <w:sz w:val="22"/>
          <w:szCs w:val="22"/>
        </w:rPr>
        <w:t xml:space="preserve"> </w:t>
      </w:r>
      <w:r w:rsidRPr="00CB5862">
        <w:rPr>
          <w:rFonts w:ascii="Times Roman" w:hAnsi="Times Roman"/>
          <w:sz w:val="22"/>
          <w:szCs w:val="22"/>
        </w:rPr>
        <w:t xml:space="preserve">spp. and </w:t>
      </w:r>
      <w:r w:rsidRPr="00CB5862">
        <w:rPr>
          <w:rFonts w:ascii="Times Roman" w:hAnsi="Times Roman"/>
          <w:i/>
          <w:sz w:val="22"/>
          <w:szCs w:val="22"/>
        </w:rPr>
        <w:t>C. dipterum</w:t>
      </w:r>
      <w:r w:rsidRPr="00CB5862">
        <w:rPr>
          <w:rFonts w:ascii="Times Roman" w:hAnsi="Times Roman"/>
          <w:sz w:val="22"/>
          <w:szCs w:val="22"/>
        </w:rPr>
        <w:t xml:space="preserve"> in mild Porto or warm Évora show similar predictions in search rates within the OTR. Darker shaded curves correspond to the most biologically relevant model for the interacting pair. The model predicts exponential increases in search rate with temperature. Yet, this exponential increase is not as strong for all strategies and appears stronger in warm adapted pairs.</w:t>
      </w:r>
    </w:p>
    <w:p w14:paraId="28D106FA" w14:textId="77777777" w:rsidR="00843DF9" w:rsidRDefault="00843DF9">
      <w:pPr>
        <w:rPr>
          <w:rFonts w:ascii="Times Roman" w:hAnsi="Times Roman"/>
          <w:sz w:val="22"/>
          <w:szCs w:val="22"/>
        </w:rPr>
      </w:pPr>
      <w:r>
        <w:rPr>
          <w:rFonts w:ascii="Times Roman" w:hAnsi="Times Roman"/>
          <w:sz w:val="22"/>
          <w:szCs w:val="22"/>
        </w:rPr>
        <w:br w:type="page"/>
      </w:r>
    </w:p>
    <w:p w14:paraId="10D0A700" w14:textId="77777777" w:rsidR="004A3844" w:rsidRPr="00CB5862" w:rsidRDefault="004A3844" w:rsidP="00CB5862">
      <w:pPr>
        <w:spacing w:line="360" w:lineRule="auto"/>
        <w:jc w:val="both"/>
        <w:rPr>
          <w:rFonts w:ascii="Times Roman" w:hAnsi="Times Roman"/>
          <w:sz w:val="22"/>
          <w:szCs w:val="22"/>
          <w:lang w:val="en-GB"/>
        </w:rPr>
      </w:pPr>
    </w:p>
    <w:p w14:paraId="4E2A1EE1" w14:textId="71934674" w:rsidR="002E1BA6" w:rsidRDefault="006F31BB" w:rsidP="00CB5862">
      <w:pPr>
        <w:spacing w:line="360" w:lineRule="auto"/>
        <w:jc w:val="both"/>
      </w:pPr>
      <w:r>
        <w:rPr>
          <w:noProof/>
          <w:lang w:val="en-US"/>
        </w:rPr>
        <w:drawing>
          <wp:inline distT="0" distB="0" distL="0" distR="0" wp14:anchorId="3A02BB24" wp14:editId="5E2B63EF">
            <wp:extent cx="5486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7CCC3F7" w14:textId="154854EC" w:rsidR="002E1BA6" w:rsidRDefault="002E1BA6" w:rsidP="00CB5862">
      <w:pPr>
        <w:spacing w:line="360" w:lineRule="auto"/>
        <w:jc w:val="both"/>
        <w:rPr>
          <w:sz w:val="22"/>
          <w:szCs w:val="22"/>
          <w:lang w:val="en-GB"/>
        </w:rPr>
      </w:pPr>
      <w:r w:rsidRPr="00CB5862">
        <w:rPr>
          <w:rFonts w:ascii="Times Roman" w:hAnsi="Times Roman"/>
          <w:sz w:val="22"/>
          <w:szCs w:val="22"/>
        </w:rPr>
        <w:t xml:space="preserve">Figure 7. </w:t>
      </w:r>
      <w:r w:rsidRPr="00CB5862">
        <w:rPr>
          <w:rFonts w:ascii="Times Roman" w:hAnsi="Times Roman"/>
          <w:b/>
          <w:sz w:val="22"/>
          <w:szCs w:val="22"/>
        </w:rPr>
        <w:t>Differences in search rate activation energy and elevation between warm and cold acclimated reveal species specific responses to temperature.</w:t>
      </w:r>
      <w:r w:rsidRPr="00CB5862">
        <w:rPr>
          <w:rFonts w:ascii="Times Roman" w:hAnsi="Times Roman"/>
          <w:sz w:val="22"/>
          <w:szCs w:val="22"/>
        </w:rPr>
        <w:t xml:space="preserve"> Search rates for</w:t>
      </w:r>
      <w:r w:rsidR="00261FA7" w:rsidRPr="00CB5862">
        <w:rPr>
          <w:rFonts w:ascii="Times Roman" w:hAnsi="Times Roman"/>
          <w:sz w:val="22"/>
          <w:szCs w:val="22"/>
        </w:rPr>
        <w:t xml:space="preserve"> </w:t>
      </w:r>
      <w:r w:rsidR="00261FA7" w:rsidRPr="00CB5862">
        <w:rPr>
          <w:i/>
          <w:sz w:val="22"/>
          <w:szCs w:val="22"/>
          <w:lang w:val="en-GB"/>
        </w:rPr>
        <w:t>Chironomus</w:t>
      </w:r>
      <w:r w:rsidR="00261FA7" w:rsidRPr="00CB5862">
        <w:rPr>
          <w:sz w:val="22"/>
          <w:szCs w:val="22"/>
          <w:lang w:val="en-GB"/>
        </w:rPr>
        <w:t xml:space="preserve"> spp.</w:t>
      </w:r>
      <w:r w:rsidRPr="00CB5862">
        <w:rPr>
          <w:rFonts w:ascii="Times Roman" w:hAnsi="Times Roman"/>
          <w:i/>
          <w:sz w:val="22"/>
          <w:szCs w:val="22"/>
        </w:rPr>
        <w:t xml:space="preserve"> </w:t>
      </w:r>
      <w:r w:rsidRPr="00CB5862">
        <w:rPr>
          <w:rFonts w:ascii="Times Roman" w:hAnsi="Times Roman"/>
          <w:sz w:val="22"/>
          <w:szCs w:val="22"/>
        </w:rPr>
        <w:t xml:space="preserve">display an increase in </w:t>
      </w:r>
      <w:r w:rsidR="006C7C1D" w:rsidRPr="00CB5862">
        <w:rPr>
          <w:rFonts w:ascii="Times Roman" w:hAnsi="Times Roman"/>
          <w:sz w:val="22"/>
          <w:szCs w:val="22"/>
        </w:rPr>
        <w:t xml:space="preserve">both </w:t>
      </w:r>
      <w:r w:rsidRPr="00CB5862">
        <w:rPr>
          <w:sz w:val="22"/>
          <w:szCs w:val="22"/>
          <w:lang w:val="en-GB"/>
        </w:rPr>
        <w:t>elevation (</w:t>
      </w:r>
      <w:proofErr w:type="spellStart"/>
      <w:r w:rsidR="00261FA7" w:rsidRPr="00CB5862">
        <w:rPr>
          <w:rFonts w:ascii="Lucida Grande" w:hAnsi="Lucida Grande" w:cs="Lucida Grande"/>
          <w:sz w:val="22"/>
          <w:szCs w:val="22"/>
          <w:lang w:val="en-GB"/>
        </w:rPr>
        <w:t>Δ</w:t>
      </w:r>
      <w:r w:rsidRPr="00CB5862">
        <w:rPr>
          <w:i/>
          <w:sz w:val="22"/>
          <w:szCs w:val="22"/>
          <w:lang w:val="en-GB"/>
        </w:rPr>
        <w:t>b</w:t>
      </w:r>
      <w:proofErr w:type="spellEnd"/>
      <w:r w:rsidRPr="00CB5862">
        <w:rPr>
          <w:i/>
          <w:position w:val="-6"/>
          <w:sz w:val="22"/>
          <w:szCs w:val="22"/>
          <w:lang w:val="en-GB"/>
        </w:rPr>
        <w:t>0</w:t>
      </w:r>
      <w:r w:rsidRPr="00CB5862">
        <w:rPr>
          <w:sz w:val="22"/>
          <w:szCs w:val="22"/>
          <w:lang w:val="en-GB"/>
        </w:rPr>
        <w:t xml:space="preserve">) </w:t>
      </w:r>
      <w:r w:rsidR="006C7C1D" w:rsidRPr="00CB5862">
        <w:rPr>
          <w:sz w:val="22"/>
          <w:szCs w:val="22"/>
          <w:lang w:val="en-GB"/>
        </w:rPr>
        <w:t>and activation energy (</w:t>
      </w:r>
      <w:r w:rsidR="00261FA7" w:rsidRPr="00CB5862">
        <w:rPr>
          <w:rFonts w:ascii="Lucida Grande" w:hAnsi="Lucida Grande" w:cs="Lucida Grande"/>
          <w:sz w:val="22"/>
          <w:szCs w:val="22"/>
          <w:lang w:val="en-GB"/>
        </w:rPr>
        <w:t>Δ</w:t>
      </w:r>
      <w:r w:rsidR="006C7C1D" w:rsidRPr="00CB5862">
        <w:rPr>
          <w:i/>
          <w:sz w:val="22"/>
          <w:szCs w:val="22"/>
          <w:lang w:val="en-GB"/>
        </w:rPr>
        <w:t>E</w:t>
      </w:r>
      <w:r w:rsidR="006C7C1D" w:rsidRPr="00CB5862">
        <w:rPr>
          <w:i/>
          <w:position w:val="-6"/>
          <w:sz w:val="22"/>
          <w:szCs w:val="22"/>
          <w:lang w:val="en-GB"/>
        </w:rPr>
        <w:t>a</w:t>
      </w:r>
      <w:r w:rsidR="006C7C1D" w:rsidRPr="00CB5862">
        <w:rPr>
          <w:sz w:val="22"/>
          <w:szCs w:val="22"/>
          <w:lang w:val="en-GB"/>
        </w:rPr>
        <w:t xml:space="preserve">) </w:t>
      </w:r>
      <w:r w:rsidRPr="00CB5862">
        <w:rPr>
          <w:sz w:val="22"/>
          <w:szCs w:val="22"/>
          <w:lang w:val="en-GB"/>
        </w:rPr>
        <w:t>for all strategies</w:t>
      </w:r>
      <w:r w:rsidR="00261FA7" w:rsidRPr="00CB5862">
        <w:rPr>
          <w:sz w:val="22"/>
          <w:szCs w:val="22"/>
          <w:lang w:val="en-GB"/>
        </w:rPr>
        <w:t xml:space="preserve"> after adaptation to a warm site</w:t>
      </w:r>
      <w:r w:rsidRPr="00CB5862">
        <w:rPr>
          <w:sz w:val="22"/>
          <w:szCs w:val="22"/>
          <w:lang w:val="en-GB"/>
        </w:rPr>
        <w:t>.</w:t>
      </w:r>
      <w:r w:rsidR="00261FA7" w:rsidRPr="00CB5862">
        <w:rPr>
          <w:sz w:val="22"/>
          <w:szCs w:val="22"/>
          <w:lang w:val="en-GB"/>
        </w:rPr>
        <w:t xml:space="preserve"> Similarly, </w:t>
      </w:r>
      <w:r w:rsidR="00261FA7" w:rsidRPr="00CB5862">
        <w:rPr>
          <w:rFonts w:ascii="Times Roman" w:hAnsi="Times Roman"/>
          <w:i/>
          <w:sz w:val="22"/>
          <w:szCs w:val="22"/>
        </w:rPr>
        <w:t>C. cloeon</w:t>
      </w:r>
      <w:r w:rsidR="00261FA7" w:rsidRPr="00CB5862">
        <w:rPr>
          <w:sz w:val="22"/>
          <w:szCs w:val="22"/>
          <w:lang w:val="en-GB"/>
        </w:rPr>
        <w:t xml:space="preserve"> elevation increases for all strategies but active 2D, although large confidence intervals suggest a possible increase.</w:t>
      </w:r>
      <w:r w:rsidRPr="00CB5862">
        <w:rPr>
          <w:sz w:val="22"/>
          <w:szCs w:val="22"/>
          <w:lang w:val="en-GB"/>
        </w:rPr>
        <w:t xml:space="preserve"> In contrast,</w:t>
      </w:r>
      <w:r w:rsidR="00261FA7" w:rsidRPr="00CB5862">
        <w:rPr>
          <w:sz w:val="22"/>
          <w:szCs w:val="22"/>
          <w:lang w:val="en-GB"/>
        </w:rPr>
        <w:t xml:space="preserve"> </w:t>
      </w:r>
      <w:r w:rsidR="00261FA7" w:rsidRPr="00CB5862">
        <w:rPr>
          <w:rFonts w:ascii="Times Roman" w:hAnsi="Times Roman"/>
          <w:i/>
          <w:sz w:val="22"/>
          <w:szCs w:val="22"/>
        </w:rPr>
        <w:t>C. cloeon</w:t>
      </w:r>
      <w:r w:rsidRPr="00CB5862">
        <w:rPr>
          <w:sz w:val="22"/>
          <w:szCs w:val="22"/>
          <w:lang w:val="en-GB"/>
        </w:rPr>
        <w:t xml:space="preserve"> </w:t>
      </w:r>
      <w:r w:rsidR="00261FA7" w:rsidRPr="00CB5862">
        <w:rPr>
          <w:sz w:val="22"/>
          <w:szCs w:val="22"/>
          <w:lang w:val="en-GB"/>
        </w:rPr>
        <w:t xml:space="preserve">activation energy </w:t>
      </w:r>
      <w:r w:rsidRPr="00CB5862">
        <w:rPr>
          <w:sz w:val="22"/>
          <w:szCs w:val="22"/>
          <w:lang w:val="en-GB"/>
        </w:rPr>
        <w:t xml:space="preserve">decreases </w:t>
      </w:r>
      <w:r w:rsidR="00261FA7" w:rsidRPr="00CB5862">
        <w:rPr>
          <w:sz w:val="22"/>
          <w:szCs w:val="22"/>
          <w:lang w:val="en-GB"/>
        </w:rPr>
        <w:t>for both active</w:t>
      </w:r>
      <w:r w:rsidR="006C7C1D" w:rsidRPr="00CB5862">
        <w:rPr>
          <w:sz w:val="22"/>
          <w:szCs w:val="22"/>
          <w:lang w:val="en-GB"/>
        </w:rPr>
        <w:t xml:space="preserve"> strategies in warm adapted taxa. </w:t>
      </w:r>
    </w:p>
    <w:p w14:paraId="5B827A39" w14:textId="77777777" w:rsidR="00843DF9" w:rsidRPr="00CB5862" w:rsidRDefault="00843DF9" w:rsidP="00CB5862">
      <w:pPr>
        <w:spacing w:line="360" w:lineRule="auto"/>
        <w:jc w:val="both"/>
        <w:rPr>
          <w:rFonts w:ascii="Times Roman" w:hAnsi="Times Roman"/>
          <w:sz w:val="22"/>
          <w:szCs w:val="22"/>
        </w:rPr>
      </w:pPr>
    </w:p>
    <w:p w14:paraId="3C80F29F" w14:textId="77777777" w:rsidR="00416353" w:rsidRPr="003B2661" w:rsidRDefault="00416353" w:rsidP="00CB5862">
      <w:pPr>
        <w:spacing w:line="360" w:lineRule="auto"/>
        <w:jc w:val="both"/>
        <w:rPr>
          <w:b/>
          <w:lang w:val="en-GB"/>
        </w:rPr>
      </w:pPr>
      <w:r w:rsidRPr="003B2661">
        <w:rPr>
          <w:b/>
          <w:sz w:val="38"/>
          <w:szCs w:val="38"/>
          <w:lang w:val="en-GB"/>
        </w:rPr>
        <w:t>Discussion</w:t>
      </w:r>
    </w:p>
    <w:p w14:paraId="39E897C0" w14:textId="02C52944" w:rsidR="00416353" w:rsidRPr="003B2661" w:rsidRDefault="00416353" w:rsidP="00843DF9">
      <w:pPr>
        <w:spacing w:line="360" w:lineRule="auto"/>
        <w:ind w:firstLine="720"/>
        <w:jc w:val="both"/>
        <w:rPr>
          <w:lang w:val="en-GB"/>
        </w:rPr>
      </w:pPr>
      <w:r w:rsidRPr="003B2661">
        <w:rPr>
          <w:lang w:val="en-GB"/>
        </w:rPr>
        <w:t>Species-specific population temperature performance curves in this study display a vertical shift in the whole curve with incr</w:t>
      </w:r>
      <w:r w:rsidR="008D098E">
        <w:rPr>
          <w:lang w:val="en-GB"/>
        </w:rPr>
        <w:t>easing temperature (Figures 1B</w:t>
      </w:r>
      <w:r w:rsidRPr="003B2661">
        <w:rPr>
          <w:lang w:val="en-GB"/>
        </w:rPr>
        <w:t xml:space="preserve"> and 3). We d</w:t>
      </w:r>
      <w:r w:rsidR="007512A8" w:rsidRPr="003B2661">
        <w:rPr>
          <w:lang w:val="en-GB"/>
        </w:rPr>
        <w:t>id</w:t>
      </w:r>
      <w:r w:rsidRPr="003B2661">
        <w:rPr>
          <w:lang w:val="en-GB"/>
        </w:rPr>
        <w:t xml:space="preserve"> not observe any significant horizontal shift in the TPCs, typical of a shift in optimal performance temperature determined by trade-offs of performing better at higher temperatures and thus worse at lower ones</w:t>
      </w:r>
      <w:r w:rsidR="008D098E">
        <w:rPr>
          <w:lang w:val="en-GB"/>
        </w:rPr>
        <w:t xml:space="preserve"> (Figure 1C</w:t>
      </w:r>
      <w:r w:rsidRPr="003B2661">
        <w:rPr>
          <w:lang w:val="en-GB"/>
        </w:rPr>
        <w:t xml:space="preserve">). </w:t>
      </w:r>
      <w:r w:rsidR="003A3418">
        <w:rPr>
          <w:lang w:val="en-GB"/>
        </w:rPr>
        <w:t>The three taxa in this study have adapted their physiology by modifying their TPCs to better utilise t</w:t>
      </w:r>
      <w:r w:rsidRPr="003B2661">
        <w:rPr>
          <w:lang w:val="en-GB"/>
        </w:rPr>
        <w:t>he</w:t>
      </w:r>
      <w:r w:rsidR="003A3418">
        <w:rPr>
          <w:lang w:val="en-GB"/>
        </w:rPr>
        <w:t xml:space="preserve"> increase in available energy </w:t>
      </w:r>
      <w:r w:rsidRPr="003B2661">
        <w:rPr>
          <w:lang w:val="en-GB"/>
        </w:rPr>
        <w:t>with temperature. Yet, this observed increase is not monotonous</w:t>
      </w:r>
      <w:r w:rsidR="003A3418">
        <w:rPr>
          <w:lang w:val="en-GB"/>
        </w:rPr>
        <w:t xml:space="preserve"> or consistent between species. Whilst the predatory dragonfly </w:t>
      </w:r>
      <w:r w:rsidR="0074026E">
        <w:rPr>
          <w:lang w:val="en-GB"/>
        </w:rPr>
        <w:t xml:space="preserve">TPCs increase in elevation as they adapt to hotter sites such a relationship is not observed in their prey (Figures 3 and 4). Both prey species </w:t>
      </w:r>
      <w:r w:rsidRPr="003B2661">
        <w:rPr>
          <w:lang w:val="en-GB"/>
        </w:rPr>
        <w:t>display lower elevation</w:t>
      </w:r>
      <w:r w:rsidR="0074026E">
        <w:rPr>
          <w:lang w:val="en-GB"/>
        </w:rPr>
        <w:t xml:space="preserve"> at temperature extremes than intermediate temperatures, suggesting</w:t>
      </w:r>
      <w:r w:rsidRPr="003B2661">
        <w:rPr>
          <w:lang w:val="en-GB"/>
        </w:rPr>
        <w:t xml:space="preserve"> a potential optimum adaptation towards the mid-range temperatures of the OTR. Furthermore, it is worth noting that the value for </w:t>
      </w:r>
      <w:r w:rsidRPr="003B2661">
        <w:rPr>
          <w:i/>
          <w:lang w:val="en-GB"/>
        </w:rPr>
        <w:t>T</w:t>
      </w:r>
      <w:r w:rsidRPr="003B2661">
        <w:rPr>
          <w:i/>
          <w:position w:val="-6"/>
          <w:lang w:val="en-GB"/>
        </w:rPr>
        <w:t>pk</w:t>
      </w:r>
      <w:r w:rsidRPr="003B2661">
        <w:rPr>
          <w:position w:val="-6"/>
          <w:lang w:val="en-GB"/>
        </w:rPr>
        <w:t xml:space="preserve"> </w:t>
      </w:r>
      <w:r w:rsidRPr="003B2661">
        <w:rPr>
          <w:lang w:val="en-GB"/>
        </w:rPr>
        <w:t xml:space="preserve">is higher than the operational range of </w:t>
      </w:r>
      <w:r w:rsidRPr="003B2661">
        <w:rPr>
          <w:lang w:val="en-GB"/>
        </w:rPr>
        <w:lastRenderedPageBreak/>
        <w:t xml:space="preserve">temperature (Figure 3). Displaying </w:t>
      </w:r>
      <w:r w:rsidR="00976B9D" w:rsidRPr="003B2661">
        <w:rPr>
          <w:i/>
          <w:lang w:val="en-GB"/>
        </w:rPr>
        <w:t>T</w:t>
      </w:r>
      <w:r w:rsidR="00976B9D" w:rsidRPr="003B2661">
        <w:rPr>
          <w:i/>
          <w:position w:val="-6"/>
          <w:lang w:val="en-GB"/>
        </w:rPr>
        <w:t>pk</w:t>
      </w:r>
      <w:r w:rsidRPr="003B2661">
        <w:rPr>
          <w:lang w:val="en-GB"/>
        </w:rPr>
        <w:t xml:space="preserve"> values at unrealistically high temperatures of 35 °C or more provides a margin of safety to these taxa should climate change bring ambient temperatures higher than they currently are.</w:t>
      </w:r>
    </w:p>
    <w:p w14:paraId="2B12805C" w14:textId="4794CF9A" w:rsidR="00416353" w:rsidRPr="003B2661" w:rsidRDefault="00416353" w:rsidP="00843DF9">
      <w:pPr>
        <w:spacing w:line="360" w:lineRule="auto"/>
        <w:ind w:firstLine="720"/>
        <w:jc w:val="both"/>
        <w:rPr>
          <w:lang w:val="en-GB"/>
        </w:rPr>
      </w:pPr>
      <w:r w:rsidRPr="003B2661">
        <w:rPr>
          <w:lang w:val="en-GB"/>
        </w:rPr>
        <w:t xml:space="preserve">Converting metabolic rate measurements into velocity, a key driver of species interactions (Dell </w:t>
      </w:r>
      <w:r w:rsidRPr="003B2661">
        <w:rPr>
          <w:i/>
          <w:lang w:val="en-GB"/>
        </w:rPr>
        <w:t>et al.</w:t>
      </w:r>
      <w:r w:rsidRPr="003B2661">
        <w:rPr>
          <w:lang w:val="en-GB"/>
        </w:rPr>
        <w:t>, 2014), enables us to directly consider the potential mismatch in trait performance between a p</w:t>
      </w:r>
      <w:r w:rsidR="00420991">
        <w:rPr>
          <w:lang w:val="en-GB"/>
        </w:rPr>
        <w:t>rey and its predator (Figures 1D&amp;E and 5</w:t>
      </w:r>
      <w:r w:rsidRPr="003B2661">
        <w:rPr>
          <w:lang w:val="en-GB"/>
        </w:rPr>
        <w:t>). Our study suggests that species adapt to new environments within the limits imposed by their physiology and phenotypic plasticity, which will lead to differing changes in performance and thus interaction types and strengths (</w:t>
      </w:r>
      <w:proofErr w:type="spellStart"/>
      <w:r w:rsidRPr="003B2661">
        <w:rPr>
          <w:lang w:val="en-GB"/>
        </w:rPr>
        <w:t>Angi</w:t>
      </w:r>
      <w:r w:rsidR="0074026E">
        <w:rPr>
          <w:lang w:val="en-GB"/>
        </w:rPr>
        <w:t>lletta</w:t>
      </w:r>
      <w:proofErr w:type="spellEnd"/>
      <w:r w:rsidR="0074026E">
        <w:rPr>
          <w:lang w:val="en-GB"/>
        </w:rPr>
        <w:t>, 2009</w:t>
      </w:r>
      <w:r w:rsidRPr="003B2661">
        <w:rPr>
          <w:lang w:val="en-GB"/>
        </w:rPr>
        <w:t xml:space="preserve">; </w:t>
      </w:r>
      <w:proofErr w:type="spellStart"/>
      <w:r w:rsidRPr="003B2661">
        <w:rPr>
          <w:lang w:val="en-GB"/>
        </w:rPr>
        <w:t>Kordas</w:t>
      </w:r>
      <w:proofErr w:type="spellEnd"/>
      <w:r w:rsidRPr="003B2661">
        <w:rPr>
          <w:lang w:val="en-GB"/>
        </w:rPr>
        <w:t xml:space="preserve"> </w:t>
      </w:r>
      <w:r w:rsidRPr="003B2661">
        <w:rPr>
          <w:i/>
          <w:lang w:val="en-GB"/>
        </w:rPr>
        <w:t>et al.</w:t>
      </w:r>
      <w:r w:rsidRPr="003B2661">
        <w:rPr>
          <w:lang w:val="en-GB"/>
        </w:rPr>
        <w:t>, 2011</w:t>
      </w:r>
      <w:r w:rsidR="0074026E">
        <w:rPr>
          <w:lang w:val="en-GB"/>
        </w:rPr>
        <w:t xml:space="preserve">; </w:t>
      </w:r>
      <w:proofErr w:type="spellStart"/>
      <w:r w:rsidR="0074026E">
        <w:rPr>
          <w:lang w:val="en-GB"/>
        </w:rPr>
        <w:t>Gibert</w:t>
      </w:r>
      <w:proofErr w:type="spellEnd"/>
      <w:r w:rsidR="0074026E">
        <w:rPr>
          <w:lang w:val="en-GB"/>
        </w:rPr>
        <w:t xml:space="preserve"> and De</w:t>
      </w:r>
      <w:r w:rsidR="0074026E" w:rsidRPr="003B2661">
        <w:rPr>
          <w:lang w:val="en-GB"/>
        </w:rPr>
        <w:t xml:space="preserve"> Long, 2014</w:t>
      </w:r>
      <w:r w:rsidRPr="003B2661">
        <w:rPr>
          <w:lang w:val="en-GB"/>
        </w:rPr>
        <w:t xml:space="preserve">;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In this case, the predatory dragonf</w:t>
      </w:r>
      <w:r w:rsidR="0074026E">
        <w:rPr>
          <w:lang w:val="en-GB"/>
        </w:rPr>
        <w:t>lies of this species may be better</w:t>
      </w:r>
      <w:r w:rsidRPr="003B2661">
        <w:rPr>
          <w:lang w:val="en-GB"/>
        </w:rPr>
        <w:t xml:space="preserve"> able to feed on</w:t>
      </w:r>
      <w:r w:rsidR="0074026E">
        <w:rPr>
          <w:lang w:val="en-GB"/>
        </w:rPr>
        <w:t xml:space="preserve"> both these prey species</w:t>
      </w:r>
      <w:r w:rsidR="0074026E">
        <w:rPr>
          <w:i/>
          <w:lang w:val="en-GB"/>
        </w:rPr>
        <w:t xml:space="preserve"> </w:t>
      </w:r>
      <w:r w:rsidR="0074026E">
        <w:rPr>
          <w:lang w:val="en-GB"/>
        </w:rPr>
        <w:t>throughout their OTR</w:t>
      </w:r>
      <w:r w:rsidRPr="003B2661">
        <w:rPr>
          <w:lang w:val="en-GB"/>
        </w:rPr>
        <w:t xml:space="preserve"> as the</w:t>
      </w:r>
      <w:r w:rsidR="0074026E">
        <w:rPr>
          <w:lang w:val="en-GB"/>
        </w:rPr>
        <w:t>y are</w:t>
      </w:r>
      <w:r w:rsidRPr="003B2661">
        <w:rPr>
          <w:lang w:val="en-GB"/>
        </w:rPr>
        <w:t xml:space="preserve"> able to move faster</w:t>
      </w:r>
      <w:r w:rsidR="0074026E">
        <w:rPr>
          <w:lang w:val="en-GB"/>
        </w:rPr>
        <w:t>, increasing potential attack and capture rates</w:t>
      </w:r>
      <w:r w:rsidRPr="003B2661">
        <w:rPr>
          <w:lang w:val="en-GB"/>
        </w:rPr>
        <w:t xml:space="preserve">. </w:t>
      </w:r>
      <w:r w:rsidR="0074026E">
        <w:rPr>
          <w:lang w:val="en-GB"/>
        </w:rPr>
        <w:t xml:space="preserve">Despite an increase in both prey velocity TPCs elevation, the increase in that of their predator causes a stronger mismatch in hotter environments. The monotonous increase in </w:t>
      </w:r>
      <w:r w:rsidR="004A2CA7">
        <w:rPr>
          <w:i/>
          <w:lang w:val="en-GB"/>
        </w:rPr>
        <w:t xml:space="preserve">S. striolatum </w:t>
      </w:r>
      <w:r w:rsidR="004A2CA7">
        <w:rPr>
          <w:lang w:val="en-GB"/>
        </w:rPr>
        <w:t xml:space="preserve">respiration </w:t>
      </w:r>
      <w:r w:rsidR="004A2CA7" w:rsidRPr="003B2661">
        <w:rPr>
          <w:i/>
          <w:lang w:val="en-GB"/>
        </w:rPr>
        <w:t>b</w:t>
      </w:r>
      <w:r w:rsidR="004A2CA7" w:rsidRPr="003B2661">
        <w:rPr>
          <w:i/>
          <w:position w:val="-6"/>
          <w:lang w:val="en-GB"/>
        </w:rPr>
        <w:t>0</w:t>
      </w:r>
      <w:r w:rsidR="004A2CA7">
        <w:rPr>
          <w:lang w:val="en-GB"/>
        </w:rPr>
        <w:t xml:space="preserve"> measured here suggests this predator may be better suited at adapting to a warmer environment thus benefiting disproportionately from such</w:t>
      </w:r>
      <w:r w:rsidR="00B04035">
        <w:rPr>
          <w:lang w:val="en-GB"/>
        </w:rPr>
        <w:t xml:space="preserve"> environmental</w:t>
      </w:r>
      <w:r w:rsidR="004A2CA7">
        <w:rPr>
          <w:lang w:val="en-GB"/>
        </w:rPr>
        <w:t xml:space="preserve"> changes.</w:t>
      </w:r>
      <w:r w:rsidRPr="003B2661">
        <w:rPr>
          <w:lang w:val="en-GB"/>
        </w:rPr>
        <w:t xml:space="preserve"> </w:t>
      </w:r>
      <w:r w:rsidR="004A2CA7">
        <w:rPr>
          <w:lang w:val="en-GB"/>
        </w:rPr>
        <w:t>D</w:t>
      </w:r>
      <w:r w:rsidRPr="003B2661">
        <w:rPr>
          <w:lang w:val="en-GB"/>
        </w:rPr>
        <w:t>ecreased oxyge</w:t>
      </w:r>
      <w:r w:rsidR="00B04035">
        <w:rPr>
          <w:lang w:val="en-GB"/>
        </w:rPr>
        <w:t xml:space="preserve">n concentration in warm water (Gilbert </w:t>
      </w:r>
      <w:r w:rsidR="00B04035">
        <w:rPr>
          <w:i/>
          <w:lang w:val="en-GB"/>
        </w:rPr>
        <w:t>et al.</w:t>
      </w:r>
      <w:r w:rsidR="00B04035">
        <w:rPr>
          <w:lang w:val="en-GB"/>
        </w:rPr>
        <w:t>, 2005</w:t>
      </w:r>
      <w:r w:rsidRPr="003B2661">
        <w:rPr>
          <w:lang w:val="en-GB"/>
        </w:rPr>
        <w:t>)</w:t>
      </w:r>
      <w:r w:rsidR="004A2CA7">
        <w:rPr>
          <w:lang w:val="en-GB"/>
        </w:rPr>
        <w:t xml:space="preserve"> may be limiting both </w:t>
      </w:r>
      <w:r w:rsidR="004A2CA7">
        <w:rPr>
          <w:i/>
          <w:lang w:val="en-GB"/>
        </w:rPr>
        <w:t xml:space="preserve">C. </w:t>
      </w:r>
      <w:proofErr w:type="spellStart"/>
      <w:r w:rsidR="004A2CA7" w:rsidRPr="004A2CA7">
        <w:rPr>
          <w:i/>
          <w:lang w:val="en-GB"/>
        </w:rPr>
        <w:t>dipterum</w:t>
      </w:r>
      <w:r w:rsidR="004A2CA7">
        <w:rPr>
          <w:lang w:val="en-GB"/>
        </w:rPr>
        <w:t>’s</w:t>
      </w:r>
      <w:proofErr w:type="spellEnd"/>
      <w:r w:rsidR="004A2CA7">
        <w:rPr>
          <w:lang w:val="en-GB"/>
        </w:rPr>
        <w:t xml:space="preserve"> and </w:t>
      </w:r>
      <w:r w:rsidR="004A2CA7">
        <w:rPr>
          <w:i/>
          <w:lang w:val="en-GB"/>
        </w:rPr>
        <w:t xml:space="preserve">Chironomus </w:t>
      </w:r>
      <w:r w:rsidR="004A2CA7">
        <w:rPr>
          <w:lang w:val="en-GB"/>
        </w:rPr>
        <w:t xml:space="preserve">spp.’s ability to adapt to hotter environments. Indeed, </w:t>
      </w:r>
      <w:r w:rsidRPr="004A2CA7">
        <w:rPr>
          <w:lang w:val="en-GB"/>
        </w:rPr>
        <w:t>mayfly</w:t>
      </w:r>
      <w:r w:rsidR="004A2CA7">
        <w:rPr>
          <w:lang w:val="en-GB"/>
        </w:rPr>
        <w:t xml:space="preserve"> and chironomid</w:t>
      </w:r>
      <w:r w:rsidRPr="003B2661">
        <w:rPr>
          <w:lang w:val="en-GB"/>
        </w:rPr>
        <w:t xml:space="preserve"> species are very sensitive to low </w:t>
      </w:r>
      <w:r w:rsidRPr="003B2661">
        <w:rPr>
          <w:i/>
          <w:lang w:val="en-GB"/>
        </w:rPr>
        <w:t>O</w:t>
      </w:r>
      <w:r w:rsidRPr="003B2661">
        <w:rPr>
          <w:i/>
          <w:position w:val="-6"/>
          <w:lang w:val="en-GB"/>
        </w:rPr>
        <w:t>2</w:t>
      </w:r>
      <w:r w:rsidRPr="003B2661">
        <w:rPr>
          <w:position w:val="-6"/>
          <w:lang w:val="en-GB"/>
        </w:rPr>
        <w:t xml:space="preserve"> </w:t>
      </w:r>
      <w:r w:rsidRPr="003B2661">
        <w:rPr>
          <w:lang w:val="en-GB"/>
        </w:rPr>
        <w:t>environments (</w:t>
      </w:r>
      <w:proofErr w:type="spellStart"/>
      <w:r w:rsidR="004A2CA7">
        <w:rPr>
          <w:lang w:val="en-GB"/>
        </w:rPr>
        <w:t>Panis</w:t>
      </w:r>
      <w:proofErr w:type="spellEnd"/>
      <w:r w:rsidR="004A2CA7">
        <w:rPr>
          <w:lang w:val="en-GB"/>
        </w:rPr>
        <w:t xml:space="preserve"> </w:t>
      </w:r>
      <w:r w:rsidR="004A2CA7">
        <w:rPr>
          <w:i/>
          <w:lang w:val="en-GB"/>
        </w:rPr>
        <w:t>et al.</w:t>
      </w:r>
      <w:r w:rsidR="004A2CA7">
        <w:rPr>
          <w:lang w:val="en-GB"/>
        </w:rPr>
        <w:t xml:space="preserve">, 1996; </w:t>
      </w:r>
      <w:proofErr w:type="spellStart"/>
      <w:r w:rsidRPr="003B2661">
        <w:rPr>
          <w:lang w:val="en-GB"/>
        </w:rPr>
        <w:t>Bauernfeind</w:t>
      </w:r>
      <w:proofErr w:type="spellEnd"/>
      <w:r w:rsidRPr="003B2661">
        <w:rPr>
          <w:lang w:val="en-GB"/>
        </w:rPr>
        <w:t xml:space="preserve"> and </w:t>
      </w:r>
      <w:proofErr w:type="spellStart"/>
      <w:r w:rsidRPr="003B2661">
        <w:rPr>
          <w:lang w:val="en-GB"/>
        </w:rPr>
        <w:t>Soldan</w:t>
      </w:r>
      <w:proofErr w:type="spellEnd"/>
      <w:r w:rsidRPr="003B2661">
        <w:rPr>
          <w:lang w:val="en-GB"/>
        </w:rPr>
        <w:t>, 2012)</w:t>
      </w:r>
      <w:r w:rsidR="004A2CA7">
        <w:rPr>
          <w:lang w:val="en-GB"/>
        </w:rPr>
        <w:t>.</w:t>
      </w:r>
      <w:r w:rsidR="00B04035">
        <w:rPr>
          <w:lang w:val="en-GB"/>
        </w:rPr>
        <w:t xml:space="preserve"> These results suggest that although species may adapt to an environment in similar ways, the magnitude of their scope for adaptation may cause new mismatches that will be detrimental to a species despite the apparent benefit of a warmer environment.</w:t>
      </w:r>
    </w:p>
    <w:p w14:paraId="7FD31A91" w14:textId="3B7E8673" w:rsidR="00230DCA" w:rsidRPr="00A708CB" w:rsidRDefault="00230DCA" w:rsidP="00843DF9">
      <w:pPr>
        <w:spacing w:line="360" w:lineRule="auto"/>
        <w:ind w:firstLine="720"/>
        <w:jc w:val="both"/>
        <w:rPr>
          <w:lang w:val="en-GB"/>
        </w:rPr>
      </w:pPr>
      <w:r w:rsidRPr="003B2661">
        <w:rPr>
          <w:lang w:val="en-GB"/>
        </w:rPr>
        <w:t>Predator-prey interactions are key to community-level dynamics in aquatic environments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2015). Here we show that it is possible to predict the behavio</w:t>
      </w:r>
      <w:r w:rsidR="003A3418">
        <w:rPr>
          <w:lang w:val="en-GB"/>
        </w:rPr>
        <w:t>u</w:t>
      </w:r>
      <w:r w:rsidRPr="003B2661">
        <w:rPr>
          <w:lang w:val="en-GB"/>
        </w:rPr>
        <w:t>r of search rates from a mechanistic model</w:t>
      </w:r>
      <w:r w:rsidR="00BC6A27" w:rsidRPr="003B2661">
        <w:rPr>
          <w:lang w:val="en-GB"/>
        </w:rPr>
        <w:t xml:space="preserve"> relying on metabolic rates data. We find support for an exponential increase in search rates with temperature (Brown </w:t>
      </w:r>
      <w:r w:rsidR="00BC6A27" w:rsidRPr="003B2661">
        <w:rPr>
          <w:i/>
          <w:lang w:val="en-GB"/>
        </w:rPr>
        <w:t>et al.</w:t>
      </w:r>
      <w:r w:rsidR="00BC6A27" w:rsidRPr="003B2661">
        <w:rPr>
          <w:lang w:val="en-GB"/>
        </w:rPr>
        <w:t xml:space="preserve">, 2004, </w:t>
      </w:r>
      <w:proofErr w:type="spellStart"/>
      <w:r w:rsidR="00BC6A27" w:rsidRPr="003B2661">
        <w:rPr>
          <w:lang w:val="en-GB"/>
        </w:rPr>
        <w:t>Vuvic-Pestic</w:t>
      </w:r>
      <w:proofErr w:type="spellEnd"/>
      <w:r w:rsidR="00BC6A27" w:rsidRPr="003B2661">
        <w:rPr>
          <w:lang w:val="en-GB"/>
        </w:rPr>
        <w:t xml:space="preserve"> </w:t>
      </w:r>
      <w:r w:rsidR="00BC6A27" w:rsidRPr="003B2661">
        <w:rPr>
          <w:i/>
          <w:lang w:val="en-GB"/>
        </w:rPr>
        <w:t>et al.</w:t>
      </w:r>
      <w:r w:rsidR="00BC6A27" w:rsidRPr="003B2661">
        <w:rPr>
          <w:lang w:val="en-GB"/>
        </w:rPr>
        <w:t xml:space="preserve">, 2011, </w:t>
      </w:r>
      <w:proofErr w:type="spellStart"/>
      <w:r w:rsidR="00BC6A27" w:rsidRPr="003B2661">
        <w:rPr>
          <w:lang w:val="en-GB"/>
        </w:rPr>
        <w:t>Rall</w:t>
      </w:r>
      <w:proofErr w:type="spellEnd"/>
      <w:r w:rsidR="00BC6A27" w:rsidRPr="003B2661">
        <w:rPr>
          <w:lang w:val="en-GB"/>
        </w:rPr>
        <w:t xml:space="preserve"> </w:t>
      </w:r>
      <w:r w:rsidR="00BC6A27" w:rsidRPr="003B2661">
        <w:rPr>
          <w:i/>
          <w:lang w:val="en-GB"/>
        </w:rPr>
        <w:t>et al.</w:t>
      </w:r>
      <w:r w:rsidR="00BC6A27" w:rsidRPr="003B2661">
        <w:rPr>
          <w:lang w:val="en-GB"/>
        </w:rPr>
        <w:t>, 2012).</w:t>
      </w:r>
      <w:r w:rsidR="006751D0" w:rsidRPr="003B2661">
        <w:rPr>
          <w:lang w:val="en-GB"/>
        </w:rPr>
        <w:t xml:space="preserve"> This relationship is maintained across foraging strategies but the magnitude of the increase varies, </w:t>
      </w:r>
      <w:r w:rsidR="006751D0" w:rsidRPr="003B2661">
        <w:rPr>
          <w:lang w:val="en-GB"/>
        </w:rPr>
        <w:lastRenderedPageBreak/>
        <w:t>u</w:t>
      </w:r>
      <w:r w:rsidR="009A00D6" w:rsidRPr="003B2661">
        <w:rPr>
          <w:lang w:val="en-GB"/>
        </w:rPr>
        <w:t>nder</w:t>
      </w:r>
      <w:r w:rsidR="003A3418">
        <w:rPr>
          <w:lang w:val="en-GB"/>
        </w:rPr>
        <w:t>lying the importance of environ</w:t>
      </w:r>
      <w:r w:rsidR="009A00D6" w:rsidRPr="003B2661">
        <w:rPr>
          <w:lang w:val="en-GB"/>
        </w:rPr>
        <w:t>mental dimensionality in species interactions (</w:t>
      </w:r>
      <w:proofErr w:type="spellStart"/>
      <w:r w:rsidR="009A00D6" w:rsidRPr="003B2661">
        <w:rPr>
          <w:lang w:val="en-GB"/>
        </w:rPr>
        <w:t>Pawar</w:t>
      </w:r>
      <w:proofErr w:type="spellEnd"/>
      <w:r w:rsidR="009A00D6" w:rsidRPr="003B2661">
        <w:rPr>
          <w:lang w:val="en-GB"/>
        </w:rPr>
        <w:t xml:space="preserve"> </w:t>
      </w:r>
      <w:r w:rsidR="009A00D6" w:rsidRPr="003B2661">
        <w:rPr>
          <w:i/>
          <w:lang w:val="en-GB"/>
        </w:rPr>
        <w:t>et al.</w:t>
      </w:r>
      <w:r w:rsidR="009A00D6" w:rsidRPr="003B2661">
        <w:rPr>
          <w:lang w:val="en-GB"/>
        </w:rPr>
        <w:t>, 2012).</w:t>
      </w:r>
      <w:r w:rsidR="00BC6A27" w:rsidRPr="003B2661">
        <w:rPr>
          <w:lang w:val="en-GB"/>
        </w:rPr>
        <w:t xml:space="preserve"> </w:t>
      </w:r>
      <w:r w:rsidR="00A708CB">
        <w:rPr>
          <w:lang w:val="en-GB"/>
        </w:rPr>
        <w:t xml:space="preserve">The strength of the relationship between search rates and temperature depends both on dimensionality and on the species operating in that space (Figure 6). Here, we find that dimensionality is playing a stronger role in search rates for </w:t>
      </w:r>
      <w:r w:rsidR="00A708CB">
        <w:rPr>
          <w:i/>
          <w:lang w:val="en-GB"/>
        </w:rPr>
        <w:t xml:space="preserve">Chironomus </w:t>
      </w:r>
      <w:r w:rsidR="00A708CB">
        <w:rPr>
          <w:lang w:val="en-GB"/>
        </w:rPr>
        <w:t xml:space="preserve">spp. whilst foraging strategy drives increased search rates in </w:t>
      </w:r>
      <w:r w:rsidR="00A708CB">
        <w:rPr>
          <w:i/>
          <w:lang w:val="en-GB"/>
        </w:rPr>
        <w:t>C. dipterum</w:t>
      </w:r>
      <w:r w:rsidR="00A708CB">
        <w:rPr>
          <w:lang w:val="en-GB"/>
        </w:rPr>
        <w:t>. Indeed, 2D environments display the sharpest increase for the former whilst it is active strategies for the latter. Thus, although biochemical processes result in similar patterns of search rate increase with warm adaptation, it is important to consider specific prey items and the environment they interact in when modelling search rates. Nonetheless, the</w:t>
      </w:r>
      <w:r w:rsidR="00BB14DC">
        <w:rPr>
          <w:lang w:val="en-GB"/>
        </w:rPr>
        <w:t xml:space="preserve"> overall</w:t>
      </w:r>
      <w:r w:rsidR="00A708CB">
        <w:rPr>
          <w:lang w:val="en-GB"/>
        </w:rPr>
        <w:t xml:space="preserve"> increase in search rate</w:t>
      </w:r>
      <w:r w:rsidR="00BB14DC">
        <w:rPr>
          <w:lang w:val="en-GB"/>
        </w:rPr>
        <w:t xml:space="preserve"> elevation in warm adapted species (Figure 7) suggests that as the difference in performance of velocity increases, so do search rates. These results support the idea that the predator in this study will benefit disproportionately from the warming of its environment.</w:t>
      </w:r>
    </w:p>
    <w:p w14:paraId="60AF2203" w14:textId="62F60118" w:rsidR="00416353" w:rsidRPr="003B2661" w:rsidRDefault="00416353" w:rsidP="00843DF9">
      <w:pPr>
        <w:spacing w:line="360" w:lineRule="auto"/>
        <w:ind w:firstLine="720"/>
        <w:jc w:val="both"/>
        <w:rPr>
          <w:lang w:val="en-GB"/>
        </w:rPr>
      </w:pPr>
      <w:r w:rsidRPr="003B2661">
        <w:rPr>
          <w:lang w:val="en-GB"/>
        </w:rPr>
        <w:t>The set of assumptions of this model may limit its application to all types of predator-prey pairs. First, random movement has been shown to approximate animal dispersion in most cases but may not suffice in all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2015). Second, the effect of dimensionality is largely dependent on the environment and the predator’s detection mechanism, as </w:t>
      </w:r>
      <w:r w:rsidRPr="003B2661">
        <w:rPr>
          <w:i/>
          <w:lang w:val="en-GB"/>
        </w:rPr>
        <w:t>d</w:t>
      </w:r>
      <w:r w:rsidRPr="003B2661">
        <w:rPr>
          <w:i/>
          <w:position w:val="-6"/>
          <w:lang w:val="en-GB"/>
        </w:rPr>
        <w:t>0</w:t>
      </w:r>
      <w:r w:rsidRPr="003B2661">
        <w:rPr>
          <w:position w:val="-6"/>
          <w:lang w:val="en-GB"/>
        </w:rPr>
        <w:t xml:space="preserve"> </w:t>
      </w:r>
      <w:r w:rsidRPr="003B2661">
        <w:rPr>
          <w:lang w:val="en-GB"/>
        </w:rPr>
        <w:t>(minimum detection distance) will depend both on the medium and trait used (</w:t>
      </w:r>
      <w:proofErr w:type="spellStart"/>
      <w:r w:rsidRPr="003B2661">
        <w:rPr>
          <w:lang w:val="en-GB"/>
        </w:rPr>
        <w:t>Pawar</w:t>
      </w:r>
      <w:proofErr w:type="spellEnd"/>
      <w:r w:rsidRPr="003B2661">
        <w:rPr>
          <w:lang w:val="en-GB"/>
        </w:rPr>
        <w:t xml:space="preserve"> </w:t>
      </w:r>
      <w:r w:rsidRPr="003B2661">
        <w:rPr>
          <w:i/>
          <w:lang w:val="en-GB"/>
        </w:rPr>
        <w:t>et al.</w:t>
      </w:r>
      <w:r w:rsidRPr="003B2661">
        <w:rPr>
          <w:lang w:val="en-GB"/>
        </w:rPr>
        <w:t xml:space="preserve">, 2012). Third, the model uses an established relationship for general forms of movement in water and cost of transport (Tucker, 1970; </w:t>
      </w:r>
      <w:proofErr w:type="spellStart"/>
      <w:r w:rsidRPr="003B2661">
        <w:rPr>
          <w:lang w:val="en-GB"/>
        </w:rPr>
        <w:t>Videler</w:t>
      </w:r>
      <w:proofErr w:type="spellEnd"/>
      <w:r w:rsidRPr="003B2661">
        <w:rPr>
          <w:lang w:val="en-GB"/>
        </w:rPr>
        <w:t xml:space="preserve"> and </w:t>
      </w:r>
      <w:proofErr w:type="spellStart"/>
      <w:r w:rsidRPr="003B2661">
        <w:rPr>
          <w:lang w:val="en-GB"/>
        </w:rPr>
        <w:t>Nolet</w:t>
      </w:r>
      <w:proofErr w:type="spellEnd"/>
      <w:r w:rsidRPr="003B2661">
        <w:rPr>
          <w:lang w:val="en-GB"/>
        </w:rPr>
        <w:t xml:space="preserve">, 1990; </w:t>
      </w:r>
      <w:proofErr w:type="spellStart"/>
      <w:r w:rsidRPr="003B2661">
        <w:rPr>
          <w:lang w:val="en-GB"/>
        </w:rPr>
        <w:t>Videler</w:t>
      </w:r>
      <w:proofErr w:type="spellEnd"/>
      <w:r w:rsidRPr="003B2661">
        <w:rPr>
          <w:lang w:val="en-GB"/>
        </w:rPr>
        <w:t xml:space="preserve">,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w:t>
      </w:r>
      <w:r w:rsidR="00BB14DC" w:rsidRPr="003B2661">
        <w:rPr>
          <w:lang w:val="en-GB"/>
        </w:rPr>
        <w:t>on-going</w:t>
      </w:r>
      <w:r w:rsidRPr="003B2661">
        <w:rPr>
          <w:lang w:val="en-GB"/>
        </w:rPr>
        <w:t xml:space="preserve"> on the physics of animal movement with regard to metabolism (</w:t>
      </w:r>
      <w:r w:rsidR="00BB14DC" w:rsidRPr="003B2661">
        <w:rPr>
          <w:lang w:val="en-GB"/>
        </w:rPr>
        <w:t>Hein</w:t>
      </w:r>
      <w:r w:rsidR="00BB14DC" w:rsidRPr="003B2661">
        <w:rPr>
          <w:i/>
          <w:lang w:val="en-GB"/>
        </w:rPr>
        <w:t xml:space="preserve"> et al.</w:t>
      </w:r>
      <w:r w:rsidR="00BB14DC" w:rsidRPr="003B2661">
        <w:rPr>
          <w:lang w:val="en-GB"/>
        </w:rPr>
        <w:t>, 2012</w:t>
      </w:r>
      <w:r w:rsidR="00BB14DC">
        <w:rPr>
          <w:lang w:val="en-GB"/>
        </w:rPr>
        <w:t xml:space="preserve">; </w:t>
      </w:r>
      <w:proofErr w:type="spellStart"/>
      <w:r w:rsidRPr="003B2661">
        <w:rPr>
          <w:lang w:val="en-GB"/>
        </w:rPr>
        <w:t>Gibert</w:t>
      </w:r>
      <w:proofErr w:type="spellEnd"/>
      <w:r w:rsidRPr="003B2661">
        <w:rPr>
          <w:lang w:val="en-GB"/>
        </w:rPr>
        <w:t xml:space="preserve"> </w:t>
      </w:r>
      <w:r w:rsidRPr="003B2661">
        <w:rPr>
          <w:i/>
          <w:lang w:val="en-GB"/>
        </w:rPr>
        <w:t>et al.</w:t>
      </w:r>
      <w:r w:rsidRPr="003B2661">
        <w:rPr>
          <w:lang w:val="en-GB"/>
        </w:rPr>
        <w:t>, 201</w:t>
      </w:r>
      <w:r w:rsidR="00BB14DC">
        <w:rPr>
          <w:lang w:val="en-GB"/>
        </w:rPr>
        <w:t>6</w:t>
      </w:r>
      <w:r w:rsidRPr="003B2661">
        <w:rPr>
          <w:lang w:val="en-GB"/>
        </w:rPr>
        <w:t>).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3B2661">
        <w:rPr>
          <w:lang w:val="en-GB"/>
        </w:rPr>
        <w:t xml:space="preserve"> no such information was </w:t>
      </w:r>
      <w:r w:rsidR="000E1233" w:rsidRPr="003B2661">
        <w:rPr>
          <w:lang w:val="en-GB"/>
        </w:rPr>
        <w:lastRenderedPageBreak/>
        <w:t>avail</w:t>
      </w:r>
      <w:r w:rsidRPr="003B2661">
        <w:rPr>
          <w:lang w:val="en-GB"/>
        </w:rPr>
        <w:t xml:space="preserve">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3B2661">
        <w:rPr>
          <w:lang w:val="en-GB"/>
        </w:rPr>
        <w:t>empirically</w:t>
      </w:r>
      <w:r w:rsidRPr="003B2661">
        <w:rPr>
          <w:lang w:val="en-GB"/>
        </w:rPr>
        <w:t>. This in turn would be hugely beneficial in studies on the effects of global warming on the dynamics of predation as search rates are notoriously complicated to estimate experimentally (</w:t>
      </w:r>
      <w:proofErr w:type="spellStart"/>
      <w:r w:rsidRPr="003B2661">
        <w:rPr>
          <w:lang w:val="en-GB"/>
        </w:rPr>
        <w:t>Rall</w:t>
      </w:r>
      <w:proofErr w:type="spellEnd"/>
      <w:r w:rsidRPr="003B2661">
        <w:rPr>
          <w:lang w:val="en-GB"/>
        </w:rPr>
        <w:t xml:space="preserve"> </w:t>
      </w:r>
      <w:r w:rsidRPr="003B2661">
        <w:rPr>
          <w:i/>
          <w:lang w:val="en-GB"/>
        </w:rPr>
        <w:t>et al.</w:t>
      </w:r>
      <w:r w:rsidRPr="003B2661">
        <w:rPr>
          <w:lang w:val="en-GB"/>
        </w:rPr>
        <w:t xml:space="preserve">, 2010; </w:t>
      </w:r>
      <w:proofErr w:type="spellStart"/>
      <w:r w:rsidRPr="003B2661">
        <w:rPr>
          <w:lang w:val="en-GB"/>
        </w:rPr>
        <w:t>Vucic-Pestic</w:t>
      </w:r>
      <w:proofErr w:type="spellEnd"/>
      <w:r w:rsidRPr="003B2661">
        <w:rPr>
          <w:lang w:val="en-GB"/>
        </w:rPr>
        <w:t xml:space="preserve"> </w:t>
      </w:r>
      <w:r w:rsidRPr="003B2661">
        <w:rPr>
          <w:i/>
          <w:lang w:val="en-GB"/>
        </w:rPr>
        <w:t>et al.</w:t>
      </w:r>
      <w:r w:rsidRPr="003B2661">
        <w:rPr>
          <w:lang w:val="en-GB"/>
        </w:rPr>
        <w:t>, 2011).</w:t>
      </w:r>
    </w:p>
    <w:p w14:paraId="39B8B850" w14:textId="20228A74" w:rsidR="008913FE" w:rsidRPr="003B2661" w:rsidRDefault="00536083" w:rsidP="00843DF9">
      <w:pPr>
        <w:spacing w:line="360" w:lineRule="auto"/>
        <w:ind w:firstLine="720"/>
        <w:jc w:val="both"/>
        <w:rPr>
          <w:lang w:val="en-GB"/>
        </w:rPr>
      </w:pPr>
      <w:r w:rsidRPr="003B2661">
        <w:rPr>
          <w:lang w:val="en-GB"/>
        </w:rPr>
        <w:t xml:space="preserve">The link between metabolic rates, </w:t>
      </w:r>
      <w:r w:rsidR="00BB14DC">
        <w:rPr>
          <w:lang w:val="en-GB"/>
        </w:rPr>
        <w:t>velocity</w:t>
      </w:r>
      <w:r w:rsidRPr="003B2661">
        <w:rPr>
          <w:lang w:val="en-GB"/>
        </w:rPr>
        <w:t>, their scope for adaptation and its effect on species interactions can be</w:t>
      </w:r>
      <w:r w:rsidR="008913FE" w:rsidRPr="003B2661">
        <w:rPr>
          <w:lang w:val="en-GB"/>
        </w:rPr>
        <w:t xml:space="preserve"> understood via mechanistic mode</w:t>
      </w:r>
      <w:r w:rsidR="003A3418">
        <w:rPr>
          <w:lang w:val="en-GB"/>
        </w:rPr>
        <w:t>l</w:t>
      </w:r>
      <w:r w:rsidR="008913FE" w:rsidRPr="003B2661">
        <w:rPr>
          <w:lang w:val="en-GB"/>
        </w:rPr>
        <w:t xml:space="preserve">ling. </w:t>
      </w:r>
      <w:r w:rsidR="00B04035">
        <w:rPr>
          <w:lang w:val="en-GB"/>
        </w:rPr>
        <w:t>S</w:t>
      </w:r>
      <w:r w:rsidR="00B04035" w:rsidRPr="003B2661">
        <w:rPr>
          <w:lang w:val="en-GB"/>
        </w:rPr>
        <w:t>pecies-specific metabolic adaptation to warmer environments</w:t>
      </w:r>
      <w:r w:rsidR="00B04035">
        <w:rPr>
          <w:lang w:val="en-GB"/>
        </w:rPr>
        <w:t xml:space="preserve"> (Figure 3)</w:t>
      </w:r>
      <w:r w:rsidR="00B04035" w:rsidRPr="003B2661">
        <w:rPr>
          <w:lang w:val="en-GB"/>
        </w:rPr>
        <w:t xml:space="preserve">, via changes in </w:t>
      </w:r>
      <w:r w:rsidR="00B04035" w:rsidRPr="003B2661">
        <w:rPr>
          <w:i/>
          <w:lang w:val="en-GB"/>
        </w:rPr>
        <w:t>b</w:t>
      </w:r>
      <w:r w:rsidR="00B04035" w:rsidRPr="003A3418">
        <w:rPr>
          <w:i/>
          <w:sz w:val="32"/>
          <w:szCs w:val="32"/>
          <w:vertAlign w:val="subscript"/>
          <w:lang w:val="en-GB"/>
        </w:rPr>
        <w:t>0</w:t>
      </w:r>
      <w:r w:rsidR="00B04035" w:rsidRPr="003B2661">
        <w:rPr>
          <w:lang w:val="en-GB"/>
        </w:rPr>
        <w:t xml:space="preserve"> and </w:t>
      </w:r>
      <w:proofErr w:type="spellStart"/>
      <w:r w:rsidR="00B04035" w:rsidRPr="003B2661">
        <w:rPr>
          <w:i/>
          <w:lang w:val="en-GB"/>
        </w:rPr>
        <w:t>E</w:t>
      </w:r>
      <w:r w:rsidR="00B04035" w:rsidRPr="003A3418">
        <w:rPr>
          <w:i/>
          <w:sz w:val="32"/>
          <w:szCs w:val="32"/>
          <w:vertAlign w:val="subscript"/>
          <w:lang w:val="en-GB"/>
        </w:rPr>
        <w:t>a</w:t>
      </w:r>
      <w:proofErr w:type="spellEnd"/>
      <w:r w:rsidR="00B04035" w:rsidRPr="003B2661">
        <w:rPr>
          <w:i/>
          <w:vertAlign w:val="subscript"/>
          <w:lang w:val="en-GB"/>
        </w:rPr>
        <w:t xml:space="preserve"> </w:t>
      </w:r>
      <w:r w:rsidR="00B04035" w:rsidRPr="003B2661">
        <w:rPr>
          <w:lang w:val="en-GB"/>
        </w:rPr>
        <w:t>(Figure 4), transfers directly to mismatches in biological traits (Figure 5) and is recovered in search rate ada</w:t>
      </w:r>
      <w:r w:rsidR="00BB14DC">
        <w:rPr>
          <w:lang w:val="en-GB"/>
        </w:rPr>
        <w:t>ptation to temperature (Figure 6</w:t>
      </w:r>
      <w:r w:rsidR="00B04035" w:rsidRPr="003B2661">
        <w:rPr>
          <w:lang w:val="en-GB"/>
        </w:rPr>
        <w:t xml:space="preserve">). </w:t>
      </w:r>
      <w:r w:rsidR="008913FE" w:rsidRPr="003B2661">
        <w:rPr>
          <w:lang w:val="en-GB"/>
        </w:rPr>
        <w:t>The current increase in und</w:t>
      </w:r>
      <w:r w:rsidR="00BB14DC">
        <w:rPr>
          <w:lang w:val="en-GB"/>
        </w:rPr>
        <w:t>erstanding of trait temperature-</w:t>
      </w:r>
      <w:r w:rsidR="008913FE" w:rsidRPr="003B2661">
        <w:rPr>
          <w:lang w:val="en-GB"/>
        </w:rPr>
        <w:t xml:space="preserve">dependence and the mechanics of movement enabled the design of a biologically representative model based on empirical data gathered in the field. </w:t>
      </w:r>
      <w:r w:rsidR="00BB14DC">
        <w:rPr>
          <w:lang w:val="en-GB"/>
        </w:rPr>
        <w:t>W</w:t>
      </w:r>
      <w:r w:rsidR="008913FE" w:rsidRPr="003B2661">
        <w:rPr>
          <w:lang w:val="en-GB"/>
        </w:rPr>
        <w:t>e reveal the patterns of thermal adaptation in a set of</w:t>
      </w:r>
      <w:r w:rsidR="000F4362" w:rsidRPr="003B2661">
        <w:rPr>
          <w:lang w:val="en-GB"/>
        </w:rPr>
        <w:t xml:space="preserve"> Iberian</w:t>
      </w:r>
      <w:r w:rsidR="008913FE" w:rsidRPr="003B2661">
        <w:rPr>
          <w:lang w:val="en-GB"/>
        </w:rPr>
        <w:t xml:space="preserve"> aquatic invertebrates </w:t>
      </w:r>
      <w:r w:rsidR="000F4362" w:rsidRPr="003B2661">
        <w:rPr>
          <w:lang w:val="en-GB"/>
        </w:rPr>
        <w:t>and show how theoretical models enable qualitative predictions of complex biological traits and species interactions.</w:t>
      </w:r>
      <w:r w:rsidR="008913FE" w:rsidRPr="003B2661">
        <w:rPr>
          <w:lang w:val="en-GB"/>
        </w:rPr>
        <w:t xml:space="preserve"> Future work should focus on integrative approaches linking theoretical predictions to measured empirical data to understand the multi-level processes affecting thermal ecology. There is still much to understand about the effect temperature plays on metabolism and all the processes it controls. In the light of recent global warming, it is thus crucial that more effort be focused on the role temperature plays in all things related to life on Earth. </w:t>
      </w:r>
    </w:p>
    <w:p w14:paraId="7E83AC20" w14:textId="77777777" w:rsidR="00416353" w:rsidRPr="003B2661" w:rsidRDefault="00416353" w:rsidP="00CB5862">
      <w:pPr>
        <w:spacing w:line="360" w:lineRule="auto"/>
        <w:jc w:val="both"/>
        <w:rPr>
          <w:lang w:val="en-GB"/>
        </w:rPr>
      </w:pPr>
    </w:p>
    <w:p w14:paraId="1C6F4A61" w14:textId="77777777" w:rsidR="007C527B" w:rsidRPr="003B2661" w:rsidRDefault="007C527B" w:rsidP="00CB5862">
      <w:pPr>
        <w:spacing w:line="360" w:lineRule="auto"/>
        <w:jc w:val="both"/>
        <w:rPr>
          <w:b/>
          <w:lang w:val="en-GB"/>
        </w:rPr>
      </w:pPr>
      <w:r w:rsidRPr="003B2661">
        <w:rPr>
          <w:b/>
          <w:sz w:val="38"/>
          <w:szCs w:val="38"/>
          <w:lang w:val="en-GB"/>
        </w:rPr>
        <w:lastRenderedPageBreak/>
        <w:t>Acknowledgements</w:t>
      </w:r>
    </w:p>
    <w:p w14:paraId="74851D5D" w14:textId="77777777" w:rsidR="007C527B" w:rsidRPr="003B2661" w:rsidRDefault="007C527B" w:rsidP="00CB5862">
      <w:pPr>
        <w:spacing w:line="360" w:lineRule="auto"/>
        <w:jc w:val="both"/>
        <w:rPr>
          <w:lang w:val="en-GB"/>
        </w:rPr>
      </w:pPr>
      <w:r w:rsidRPr="003B2661">
        <w:rPr>
          <w:lang w:val="en-GB"/>
        </w:rPr>
        <w:t xml:space="preserve">Special thanks go to Dr </w:t>
      </w:r>
      <w:proofErr w:type="spellStart"/>
      <w:r w:rsidRPr="003B2661">
        <w:rPr>
          <w:lang w:val="en-GB"/>
        </w:rPr>
        <w:t>Ka</w:t>
      </w:r>
      <w:r w:rsidR="003E56E0" w:rsidRPr="003B2661">
        <w:rPr>
          <w:lang w:val="en-GB"/>
        </w:rPr>
        <w:t>tarzyna</w:t>
      </w:r>
      <w:proofErr w:type="spellEnd"/>
      <w:r w:rsidR="003E56E0" w:rsidRPr="003B2661">
        <w:rPr>
          <w:lang w:val="en-GB"/>
        </w:rPr>
        <w:t xml:space="preserve"> </w:t>
      </w:r>
      <w:proofErr w:type="spellStart"/>
      <w:r w:rsidR="003E56E0" w:rsidRPr="003B2661">
        <w:rPr>
          <w:lang w:val="en-GB"/>
        </w:rPr>
        <w:t>Sroczynska</w:t>
      </w:r>
      <w:proofErr w:type="spellEnd"/>
      <w:r w:rsidR="003E56E0" w:rsidRPr="003B2661">
        <w:rPr>
          <w:lang w:val="en-GB"/>
        </w:rPr>
        <w:t xml:space="preserve"> and Miss </w:t>
      </w:r>
      <w:proofErr w:type="spellStart"/>
      <w:r w:rsidR="003E56E0" w:rsidRPr="003B2661">
        <w:rPr>
          <w:lang w:val="en-GB"/>
        </w:rPr>
        <w:t>Cà</w:t>
      </w:r>
      <w:r w:rsidRPr="003B2661">
        <w:rPr>
          <w:lang w:val="en-GB"/>
        </w:rPr>
        <w:t>tia</w:t>
      </w:r>
      <w:proofErr w:type="spellEnd"/>
      <w:r w:rsidRPr="003B2661">
        <w:rPr>
          <w:lang w:val="en-GB"/>
        </w:rPr>
        <w:t xml:space="preserve"> </w:t>
      </w:r>
      <w:proofErr w:type="spellStart"/>
      <w:r w:rsidRPr="003B2661">
        <w:rPr>
          <w:lang w:val="en-GB"/>
        </w:rPr>
        <w:t>Lucio</w:t>
      </w:r>
      <w:proofErr w:type="spellEnd"/>
      <w:r w:rsidRPr="003B2661">
        <w:rPr>
          <w:lang w:val="en-GB"/>
        </w:rPr>
        <w:t xml:space="preserve"> Pereira for their support in collecting the data used in this study.</w:t>
      </w:r>
    </w:p>
    <w:p w14:paraId="31C4667B" w14:textId="77777777" w:rsidR="007C527B" w:rsidRPr="003B2661" w:rsidRDefault="007C527B" w:rsidP="00CB5862">
      <w:pPr>
        <w:spacing w:line="360" w:lineRule="auto"/>
        <w:jc w:val="both"/>
        <w:rPr>
          <w:lang w:val="en-GB"/>
        </w:rPr>
      </w:pPr>
    </w:p>
    <w:p w14:paraId="569C5386" w14:textId="77777777" w:rsidR="007C527B" w:rsidRPr="003B2661" w:rsidRDefault="007C527B" w:rsidP="00CB5862">
      <w:pPr>
        <w:spacing w:line="360" w:lineRule="auto"/>
        <w:jc w:val="both"/>
        <w:rPr>
          <w:b/>
          <w:lang w:val="en-GB"/>
        </w:rPr>
      </w:pPr>
      <w:r w:rsidRPr="003B2661">
        <w:rPr>
          <w:b/>
          <w:sz w:val="38"/>
          <w:szCs w:val="38"/>
          <w:lang w:val="en-GB"/>
        </w:rPr>
        <w:t>Authors contribution statement</w:t>
      </w:r>
    </w:p>
    <w:p w14:paraId="463D2986" w14:textId="77777777" w:rsidR="007C527B" w:rsidRPr="003B2661" w:rsidRDefault="007C527B" w:rsidP="00CB5862">
      <w:pPr>
        <w:spacing w:line="360" w:lineRule="auto"/>
        <w:jc w:val="both"/>
        <w:rPr>
          <w:lang w:val="en-GB"/>
        </w:rPr>
      </w:pPr>
      <w:r w:rsidRPr="003B2661">
        <w:rPr>
          <w:lang w:val="en-GB"/>
        </w:rPr>
        <w:t xml:space="preserve">F. Affinito, 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conceived the ideas and designed methodology; </w:t>
      </w:r>
    </w:p>
    <w:p w14:paraId="336EDE76" w14:textId="77777777" w:rsidR="007C527B" w:rsidRPr="003B2661" w:rsidRDefault="007C527B" w:rsidP="00CB5862">
      <w:pPr>
        <w:spacing w:line="360" w:lineRule="auto"/>
        <w:jc w:val="both"/>
        <w:rPr>
          <w:lang w:val="en-GB"/>
        </w:rPr>
      </w:pPr>
      <w:r w:rsidRPr="003B2661">
        <w:rPr>
          <w:lang w:val="en-GB"/>
        </w:rPr>
        <w:t xml:space="preserve">F. Affinito, M. Matias and R. </w:t>
      </w:r>
      <w:proofErr w:type="spellStart"/>
      <w:r w:rsidRPr="003B2661">
        <w:rPr>
          <w:lang w:val="en-GB"/>
        </w:rPr>
        <w:t>Kordas</w:t>
      </w:r>
      <w:proofErr w:type="spellEnd"/>
      <w:r w:rsidRPr="003B2661">
        <w:rPr>
          <w:lang w:val="en-GB"/>
        </w:rPr>
        <w:t xml:space="preserve"> collected the data; </w:t>
      </w:r>
    </w:p>
    <w:p w14:paraId="3F59141B" w14:textId="77777777" w:rsidR="007C527B" w:rsidRPr="003B2661" w:rsidRDefault="007C527B" w:rsidP="00CB5862">
      <w:pPr>
        <w:spacing w:line="360" w:lineRule="auto"/>
        <w:jc w:val="both"/>
        <w:rPr>
          <w:lang w:val="en-GB"/>
        </w:rPr>
      </w:pPr>
      <w:r w:rsidRPr="003B2661">
        <w:rPr>
          <w:lang w:val="en-GB"/>
        </w:rPr>
        <w:t>F. Affinito analysed the data; </w:t>
      </w:r>
    </w:p>
    <w:p w14:paraId="57653556" w14:textId="77777777" w:rsidR="007C527B" w:rsidRPr="003B2661" w:rsidRDefault="007C527B" w:rsidP="00CB5862">
      <w:pPr>
        <w:spacing w:line="360" w:lineRule="auto"/>
        <w:jc w:val="both"/>
        <w:rPr>
          <w:lang w:val="en-GB"/>
        </w:rPr>
      </w:pPr>
      <w:r w:rsidRPr="003B2661">
        <w:rPr>
          <w:lang w:val="en-GB"/>
        </w:rPr>
        <w:t>F. Affinito led the writing of the manuscript.</w:t>
      </w:r>
    </w:p>
    <w:p w14:paraId="60BC02CD" w14:textId="77777777" w:rsidR="007C527B" w:rsidRPr="003B2661" w:rsidRDefault="007C527B" w:rsidP="00CB5862">
      <w:pPr>
        <w:spacing w:line="360" w:lineRule="auto"/>
        <w:jc w:val="both"/>
        <w:rPr>
          <w:lang w:val="en-GB"/>
        </w:rPr>
      </w:pPr>
      <w:r w:rsidRPr="003B2661">
        <w:rPr>
          <w:lang w:val="en-GB"/>
        </w:rPr>
        <w:t xml:space="preserve">M. Matias, S. </w:t>
      </w:r>
      <w:proofErr w:type="spellStart"/>
      <w:r w:rsidRPr="003B2661">
        <w:rPr>
          <w:lang w:val="en-GB"/>
        </w:rPr>
        <w:t>Pawar</w:t>
      </w:r>
      <w:proofErr w:type="spellEnd"/>
      <w:r w:rsidRPr="003B2661">
        <w:rPr>
          <w:lang w:val="en-GB"/>
        </w:rPr>
        <w:t xml:space="preserve"> and R. </w:t>
      </w:r>
      <w:proofErr w:type="spellStart"/>
      <w:r w:rsidRPr="003B2661">
        <w:rPr>
          <w:lang w:val="en-GB"/>
        </w:rPr>
        <w:t>Kordas</w:t>
      </w:r>
      <w:proofErr w:type="spellEnd"/>
      <w:r w:rsidRPr="003B2661">
        <w:rPr>
          <w:lang w:val="en-GB"/>
        </w:rPr>
        <w:t xml:space="preserve"> revised and corrected the manuscript. </w:t>
      </w:r>
    </w:p>
    <w:p w14:paraId="2CD3C140" w14:textId="6A183CC7" w:rsidR="007E5D87" w:rsidRDefault="007C527B" w:rsidP="00CB5862">
      <w:pPr>
        <w:spacing w:line="360" w:lineRule="auto"/>
        <w:jc w:val="both"/>
        <w:rPr>
          <w:lang w:val="en-GB"/>
        </w:rPr>
      </w:pPr>
      <w:r w:rsidRPr="003B2661">
        <w:rPr>
          <w:lang w:val="en-GB"/>
        </w:rPr>
        <w:t>All authors contributed critically to the drafts and gave final approval for publication.</w:t>
      </w:r>
    </w:p>
    <w:p w14:paraId="2881F398" w14:textId="77777777" w:rsidR="00A11A4B" w:rsidRDefault="00A11A4B" w:rsidP="00CB5862">
      <w:pPr>
        <w:spacing w:line="360" w:lineRule="auto"/>
        <w:jc w:val="both"/>
        <w:rPr>
          <w:lang w:val="en-GB"/>
        </w:rPr>
      </w:pPr>
    </w:p>
    <w:p w14:paraId="00E87D27" w14:textId="77777777" w:rsidR="00881266" w:rsidRDefault="00A11A4B" w:rsidP="00CB5862">
      <w:pPr>
        <w:spacing w:line="360" w:lineRule="auto"/>
        <w:jc w:val="both"/>
        <w:rPr>
          <w:b/>
          <w:sz w:val="38"/>
          <w:szCs w:val="38"/>
          <w:lang w:val="en-GB"/>
        </w:rPr>
      </w:pPr>
      <w:r>
        <w:rPr>
          <w:b/>
          <w:sz w:val="38"/>
          <w:szCs w:val="38"/>
          <w:lang w:val="en-GB"/>
        </w:rPr>
        <w:t>References</w:t>
      </w:r>
    </w:p>
    <w:p w14:paraId="65D5A993"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Albouy</w:t>
      </w:r>
      <w:proofErr w:type="spellEnd"/>
      <w:r w:rsidRPr="00881266">
        <w:rPr>
          <w:rFonts w:ascii="Times Roman" w:hAnsi="Times Roman" w:cs="Times Roman"/>
          <w:color w:val="000000"/>
          <w:sz w:val="22"/>
          <w:szCs w:val="22"/>
          <w:lang w:val="en-US"/>
        </w:rPr>
        <w:t xml:space="preserve">, C., Velez, L., </w:t>
      </w:r>
      <w:proofErr w:type="spellStart"/>
      <w:r w:rsidRPr="00881266">
        <w:rPr>
          <w:rFonts w:ascii="Times Roman" w:hAnsi="Times Roman" w:cs="Times Roman"/>
          <w:color w:val="000000"/>
          <w:sz w:val="22"/>
          <w:szCs w:val="22"/>
          <w:lang w:val="en-US"/>
        </w:rPr>
        <w:t>Coll</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Colloca</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Loc’h</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Mouillot</w:t>
      </w:r>
      <w:proofErr w:type="spellEnd"/>
      <w:r w:rsidRPr="00881266">
        <w:rPr>
          <w:rFonts w:ascii="Times Roman" w:hAnsi="Times Roman" w:cs="Times Roman"/>
          <w:color w:val="000000"/>
          <w:sz w:val="22"/>
          <w:szCs w:val="22"/>
          <w:lang w:val="en-US"/>
        </w:rPr>
        <w:t xml:space="preserve">, D., and Gravel, D. (2014). From projected species distribution to food-web structure under climate change. Global change biology, 20(3):730–741. </w:t>
      </w:r>
    </w:p>
    <w:p w14:paraId="4EB2B1E2" w14:textId="77777777" w:rsid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Alexander, R. M. (2003). Principles of animal locomotion. Princeton University Press. </w:t>
      </w:r>
      <w:proofErr w:type="spellStart"/>
      <w:r w:rsidRPr="00881266">
        <w:rPr>
          <w:rFonts w:ascii="Times Roman" w:hAnsi="Times Roman" w:cs="Times Roman"/>
          <w:color w:val="000000"/>
          <w:sz w:val="22"/>
          <w:szCs w:val="22"/>
          <w:lang w:val="en-US"/>
        </w:rPr>
        <w:t>Amarasekare</w:t>
      </w:r>
      <w:proofErr w:type="spellEnd"/>
      <w:r w:rsidRPr="00881266">
        <w:rPr>
          <w:rFonts w:ascii="Times Roman" w:hAnsi="Times Roman" w:cs="Times Roman"/>
          <w:color w:val="000000"/>
          <w:sz w:val="22"/>
          <w:szCs w:val="22"/>
          <w:lang w:val="en-US"/>
        </w:rPr>
        <w:t>, P. and Savage, V. (2011). A framework for elucidating the temperature dependence of fitness. The American Naturalist, 179(2):178–191. </w:t>
      </w:r>
    </w:p>
    <w:p w14:paraId="75AC265A" w14:textId="77777777" w:rsid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(2006). Estimating and comparing thermal performance curves. Journal of Thermal Biology, 31(7):541–545. </w:t>
      </w:r>
      <w:proofErr w:type="spellStart"/>
      <w:r w:rsidRPr="00881266">
        <w:rPr>
          <w:rFonts w:ascii="Times Roman" w:hAnsi="Times Roman" w:cs="Times Roman"/>
          <w:color w:val="000000"/>
          <w:sz w:val="22"/>
          <w:szCs w:val="22"/>
          <w:lang w:val="en-US"/>
        </w:rPr>
        <w:t>Angilletta</w:t>
      </w:r>
      <w:proofErr w:type="spellEnd"/>
      <w:r w:rsidRPr="00881266">
        <w:rPr>
          <w:rFonts w:ascii="Times Roman" w:hAnsi="Times Roman" w:cs="Times Roman"/>
          <w:color w:val="000000"/>
          <w:sz w:val="22"/>
          <w:szCs w:val="22"/>
          <w:lang w:val="en-US"/>
        </w:rPr>
        <w:t>, M. J. (2009). Thermal adaptation: a theoretical and empirical synthesis. Oxford University Press. </w:t>
      </w:r>
    </w:p>
    <w:p w14:paraId="5D1D76ED" w14:textId="6848410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Atkinson, D. (1994). Temperature and organism size: a biological law for </w:t>
      </w:r>
      <w:proofErr w:type="spellStart"/>
      <w:r w:rsidRPr="00881266">
        <w:rPr>
          <w:rFonts w:ascii="Times Roman" w:hAnsi="Times Roman" w:cs="Times Roman"/>
          <w:color w:val="000000"/>
          <w:sz w:val="22"/>
          <w:szCs w:val="22"/>
          <w:lang w:val="en-US"/>
        </w:rPr>
        <w:t>ectotherms</w:t>
      </w:r>
      <w:proofErr w:type="spellEnd"/>
      <w:r w:rsidRPr="00881266">
        <w:rPr>
          <w:rFonts w:ascii="Times Roman" w:hAnsi="Times Roman" w:cs="Times Roman"/>
          <w:color w:val="000000"/>
          <w:sz w:val="22"/>
          <w:szCs w:val="22"/>
          <w:lang w:val="en-US"/>
        </w:rPr>
        <w:t xml:space="preserve">? Advances in ecological research, 25:1–1. </w:t>
      </w:r>
    </w:p>
    <w:p w14:paraId="4E683E42"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Bauernfeind</w:t>
      </w:r>
      <w:proofErr w:type="spellEnd"/>
      <w:r w:rsidRPr="00881266">
        <w:rPr>
          <w:rFonts w:ascii="Times Roman" w:hAnsi="Times Roman" w:cs="Times Roman"/>
          <w:color w:val="000000"/>
          <w:sz w:val="22"/>
          <w:szCs w:val="22"/>
          <w:lang w:val="en-US"/>
        </w:rPr>
        <w:t xml:space="preserve">, E. and </w:t>
      </w:r>
      <w:proofErr w:type="spellStart"/>
      <w:r w:rsidRPr="00881266">
        <w:rPr>
          <w:rFonts w:ascii="Times Roman" w:hAnsi="Times Roman" w:cs="Times Roman"/>
          <w:color w:val="000000"/>
          <w:sz w:val="22"/>
          <w:szCs w:val="22"/>
          <w:lang w:val="en-US"/>
        </w:rPr>
        <w:t>Soldan</w:t>
      </w:r>
      <w:proofErr w:type="spellEnd"/>
      <w:r w:rsidRPr="00881266">
        <w:rPr>
          <w:rFonts w:ascii="Times Roman" w:hAnsi="Times Roman" w:cs="Times Roman"/>
          <w:color w:val="000000"/>
          <w:sz w:val="22"/>
          <w:szCs w:val="22"/>
          <w:lang w:val="en-US"/>
        </w:rPr>
        <w:t>, T. (2012). The Mayflies of Europe (</w:t>
      </w:r>
      <w:proofErr w:type="spellStart"/>
      <w:r w:rsidRPr="00881266">
        <w:rPr>
          <w:rFonts w:ascii="Times Roman" w:hAnsi="Times Roman" w:cs="Times Roman"/>
          <w:color w:val="000000"/>
          <w:sz w:val="22"/>
          <w:szCs w:val="22"/>
          <w:lang w:val="en-US"/>
        </w:rPr>
        <w:t>Ephemeroptera</w:t>
      </w:r>
      <w:proofErr w:type="spellEnd"/>
      <w:r w:rsidRPr="00881266">
        <w:rPr>
          <w:rFonts w:ascii="Times Roman" w:hAnsi="Times Roman" w:cs="Times Roman"/>
          <w:color w:val="000000"/>
          <w:sz w:val="22"/>
          <w:szCs w:val="22"/>
          <w:lang w:val="en-US"/>
        </w:rPr>
        <w:t xml:space="preserve">). Brill. </w:t>
      </w:r>
    </w:p>
    <w:p w14:paraId="102953D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Brodersen</w:t>
      </w:r>
      <w:proofErr w:type="spellEnd"/>
      <w:r w:rsidRPr="00881266">
        <w:rPr>
          <w:rFonts w:ascii="Times Roman" w:hAnsi="Times Roman" w:cs="Times Roman"/>
          <w:color w:val="000000"/>
          <w:sz w:val="22"/>
          <w:szCs w:val="22"/>
          <w:lang w:val="en-US"/>
        </w:rPr>
        <w:t>, K. P., Pedersen, O., Walker, I. R., and Jensen, M. T. (2008). Respiration of midges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in </w:t>
      </w:r>
      <w:proofErr w:type="spellStart"/>
      <w:r w:rsidRPr="00881266">
        <w:rPr>
          <w:rFonts w:ascii="Times Roman" w:hAnsi="Times Roman" w:cs="Times Roman"/>
          <w:color w:val="000000"/>
          <w:sz w:val="22"/>
          <w:szCs w:val="22"/>
          <w:lang w:val="en-US"/>
        </w:rPr>
        <w:t>british</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columbian</w:t>
      </w:r>
      <w:proofErr w:type="spellEnd"/>
      <w:r w:rsidRPr="00881266">
        <w:rPr>
          <w:rFonts w:ascii="Times Roman" w:hAnsi="Times Roman" w:cs="Times Roman"/>
          <w:color w:val="000000"/>
          <w:sz w:val="22"/>
          <w:szCs w:val="22"/>
          <w:lang w:val="en-US"/>
        </w:rPr>
        <w:t xml:space="preserve"> lakes: oxy-regulation, temperature and their role as </w:t>
      </w:r>
      <w:proofErr w:type="spellStart"/>
      <w:r w:rsidRPr="00881266">
        <w:rPr>
          <w:rFonts w:ascii="Times Roman" w:hAnsi="Times Roman" w:cs="Times Roman"/>
          <w:color w:val="000000"/>
          <w:sz w:val="22"/>
          <w:szCs w:val="22"/>
          <w:lang w:val="en-US"/>
        </w:rPr>
        <w:t>palaeo</w:t>
      </w:r>
      <w:proofErr w:type="spellEnd"/>
      <w:r w:rsidRPr="00881266">
        <w:rPr>
          <w:rFonts w:ascii="Times Roman" w:hAnsi="Times Roman" w:cs="Times Roman"/>
          <w:color w:val="000000"/>
          <w:sz w:val="22"/>
          <w:szCs w:val="22"/>
          <w:lang w:val="en-US"/>
        </w:rPr>
        <w:t xml:space="preserve">-indicators. Freshwater Biology, 53(3):593–602. </w:t>
      </w:r>
    </w:p>
    <w:p w14:paraId="1C829EE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Brown, J. H.,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Allen, A. P., Savage, V. M., and West, G. B. (2004). Toward a metabolic theory of ecology. Ecology, 85(7):1771–1789. </w:t>
      </w:r>
    </w:p>
    <w:p w14:paraId="5A179D92" w14:textId="28ECA3A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Clements, C. F., </w:t>
      </w:r>
      <w:proofErr w:type="spellStart"/>
      <w:r w:rsidRPr="00881266">
        <w:rPr>
          <w:rFonts w:ascii="Times Roman" w:hAnsi="Times Roman" w:cs="Times Roman"/>
          <w:color w:val="000000"/>
          <w:sz w:val="22"/>
          <w:szCs w:val="22"/>
          <w:lang w:val="en-US"/>
        </w:rPr>
        <w:t>Collen</w:t>
      </w:r>
      <w:proofErr w:type="spellEnd"/>
      <w:r w:rsidRPr="00881266">
        <w:rPr>
          <w:rFonts w:ascii="Times Roman" w:hAnsi="Times Roman" w:cs="Times Roman"/>
          <w:color w:val="000000"/>
          <w:sz w:val="22"/>
          <w:szCs w:val="22"/>
          <w:lang w:val="en-US"/>
        </w:rPr>
        <w:t xml:space="preserve">, B., Blackburn, T. M., and </w:t>
      </w:r>
      <w:proofErr w:type="spellStart"/>
      <w:r w:rsidRPr="00881266">
        <w:rPr>
          <w:rFonts w:ascii="Times Roman" w:hAnsi="Times Roman" w:cs="Times Roman"/>
          <w:color w:val="000000"/>
          <w:sz w:val="22"/>
          <w:szCs w:val="22"/>
          <w:lang w:val="en-US"/>
        </w:rPr>
        <w:t>Petche</w:t>
      </w:r>
      <w:r>
        <w:rPr>
          <w:rFonts w:ascii="Times Roman" w:hAnsi="Times Roman" w:cs="Times Roman"/>
          <w:color w:val="000000"/>
          <w:sz w:val="22"/>
          <w:szCs w:val="22"/>
          <w:lang w:val="en-US"/>
        </w:rPr>
        <w:t>y</w:t>
      </w:r>
      <w:proofErr w:type="spellEnd"/>
      <w:r>
        <w:rPr>
          <w:rFonts w:ascii="Times Roman" w:hAnsi="Times Roman" w:cs="Times Roman"/>
          <w:color w:val="000000"/>
          <w:sz w:val="22"/>
          <w:szCs w:val="22"/>
          <w:lang w:val="en-US"/>
        </w:rPr>
        <w:t>, O. L. (2014). Effects of di</w:t>
      </w:r>
      <w:r w:rsidRPr="00881266">
        <w:rPr>
          <w:rFonts w:ascii="Times Roman" w:hAnsi="Times Roman" w:cs="Times Roman"/>
          <w:color w:val="000000"/>
          <w:sz w:val="22"/>
          <w:szCs w:val="22"/>
          <w:lang w:val="en-US"/>
        </w:rPr>
        <w:t xml:space="preserve">rectional environmental change on extinction dynamics in experimental microbial com- munities are predicted by a simple model. </w:t>
      </w:r>
      <w:proofErr w:type="spellStart"/>
      <w:r w:rsidRPr="00881266">
        <w:rPr>
          <w:rFonts w:ascii="Times Roman" w:hAnsi="Times Roman" w:cs="Times Roman"/>
          <w:color w:val="000000"/>
          <w:sz w:val="22"/>
          <w:szCs w:val="22"/>
          <w:lang w:val="en-US"/>
        </w:rPr>
        <w:t>Oikos</w:t>
      </w:r>
      <w:proofErr w:type="spellEnd"/>
      <w:r w:rsidRPr="00881266">
        <w:rPr>
          <w:rFonts w:ascii="Times Roman" w:hAnsi="Times Roman" w:cs="Times Roman"/>
          <w:color w:val="000000"/>
          <w:sz w:val="22"/>
          <w:szCs w:val="22"/>
          <w:lang w:val="en-US"/>
        </w:rPr>
        <w:t xml:space="preserve">, 123(2):141–150. </w:t>
      </w:r>
    </w:p>
    <w:p w14:paraId="5704E213"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Coley, P. D., Bryant, J. P., and Chapin III, F. S. (1985). Resource availability and plant </w:t>
      </w:r>
      <w:proofErr w:type="spellStart"/>
      <w:r w:rsidRPr="00881266">
        <w:rPr>
          <w:rFonts w:ascii="Times Roman" w:hAnsi="Times Roman" w:cs="Times Roman"/>
          <w:color w:val="000000"/>
          <w:sz w:val="22"/>
          <w:szCs w:val="22"/>
          <w:lang w:val="en-US"/>
        </w:rPr>
        <w:t>antiherbivore</w:t>
      </w:r>
      <w:proofErr w:type="spellEnd"/>
      <w:r w:rsidRPr="00881266">
        <w:rPr>
          <w:rFonts w:ascii="Times Roman" w:hAnsi="Times Roman" w:cs="Times Roman"/>
          <w:color w:val="000000"/>
          <w:sz w:val="22"/>
          <w:szCs w:val="22"/>
          <w:lang w:val="en-US"/>
        </w:rPr>
        <w:t xml:space="preserve"> defense. Science, 230:895–900. </w:t>
      </w:r>
    </w:p>
    <w:p w14:paraId="7161CC4A"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Cranston, P. S.,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L. C. V., and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 D. (1995). The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 biology and ecology of non-biting midges / edited by P.D. </w:t>
      </w:r>
      <w:proofErr w:type="spellStart"/>
      <w:r w:rsidRPr="00881266">
        <w:rPr>
          <w:rFonts w:ascii="Times Roman" w:hAnsi="Times Roman" w:cs="Times Roman"/>
          <w:color w:val="000000"/>
          <w:sz w:val="22"/>
          <w:szCs w:val="22"/>
          <w:lang w:val="en-US"/>
        </w:rPr>
        <w:t>Armitage</w:t>
      </w:r>
      <w:proofErr w:type="spellEnd"/>
      <w:r w:rsidRPr="00881266">
        <w:rPr>
          <w:rFonts w:ascii="Times Roman" w:hAnsi="Times Roman" w:cs="Times Roman"/>
          <w:color w:val="000000"/>
          <w:sz w:val="22"/>
          <w:szCs w:val="22"/>
          <w:lang w:val="en-US"/>
        </w:rPr>
        <w:t xml:space="preserve">, P.S. Cranston, L.C.V. </w:t>
      </w:r>
      <w:proofErr w:type="spellStart"/>
      <w:r w:rsidRPr="00881266">
        <w:rPr>
          <w:rFonts w:ascii="Times Roman" w:hAnsi="Times Roman" w:cs="Times Roman"/>
          <w:color w:val="000000"/>
          <w:sz w:val="22"/>
          <w:szCs w:val="22"/>
          <w:lang w:val="en-US"/>
        </w:rPr>
        <w:t>Pinder</w:t>
      </w:r>
      <w:proofErr w:type="spellEnd"/>
      <w:r w:rsidRPr="00881266">
        <w:rPr>
          <w:rFonts w:ascii="Times Roman" w:hAnsi="Times Roman" w:cs="Times Roman"/>
          <w:color w:val="000000"/>
          <w:sz w:val="22"/>
          <w:szCs w:val="22"/>
          <w:lang w:val="en-US"/>
        </w:rPr>
        <w:t xml:space="preserve">. Chapman Hall London. </w:t>
      </w:r>
    </w:p>
    <w:p w14:paraId="4FE72778"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xml:space="preserve">, S., and Savage, V. M. (2011). Systematic variation in the temperature dependence of physiological and ecological traits. Proceedings of the National Academy of Sciences, 108(26):10591–10596. </w:t>
      </w:r>
    </w:p>
    <w:p w14:paraId="09DACA19" w14:textId="4F41BE8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Dell, A. I., </w:t>
      </w: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xml:space="preserve">, S., and Savage, V. M. (2014). Temperature dependence of trophic interactions are driven by asymmetry of species responses and foraging strategy. Journal of Animal Ecology, 83(1):70–84. </w:t>
      </w:r>
    </w:p>
    <w:p w14:paraId="2987DBC1" w14:textId="674E4D11"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DeLong, J. P. (2012). Experimental demonstration of a rate–size</w:t>
      </w:r>
      <w:r>
        <w:rPr>
          <w:rFonts w:ascii="Times Roman" w:hAnsi="Times Roman" w:cs="Times Roman"/>
          <w:color w:val="000000"/>
          <w:sz w:val="22"/>
          <w:szCs w:val="22"/>
          <w:lang w:val="en-US"/>
        </w:rPr>
        <w:t xml:space="preserve"> </w:t>
      </w:r>
      <w:r w:rsidRPr="00881266">
        <w:rPr>
          <w:rFonts w:ascii="Times Roman" w:hAnsi="Times Roman" w:cs="Times Roman"/>
          <w:color w:val="000000"/>
          <w:sz w:val="22"/>
          <w:szCs w:val="22"/>
          <w:lang w:val="en-US"/>
        </w:rPr>
        <w:t xml:space="preserve">trade-off governing body size optimization. Evolutionary Ecology Research, 14(3):343–352. </w:t>
      </w:r>
    </w:p>
    <w:p w14:paraId="5C063734"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Brassil</w:t>
      </w:r>
      <w:proofErr w:type="spellEnd"/>
      <w:r w:rsidRPr="00881266">
        <w:rPr>
          <w:rFonts w:ascii="Times Roman" w:hAnsi="Times Roman" w:cs="Times Roman"/>
          <w:color w:val="000000"/>
          <w:sz w:val="22"/>
          <w:szCs w:val="22"/>
          <w:lang w:val="en-US"/>
        </w:rPr>
        <w:t xml:space="preserve">, C. E., Erickson, E. K., Forbes, V. E., Moriyama, E. N., and </w:t>
      </w:r>
      <w:proofErr w:type="spellStart"/>
      <w:r w:rsidRPr="00881266">
        <w:rPr>
          <w:rFonts w:ascii="Times Roman" w:hAnsi="Times Roman" w:cs="Times Roman"/>
          <w:color w:val="000000"/>
          <w:sz w:val="22"/>
          <w:szCs w:val="22"/>
          <w:lang w:val="en-US"/>
        </w:rPr>
        <w:t>Riekhof</w:t>
      </w:r>
      <w:proofErr w:type="spellEnd"/>
      <w:r w:rsidRPr="00881266">
        <w:rPr>
          <w:rFonts w:ascii="Times Roman" w:hAnsi="Times Roman" w:cs="Times Roman"/>
          <w:color w:val="000000"/>
          <w:sz w:val="22"/>
          <w:szCs w:val="22"/>
          <w:lang w:val="en-US"/>
        </w:rPr>
        <w:t xml:space="preserve">, W. R. (2017a). Dynamic thermal reaction norms and body size oscillations challenge explanations of the temperature–size rule. Evolutionary Ecology Research, 18(3):293–303. </w:t>
      </w:r>
    </w:p>
    <w:p w14:paraId="7580B9A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DeLong, J. P., </w:t>
      </w: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xml:space="preserve">, T. M., Bachman, G., Reed, B., </w:t>
      </w:r>
      <w:proofErr w:type="spellStart"/>
      <w:r w:rsidRPr="00881266">
        <w:rPr>
          <w:rFonts w:ascii="Times Roman" w:hAnsi="Times Roman" w:cs="Times Roman"/>
          <w:color w:val="000000"/>
          <w:sz w:val="22"/>
          <w:szCs w:val="22"/>
          <w:lang w:val="en-US"/>
        </w:rPr>
        <w:t>Neyer</w:t>
      </w:r>
      <w:proofErr w:type="spellEnd"/>
      <w:r w:rsidRPr="00881266">
        <w:rPr>
          <w:rFonts w:ascii="Times Roman" w:hAnsi="Times Roman" w:cs="Times Roman"/>
          <w:color w:val="000000"/>
          <w:sz w:val="22"/>
          <w:szCs w:val="22"/>
          <w:lang w:val="en-US"/>
        </w:rPr>
        <w:t xml:space="preserve">, A., and </w:t>
      </w:r>
      <w:proofErr w:type="spellStart"/>
      <w:r w:rsidRPr="00881266">
        <w:rPr>
          <w:rFonts w:ascii="Times Roman" w:hAnsi="Times Roman" w:cs="Times Roman"/>
          <w:color w:val="000000"/>
          <w:sz w:val="22"/>
          <w:szCs w:val="22"/>
          <w:lang w:val="en-US"/>
        </w:rPr>
        <w:t>Montooth</w:t>
      </w:r>
      <w:proofErr w:type="spellEnd"/>
      <w:r w:rsidRPr="00881266">
        <w:rPr>
          <w:rFonts w:ascii="Times Roman" w:hAnsi="Times Roman" w:cs="Times Roman"/>
          <w:color w:val="000000"/>
          <w:sz w:val="22"/>
          <w:szCs w:val="22"/>
          <w:lang w:val="en-US"/>
        </w:rPr>
        <w:t xml:space="preserve">, K. (2017b). The combined effects of reactant kinetics and enzyme stability explain the temperature dependence of metabolic rates. Ecology and evolution. </w:t>
      </w:r>
    </w:p>
    <w:p w14:paraId="665F2DDB"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Elzhov</w:t>
      </w:r>
      <w:proofErr w:type="spellEnd"/>
      <w:r w:rsidRPr="00881266">
        <w:rPr>
          <w:rFonts w:ascii="Times Roman" w:hAnsi="Times Roman" w:cs="Times Roman"/>
          <w:color w:val="000000"/>
          <w:sz w:val="22"/>
          <w:szCs w:val="22"/>
          <w:lang w:val="en-US"/>
        </w:rPr>
        <w:t xml:space="preserve">, T. V., Mullen, K. M., </w:t>
      </w:r>
      <w:proofErr w:type="spellStart"/>
      <w:r w:rsidRPr="00881266">
        <w:rPr>
          <w:rFonts w:ascii="Times Roman" w:hAnsi="Times Roman" w:cs="Times Roman"/>
          <w:color w:val="000000"/>
          <w:sz w:val="22"/>
          <w:szCs w:val="22"/>
          <w:lang w:val="en-US"/>
        </w:rPr>
        <w:t>Spiess</w:t>
      </w:r>
      <w:proofErr w:type="spellEnd"/>
      <w:r w:rsidRPr="00881266">
        <w:rPr>
          <w:rFonts w:ascii="Times Roman" w:hAnsi="Times Roman" w:cs="Times Roman"/>
          <w:color w:val="000000"/>
          <w:sz w:val="22"/>
          <w:szCs w:val="22"/>
          <w:lang w:val="en-US"/>
        </w:rPr>
        <w:t xml:space="preserve">, A.-N., and </w:t>
      </w:r>
      <w:proofErr w:type="spellStart"/>
      <w:r w:rsidRPr="00881266">
        <w:rPr>
          <w:rFonts w:ascii="Times Roman" w:hAnsi="Times Roman" w:cs="Times Roman"/>
          <w:color w:val="000000"/>
          <w:sz w:val="22"/>
          <w:szCs w:val="22"/>
          <w:lang w:val="en-US"/>
        </w:rPr>
        <w:t>Bolker</w:t>
      </w:r>
      <w:proofErr w:type="spellEnd"/>
      <w:r w:rsidRPr="00881266">
        <w:rPr>
          <w:rFonts w:ascii="Times Roman" w:hAnsi="Times Roman" w:cs="Times Roman"/>
          <w:color w:val="000000"/>
          <w:sz w:val="22"/>
          <w:szCs w:val="22"/>
          <w:lang w:val="en-US"/>
        </w:rPr>
        <w:t xml:space="preserve">, B. (2016). </w:t>
      </w:r>
      <w:proofErr w:type="spellStart"/>
      <w:r w:rsidRPr="00881266">
        <w:rPr>
          <w:rFonts w:ascii="Times Roman" w:hAnsi="Times Roman" w:cs="Times Roman"/>
          <w:color w:val="000000"/>
          <w:sz w:val="22"/>
          <w:szCs w:val="22"/>
          <w:lang w:val="en-US"/>
        </w:rPr>
        <w:t>minpack.lm</w:t>
      </w:r>
      <w:proofErr w:type="spellEnd"/>
      <w:r w:rsidRPr="00881266">
        <w:rPr>
          <w:rFonts w:ascii="Times Roman" w:hAnsi="Times Roman" w:cs="Times Roman"/>
          <w:color w:val="000000"/>
          <w:sz w:val="22"/>
          <w:szCs w:val="22"/>
          <w:lang w:val="en-US"/>
        </w:rPr>
        <w:t xml:space="preserve">: R In- </w:t>
      </w:r>
      <w:proofErr w:type="spellStart"/>
      <w:r w:rsidRPr="00881266">
        <w:rPr>
          <w:rFonts w:ascii="Times Roman" w:hAnsi="Times Roman" w:cs="Times Roman"/>
          <w:color w:val="000000"/>
          <w:sz w:val="22"/>
          <w:szCs w:val="22"/>
          <w:lang w:val="en-US"/>
        </w:rPr>
        <w:t>terface</w:t>
      </w:r>
      <w:proofErr w:type="spellEnd"/>
      <w:r w:rsidRPr="00881266">
        <w:rPr>
          <w:rFonts w:ascii="Times Roman" w:hAnsi="Times Roman" w:cs="Times Roman"/>
          <w:color w:val="000000"/>
          <w:sz w:val="22"/>
          <w:szCs w:val="22"/>
          <w:lang w:val="en-US"/>
        </w:rPr>
        <w:t xml:space="preserve"> to the </w:t>
      </w:r>
      <w:proofErr w:type="spellStart"/>
      <w:r w:rsidRPr="00881266">
        <w:rPr>
          <w:rFonts w:ascii="Times Roman" w:hAnsi="Times Roman" w:cs="Times Roman"/>
          <w:color w:val="000000"/>
          <w:sz w:val="22"/>
          <w:szCs w:val="22"/>
          <w:lang w:val="en-US"/>
        </w:rPr>
        <w:t>Levenberg</w:t>
      </w:r>
      <w:proofErr w:type="spellEnd"/>
      <w:r w:rsidRPr="00881266">
        <w:rPr>
          <w:rFonts w:ascii="Times Roman" w:hAnsi="Times Roman" w:cs="Times Roman"/>
          <w:color w:val="000000"/>
          <w:sz w:val="22"/>
          <w:szCs w:val="22"/>
          <w:lang w:val="en-US"/>
        </w:rPr>
        <w:t xml:space="preserve">-Marquardt Nonlinear Least-Squares Algorithm Found in MIN- PACK, Plus Support for Bounds. R package version 1.2-1. </w:t>
      </w:r>
    </w:p>
    <w:p w14:paraId="6C6F23D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Frazier, M., Huey, R. B., and </w:t>
      </w:r>
      <w:proofErr w:type="spellStart"/>
      <w:r w:rsidRPr="00881266">
        <w:rPr>
          <w:rFonts w:ascii="Times Roman" w:hAnsi="Times Roman" w:cs="Times Roman"/>
          <w:color w:val="000000"/>
          <w:sz w:val="22"/>
          <w:szCs w:val="22"/>
          <w:lang w:val="en-US"/>
        </w:rPr>
        <w:t>Berrigan</w:t>
      </w:r>
      <w:proofErr w:type="spellEnd"/>
      <w:r w:rsidRPr="00881266">
        <w:rPr>
          <w:rFonts w:ascii="Times Roman" w:hAnsi="Times Roman" w:cs="Times Roman"/>
          <w:color w:val="000000"/>
          <w:sz w:val="22"/>
          <w:szCs w:val="22"/>
          <w:lang w:val="en-US"/>
        </w:rPr>
        <w:t xml:space="preserve">, D. (2006). Thermodynamics constrains the </w:t>
      </w:r>
      <w:proofErr w:type="spellStart"/>
      <w:r w:rsidRPr="00881266">
        <w:rPr>
          <w:rFonts w:ascii="Times Roman" w:hAnsi="Times Roman" w:cs="Times Roman"/>
          <w:color w:val="000000"/>
          <w:sz w:val="22"/>
          <w:szCs w:val="22"/>
          <w:lang w:val="en-US"/>
        </w:rPr>
        <w:t>evo</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lution</w:t>
      </w:r>
      <w:proofErr w:type="spellEnd"/>
      <w:r w:rsidRPr="00881266">
        <w:rPr>
          <w:rFonts w:ascii="Times Roman" w:hAnsi="Times Roman" w:cs="Times Roman"/>
          <w:color w:val="000000"/>
          <w:sz w:val="22"/>
          <w:szCs w:val="22"/>
          <w:lang w:val="en-US"/>
        </w:rPr>
        <w:t xml:space="preserve"> of insect population growth </w:t>
      </w:r>
      <w:proofErr w:type="spellStart"/>
      <w:r w:rsidRPr="00881266">
        <w:rPr>
          <w:rFonts w:ascii="Times Roman" w:hAnsi="Times Roman" w:cs="Times Roman"/>
          <w:color w:val="000000"/>
          <w:sz w:val="22"/>
          <w:szCs w:val="22"/>
          <w:lang w:val="en-US"/>
        </w:rPr>
        <w:t>rates:warmer</w:t>
      </w:r>
      <w:proofErr w:type="spellEnd"/>
      <w:r w:rsidRPr="00881266">
        <w:rPr>
          <w:rFonts w:ascii="Times Roman" w:hAnsi="Times Roman" w:cs="Times Roman"/>
          <w:color w:val="000000"/>
          <w:sz w:val="22"/>
          <w:szCs w:val="22"/>
          <w:lang w:val="en-US"/>
        </w:rPr>
        <w:t xml:space="preserve"> is better. The American Naturalist, 168(4):512–520. </w:t>
      </w:r>
    </w:p>
    <w:p w14:paraId="7EBFD86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w:t>
      </w:r>
      <w:proofErr w:type="spellStart"/>
      <w:r w:rsidRPr="00881266">
        <w:rPr>
          <w:rFonts w:ascii="Times Roman" w:hAnsi="Times Roman" w:cs="Times Roman"/>
          <w:color w:val="000000"/>
          <w:sz w:val="22"/>
          <w:szCs w:val="22"/>
          <w:lang w:val="en-US"/>
        </w:rPr>
        <w:t>Chelini</w:t>
      </w:r>
      <w:proofErr w:type="spellEnd"/>
      <w:r w:rsidRPr="00881266">
        <w:rPr>
          <w:rFonts w:ascii="Times Roman" w:hAnsi="Times Roman" w:cs="Times Roman"/>
          <w:color w:val="000000"/>
          <w:sz w:val="22"/>
          <w:szCs w:val="22"/>
          <w:lang w:val="en-US"/>
        </w:rPr>
        <w:t xml:space="preserve">, M.-C., Rosenthal, M. F., and DeLong, J. P. (2016). Crossing regimes of temperature dependence in animal movement. Global change biology, 22(5):1722– 1736. </w:t>
      </w:r>
    </w:p>
    <w:p w14:paraId="20DE093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Gibert</w:t>
      </w:r>
      <w:proofErr w:type="spellEnd"/>
      <w:r w:rsidRPr="00881266">
        <w:rPr>
          <w:rFonts w:ascii="Times Roman" w:hAnsi="Times Roman" w:cs="Times Roman"/>
          <w:color w:val="000000"/>
          <w:sz w:val="22"/>
          <w:szCs w:val="22"/>
          <w:lang w:val="en-US"/>
        </w:rPr>
        <w:t xml:space="preserve">, J. P. and DeLong, J. P. (2014). Temperature alters food web body-size structure. Biology letters, 10(8):20140473. </w:t>
      </w:r>
    </w:p>
    <w:p w14:paraId="01135693"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Gilbert, D., </w:t>
      </w:r>
      <w:proofErr w:type="spellStart"/>
      <w:r w:rsidRPr="00881266">
        <w:rPr>
          <w:rFonts w:ascii="Times Roman" w:hAnsi="Times Roman" w:cs="Times Roman"/>
          <w:color w:val="000000"/>
          <w:sz w:val="22"/>
          <w:szCs w:val="22"/>
          <w:lang w:val="en-US"/>
        </w:rPr>
        <w:t>Sundby</w:t>
      </w:r>
      <w:proofErr w:type="spellEnd"/>
      <w:r w:rsidRPr="00881266">
        <w:rPr>
          <w:rFonts w:ascii="Times Roman" w:hAnsi="Times Roman" w:cs="Times Roman"/>
          <w:color w:val="000000"/>
          <w:sz w:val="22"/>
          <w:szCs w:val="22"/>
          <w:lang w:val="en-US"/>
        </w:rPr>
        <w:t xml:space="preserve">, B., </w:t>
      </w:r>
      <w:proofErr w:type="spellStart"/>
      <w:r w:rsidRPr="00881266">
        <w:rPr>
          <w:rFonts w:ascii="Times Roman" w:hAnsi="Times Roman" w:cs="Times Roman"/>
          <w:color w:val="000000"/>
          <w:sz w:val="22"/>
          <w:szCs w:val="22"/>
          <w:lang w:val="en-US"/>
        </w:rPr>
        <w:t>Gobeil</w:t>
      </w:r>
      <w:proofErr w:type="spellEnd"/>
      <w:r w:rsidRPr="00881266">
        <w:rPr>
          <w:rFonts w:ascii="Times Roman" w:hAnsi="Times Roman" w:cs="Times Roman"/>
          <w:color w:val="000000"/>
          <w:sz w:val="22"/>
          <w:szCs w:val="22"/>
          <w:lang w:val="en-US"/>
        </w:rPr>
        <w:t xml:space="preserve">, C., </w:t>
      </w:r>
      <w:proofErr w:type="spellStart"/>
      <w:r w:rsidRPr="00881266">
        <w:rPr>
          <w:rFonts w:ascii="Times Roman" w:hAnsi="Times Roman" w:cs="Times Roman"/>
          <w:color w:val="000000"/>
          <w:sz w:val="22"/>
          <w:szCs w:val="22"/>
          <w:lang w:val="en-US"/>
        </w:rPr>
        <w:t>Mucci</w:t>
      </w:r>
      <w:proofErr w:type="spellEnd"/>
      <w:r w:rsidRPr="00881266">
        <w:rPr>
          <w:rFonts w:ascii="Times Roman" w:hAnsi="Times Roman" w:cs="Times Roman"/>
          <w:color w:val="000000"/>
          <w:sz w:val="22"/>
          <w:szCs w:val="22"/>
          <w:lang w:val="en-US"/>
        </w:rPr>
        <w:t xml:space="preserve">, A., and Tremblay, G.-H. (2005). A seventy-two- year record of diminishing deep-water oxygen in the </w:t>
      </w:r>
      <w:proofErr w:type="spellStart"/>
      <w:r w:rsidRPr="00881266">
        <w:rPr>
          <w:rFonts w:ascii="Times Roman" w:hAnsi="Times Roman" w:cs="Times Roman"/>
          <w:color w:val="000000"/>
          <w:sz w:val="22"/>
          <w:szCs w:val="22"/>
          <w:lang w:val="en-US"/>
        </w:rPr>
        <w:t>st.</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lawrence</w:t>
      </w:r>
      <w:proofErr w:type="spellEnd"/>
      <w:r w:rsidRPr="00881266">
        <w:rPr>
          <w:rFonts w:ascii="Times Roman" w:hAnsi="Times Roman" w:cs="Times Roman"/>
          <w:color w:val="000000"/>
          <w:sz w:val="22"/>
          <w:szCs w:val="22"/>
          <w:lang w:val="en-US"/>
        </w:rPr>
        <w:t xml:space="preserve"> estuary: The northwest </w:t>
      </w:r>
      <w:proofErr w:type="spellStart"/>
      <w:r w:rsidRPr="00881266">
        <w:rPr>
          <w:rFonts w:ascii="Times Roman" w:hAnsi="Times Roman" w:cs="Times Roman"/>
          <w:color w:val="000000"/>
          <w:sz w:val="22"/>
          <w:szCs w:val="22"/>
          <w:lang w:val="en-US"/>
        </w:rPr>
        <w:t>atlantic</w:t>
      </w:r>
      <w:proofErr w:type="spellEnd"/>
      <w:r w:rsidRPr="00881266">
        <w:rPr>
          <w:rFonts w:ascii="Times Roman" w:hAnsi="Times Roman" w:cs="Times Roman"/>
          <w:color w:val="000000"/>
          <w:sz w:val="22"/>
          <w:szCs w:val="22"/>
          <w:lang w:val="en-US"/>
        </w:rPr>
        <w:t xml:space="preserve"> connection. Limnology and Oceanography, 50(5):1654–1666. </w:t>
      </w:r>
    </w:p>
    <w:p w14:paraId="5DECFA9A"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Savage, V. M.,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(2001). Effects of size and temperature on metabolic rate. science, 293(5538):2248–2251. </w:t>
      </w:r>
    </w:p>
    <w:p w14:paraId="6756BE6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Hein, A. M.,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xml:space="preserve">, C., and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(2012). Energetic and biomechanical constraints on animal migration distance. Ecology letters, 15(2):104–110. </w:t>
      </w:r>
    </w:p>
    <w:p w14:paraId="05D4A1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Holling</w:t>
      </w:r>
      <w:proofErr w:type="spellEnd"/>
      <w:r w:rsidRPr="00881266">
        <w:rPr>
          <w:rFonts w:ascii="Times Roman" w:hAnsi="Times Roman" w:cs="Times Roman"/>
          <w:color w:val="000000"/>
          <w:sz w:val="22"/>
          <w:szCs w:val="22"/>
          <w:lang w:val="en-US"/>
        </w:rPr>
        <w:t xml:space="preserve">, C. S. (1959). Some characteristics of simple types of predation and parasitism1. The Canadian Entomologist, 91(7):385–398. </w:t>
      </w:r>
    </w:p>
    <w:p w14:paraId="4943E0D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Houghton, J. T. (1996). Climate change 1995: The science of climate change: contribution of working group I to the second assessment report of the Intergovernmental Panel on Climate Change, volume 2. Cambridge University Press. </w:t>
      </w:r>
    </w:p>
    <w:p w14:paraId="4C16A826"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Hughes, L. (2000). Biological consequences of global warming: is the signal already </w:t>
      </w:r>
      <w:proofErr w:type="spellStart"/>
      <w:r w:rsidRPr="00881266">
        <w:rPr>
          <w:rFonts w:ascii="Times Roman" w:hAnsi="Times Roman" w:cs="Times Roman"/>
          <w:color w:val="000000"/>
          <w:sz w:val="22"/>
          <w:szCs w:val="22"/>
          <w:lang w:val="en-US"/>
        </w:rPr>
        <w:t>ap</w:t>
      </w:r>
      <w:proofErr w:type="spellEnd"/>
      <w:r w:rsidRPr="00881266">
        <w:rPr>
          <w:rFonts w:ascii="Times Roman" w:hAnsi="Times Roman" w:cs="Times Roman"/>
          <w:color w:val="000000"/>
          <w:sz w:val="22"/>
          <w:szCs w:val="22"/>
          <w:lang w:val="en-US"/>
        </w:rPr>
        <w:t xml:space="preserve">- parent? Trends in ecology &amp; evolution, 15(2):56–61. </w:t>
      </w:r>
    </w:p>
    <w:p w14:paraId="0011213B" w14:textId="03E6EFEF"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Kingsolver, J. G. (2009). The well-</w:t>
      </w:r>
      <w:proofErr w:type="spellStart"/>
      <w:r w:rsidRPr="00881266">
        <w:rPr>
          <w:rFonts w:ascii="Times Roman" w:hAnsi="Times Roman" w:cs="Times Roman"/>
          <w:color w:val="000000"/>
          <w:sz w:val="22"/>
          <w:szCs w:val="22"/>
          <w:lang w:val="en-US"/>
        </w:rPr>
        <w:t>temperatured</w:t>
      </w:r>
      <w:proofErr w:type="spellEnd"/>
      <w:r w:rsidRPr="00881266">
        <w:rPr>
          <w:rFonts w:ascii="Times Roman" w:hAnsi="Times Roman" w:cs="Times Roman"/>
          <w:color w:val="000000"/>
          <w:sz w:val="22"/>
          <w:szCs w:val="22"/>
          <w:lang w:val="en-US"/>
        </w:rPr>
        <w:t xml:space="preserve"> biologist: (</w:t>
      </w:r>
      <w:proofErr w:type="spellStart"/>
      <w:r w:rsidRPr="00881266">
        <w:rPr>
          <w:rFonts w:ascii="Times Roman" w:hAnsi="Times Roman" w:cs="Times Roman"/>
          <w:color w:val="000000"/>
          <w:sz w:val="22"/>
          <w:szCs w:val="22"/>
          <w:lang w:val="en-US"/>
        </w:rPr>
        <w:t>american</w:t>
      </w:r>
      <w:proofErr w:type="spellEnd"/>
      <w:r w:rsidRPr="00881266">
        <w:rPr>
          <w:rFonts w:ascii="Times Roman" w:hAnsi="Times Roman" w:cs="Times Roman"/>
          <w:color w:val="000000"/>
          <w:sz w:val="22"/>
          <w:szCs w:val="22"/>
          <w:lang w:val="en-US"/>
        </w:rPr>
        <w:t xml:space="preserve"> society of naturalists presidential address). The American Naturalist, 174(6):755–768. </w:t>
      </w:r>
    </w:p>
    <w:p w14:paraId="2C348CC8"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Knies</w:t>
      </w:r>
      <w:proofErr w:type="spellEnd"/>
      <w:r w:rsidRPr="00881266">
        <w:rPr>
          <w:rFonts w:ascii="Times Roman" w:hAnsi="Times Roman" w:cs="Times Roman"/>
          <w:color w:val="000000"/>
          <w:sz w:val="22"/>
          <w:szCs w:val="22"/>
          <w:lang w:val="en-US"/>
        </w:rPr>
        <w:t xml:space="preserve">, J. L., Kingsolver, J. G., and Burch, C. L. (2009). Hotter is better and broader: thermal sensitivity of fitness in a population of bacteriophages. The American Naturalist, 173(4):419–430. </w:t>
      </w:r>
    </w:p>
    <w:p w14:paraId="77099EE9"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Kordas</w:t>
      </w:r>
      <w:proofErr w:type="spellEnd"/>
      <w:r w:rsidRPr="00881266">
        <w:rPr>
          <w:rFonts w:ascii="Times Roman" w:hAnsi="Times Roman" w:cs="Times Roman"/>
          <w:color w:val="000000"/>
          <w:sz w:val="22"/>
          <w:szCs w:val="22"/>
          <w:lang w:val="en-US"/>
        </w:rPr>
        <w:t xml:space="preserve">, R. L., Harley, C. D., and O’Connor, M. I. (2011). Community ecology in a warming world: the influence of temperature on interspecific interactions in marine systems. Journal of Experimental Marine Biology and Ecology, 400(1):218–226. </w:t>
      </w:r>
    </w:p>
    <w:p w14:paraId="47223858"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Long, Y., Hu, C., Shi, B., Yang, X., and </w:t>
      </w:r>
      <w:proofErr w:type="spellStart"/>
      <w:r w:rsidRPr="00881266">
        <w:rPr>
          <w:rFonts w:ascii="Times Roman" w:hAnsi="Times Roman" w:cs="Times Roman"/>
          <w:color w:val="000000"/>
          <w:sz w:val="22"/>
          <w:szCs w:val="22"/>
          <w:lang w:val="en-US"/>
        </w:rPr>
        <w:t>Hou</w:t>
      </w:r>
      <w:proofErr w:type="spellEnd"/>
      <w:r w:rsidRPr="00881266">
        <w:rPr>
          <w:rFonts w:ascii="Times Roman" w:hAnsi="Times Roman" w:cs="Times Roman"/>
          <w:color w:val="000000"/>
          <w:sz w:val="22"/>
          <w:szCs w:val="22"/>
          <w:lang w:val="en-US"/>
        </w:rPr>
        <w:t xml:space="preserve">, M. (2012). Effects of temperature on mate location in the </w:t>
      </w:r>
      <w:proofErr w:type="spellStart"/>
      <w:r w:rsidRPr="00881266">
        <w:rPr>
          <w:rFonts w:ascii="Times Roman" w:hAnsi="Times Roman" w:cs="Times Roman"/>
          <w:color w:val="000000"/>
          <w:sz w:val="22"/>
          <w:szCs w:val="22"/>
          <w:lang w:val="en-US"/>
        </w:rPr>
        <w:t>planthopper</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nilaparvata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lugens</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homoptera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Delphacidae</w:t>
      </w:r>
      <w:proofErr w:type="spellEnd"/>
      <w:r w:rsidRPr="00881266">
        <w:rPr>
          <w:rFonts w:ascii="Times Roman" w:hAnsi="Times Roman" w:cs="Times Roman"/>
          <w:color w:val="000000"/>
          <w:sz w:val="22"/>
          <w:szCs w:val="22"/>
          <w:lang w:val="en-US"/>
        </w:rPr>
        <w:t xml:space="preserve">). Environ- mental entomology, 41(5):1231–1238. </w:t>
      </w:r>
    </w:p>
    <w:p w14:paraId="06D870CC" w14:textId="161ECC5F"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Loreau</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Naeem</w:t>
      </w:r>
      <w:proofErr w:type="spellEnd"/>
      <w:r w:rsidRPr="00881266">
        <w:rPr>
          <w:rFonts w:ascii="Times Roman" w:hAnsi="Times Roman" w:cs="Times Roman"/>
          <w:color w:val="000000"/>
          <w:sz w:val="22"/>
          <w:szCs w:val="22"/>
          <w:lang w:val="en-US"/>
        </w:rPr>
        <w:t xml:space="preserve">, S., </w:t>
      </w:r>
      <w:proofErr w:type="spellStart"/>
      <w:r w:rsidRPr="00881266">
        <w:rPr>
          <w:rFonts w:ascii="Times Roman" w:hAnsi="Times Roman" w:cs="Times Roman"/>
          <w:color w:val="000000"/>
          <w:sz w:val="22"/>
          <w:szCs w:val="22"/>
          <w:lang w:val="en-US"/>
        </w:rPr>
        <w:t>Inchausti</w:t>
      </w:r>
      <w:proofErr w:type="spellEnd"/>
      <w:r w:rsidRPr="00881266">
        <w:rPr>
          <w:rFonts w:ascii="Times Roman" w:hAnsi="Times Roman" w:cs="Times Roman"/>
          <w:color w:val="000000"/>
          <w:sz w:val="22"/>
          <w:szCs w:val="22"/>
          <w:lang w:val="en-US"/>
        </w:rPr>
        <w:t xml:space="preserve">, P., </w:t>
      </w:r>
      <w:proofErr w:type="spellStart"/>
      <w:r w:rsidRPr="00881266">
        <w:rPr>
          <w:rFonts w:ascii="Times Roman" w:hAnsi="Times Roman" w:cs="Times Roman"/>
          <w:color w:val="000000"/>
          <w:sz w:val="22"/>
          <w:szCs w:val="22"/>
          <w:lang w:val="en-US"/>
        </w:rPr>
        <w:t>Bengtsson</w:t>
      </w:r>
      <w:proofErr w:type="spellEnd"/>
      <w:r w:rsidRPr="00881266">
        <w:rPr>
          <w:rFonts w:ascii="Times Roman" w:hAnsi="Times Roman" w:cs="Times Roman"/>
          <w:color w:val="000000"/>
          <w:sz w:val="22"/>
          <w:szCs w:val="22"/>
          <w:lang w:val="en-US"/>
        </w:rPr>
        <w:t xml:space="preserve">, J., Grime, J., Hector, A., Hooper, D., Huston, M., </w:t>
      </w:r>
      <w:proofErr w:type="spellStart"/>
      <w:r w:rsidRPr="00881266">
        <w:rPr>
          <w:rFonts w:ascii="Times Roman" w:hAnsi="Times Roman" w:cs="Times Roman"/>
          <w:color w:val="000000"/>
          <w:sz w:val="22"/>
          <w:szCs w:val="22"/>
          <w:lang w:val="en-US"/>
        </w:rPr>
        <w:t>Raffaelli</w:t>
      </w:r>
      <w:proofErr w:type="spellEnd"/>
      <w:r w:rsidRPr="00881266">
        <w:rPr>
          <w:rFonts w:ascii="Times Roman" w:hAnsi="Times Roman" w:cs="Times Roman"/>
          <w:color w:val="000000"/>
          <w:sz w:val="22"/>
          <w:szCs w:val="22"/>
          <w:lang w:val="en-US"/>
        </w:rPr>
        <w:t xml:space="preserve">, D., </w:t>
      </w:r>
      <w:proofErr w:type="spellStart"/>
      <w:r w:rsidRPr="00881266">
        <w:rPr>
          <w:rFonts w:ascii="Times Roman" w:hAnsi="Times Roman" w:cs="Times Roman"/>
          <w:color w:val="000000"/>
          <w:sz w:val="22"/>
          <w:szCs w:val="22"/>
          <w:lang w:val="en-US"/>
        </w:rPr>
        <w:t>Schmid</w:t>
      </w:r>
      <w:proofErr w:type="spellEnd"/>
      <w:r w:rsidRPr="00881266">
        <w:rPr>
          <w:rFonts w:ascii="Times Roman" w:hAnsi="Times Roman" w:cs="Times Roman"/>
          <w:color w:val="000000"/>
          <w:sz w:val="22"/>
          <w:szCs w:val="22"/>
          <w:lang w:val="en-US"/>
        </w:rPr>
        <w:t xml:space="preserve">, B., et al. (2001). </w:t>
      </w:r>
      <w:r w:rsidR="00EE1C07">
        <w:rPr>
          <w:rFonts w:ascii="Times Roman" w:hAnsi="Times Roman" w:cs="Times Roman"/>
          <w:color w:val="000000"/>
          <w:sz w:val="22"/>
          <w:szCs w:val="22"/>
          <w:lang w:val="en-US"/>
        </w:rPr>
        <w:t>Biodiversity and ecosystem func</w:t>
      </w:r>
      <w:r w:rsidRPr="00881266">
        <w:rPr>
          <w:rFonts w:ascii="Times Roman" w:hAnsi="Times Roman" w:cs="Times Roman"/>
          <w:color w:val="000000"/>
          <w:sz w:val="22"/>
          <w:szCs w:val="22"/>
          <w:lang w:val="en-US"/>
        </w:rPr>
        <w:t xml:space="preserve">tioning: current knowledge and future challenges. science, 294(5543):804–808. </w:t>
      </w:r>
    </w:p>
    <w:p w14:paraId="386BFA02" w14:textId="19ACAC71"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Luhring</w:t>
      </w:r>
      <w:proofErr w:type="spellEnd"/>
      <w:r w:rsidRPr="00881266">
        <w:rPr>
          <w:rFonts w:ascii="Times Roman" w:hAnsi="Times Roman" w:cs="Times Roman"/>
          <w:color w:val="000000"/>
          <w:sz w:val="22"/>
          <w:szCs w:val="22"/>
          <w:lang w:val="en-US"/>
        </w:rPr>
        <w:t>, T. M. and DeLong, J. P. (2016). Predation chang</w:t>
      </w:r>
      <w:r w:rsidR="00EE1C07">
        <w:rPr>
          <w:rFonts w:ascii="Times Roman" w:hAnsi="Times Roman" w:cs="Times Roman"/>
          <w:color w:val="000000"/>
          <w:sz w:val="22"/>
          <w:szCs w:val="22"/>
          <w:lang w:val="en-US"/>
        </w:rPr>
        <w:t>es the shape of thermal perfor</w:t>
      </w:r>
      <w:r w:rsidRPr="00881266">
        <w:rPr>
          <w:rFonts w:ascii="Times Roman" w:hAnsi="Times Roman" w:cs="Times Roman"/>
          <w:color w:val="000000"/>
          <w:sz w:val="22"/>
          <w:szCs w:val="22"/>
          <w:lang w:val="en-US"/>
        </w:rPr>
        <w:t xml:space="preserve">mance curves for population growth rate. Current Zoology, 62(5):501–505. </w:t>
      </w:r>
    </w:p>
    <w:p w14:paraId="2162E589"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McGill, B. J. and </w:t>
      </w:r>
      <w:proofErr w:type="spellStart"/>
      <w:r w:rsidRPr="00881266">
        <w:rPr>
          <w:rFonts w:ascii="Times Roman" w:hAnsi="Times Roman" w:cs="Times Roman"/>
          <w:color w:val="000000"/>
          <w:sz w:val="22"/>
          <w:szCs w:val="22"/>
          <w:lang w:val="en-US"/>
        </w:rPr>
        <w:t>Mittelbach</w:t>
      </w:r>
      <w:proofErr w:type="spellEnd"/>
      <w:r w:rsidRPr="00881266">
        <w:rPr>
          <w:rFonts w:ascii="Times Roman" w:hAnsi="Times Roman" w:cs="Times Roman"/>
          <w:color w:val="000000"/>
          <w:sz w:val="22"/>
          <w:szCs w:val="22"/>
          <w:lang w:val="en-US"/>
        </w:rPr>
        <w:t xml:space="preserve">, G. G. (2006). An </w:t>
      </w:r>
      <w:proofErr w:type="spellStart"/>
      <w:r w:rsidRPr="00881266">
        <w:rPr>
          <w:rFonts w:ascii="Times Roman" w:hAnsi="Times Roman" w:cs="Times Roman"/>
          <w:color w:val="000000"/>
          <w:sz w:val="22"/>
          <w:szCs w:val="22"/>
          <w:lang w:val="en-US"/>
        </w:rPr>
        <w:t>allometric</w:t>
      </w:r>
      <w:proofErr w:type="spellEnd"/>
      <w:r w:rsidRPr="00881266">
        <w:rPr>
          <w:rFonts w:ascii="Times Roman" w:hAnsi="Times Roman" w:cs="Times Roman"/>
          <w:color w:val="000000"/>
          <w:sz w:val="22"/>
          <w:szCs w:val="22"/>
          <w:lang w:val="en-US"/>
        </w:rPr>
        <w:t xml:space="preserve"> vision and motion model to predict prey encounter rates. Evolutionary Ecology Research, 8(4):691–701. </w:t>
      </w:r>
    </w:p>
    <w:p w14:paraId="6A0C853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Merritt, R. W. and Cummins, K. W. (1996). An introduction to the aquatic insects of North America. Kendall Hunt. </w:t>
      </w:r>
    </w:p>
    <w:p w14:paraId="7D5EB37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lastRenderedPageBreak/>
        <w:t>Panis</w:t>
      </w:r>
      <w:proofErr w:type="spellEnd"/>
      <w:r w:rsidRPr="00881266">
        <w:rPr>
          <w:rFonts w:ascii="Times Roman" w:hAnsi="Times Roman" w:cs="Times Roman"/>
          <w:color w:val="000000"/>
          <w:sz w:val="22"/>
          <w:szCs w:val="22"/>
          <w:lang w:val="en-US"/>
        </w:rPr>
        <w:t xml:space="preserve">, L. I., </w:t>
      </w:r>
      <w:proofErr w:type="spellStart"/>
      <w:r w:rsidRPr="00881266">
        <w:rPr>
          <w:rFonts w:ascii="Times Roman" w:hAnsi="Times Roman" w:cs="Times Roman"/>
          <w:color w:val="000000"/>
          <w:sz w:val="22"/>
          <w:szCs w:val="22"/>
          <w:lang w:val="en-US"/>
        </w:rPr>
        <w:t>Goddeeris</w:t>
      </w:r>
      <w:proofErr w:type="spellEnd"/>
      <w:r w:rsidRPr="00881266">
        <w:rPr>
          <w:rFonts w:ascii="Times Roman" w:hAnsi="Times Roman" w:cs="Times Roman"/>
          <w:color w:val="000000"/>
          <w:sz w:val="22"/>
          <w:szCs w:val="22"/>
          <w:lang w:val="en-US"/>
        </w:rPr>
        <w:t xml:space="preserve">, B., and </w:t>
      </w:r>
      <w:proofErr w:type="spellStart"/>
      <w:r w:rsidRPr="00881266">
        <w:rPr>
          <w:rFonts w:ascii="Times Roman" w:hAnsi="Times Roman" w:cs="Times Roman"/>
          <w:color w:val="000000"/>
          <w:sz w:val="22"/>
          <w:szCs w:val="22"/>
          <w:lang w:val="en-US"/>
        </w:rPr>
        <w:t>Verheyen</w:t>
      </w:r>
      <w:proofErr w:type="spellEnd"/>
      <w:r w:rsidRPr="00881266">
        <w:rPr>
          <w:rFonts w:ascii="Times Roman" w:hAnsi="Times Roman" w:cs="Times Roman"/>
          <w:color w:val="000000"/>
          <w:sz w:val="22"/>
          <w:szCs w:val="22"/>
          <w:lang w:val="en-US"/>
        </w:rPr>
        <w:t xml:space="preserve">, R. (1996). On the relationship between vertical </w:t>
      </w:r>
      <w:proofErr w:type="spellStart"/>
      <w:r w:rsidRPr="00881266">
        <w:rPr>
          <w:rFonts w:ascii="Times Roman" w:hAnsi="Times Roman" w:cs="Times Roman"/>
          <w:color w:val="000000"/>
          <w:sz w:val="22"/>
          <w:szCs w:val="22"/>
          <w:lang w:val="en-US"/>
        </w:rPr>
        <w:t>microdistribution</w:t>
      </w:r>
      <w:proofErr w:type="spellEnd"/>
      <w:r w:rsidRPr="00881266">
        <w:rPr>
          <w:rFonts w:ascii="Times Roman" w:hAnsi="Times Roman" w:cs="Times Roman"/>
          <w:color w:val="000000"/>
          <w:sz w:val="22"/>
          <w:szCs w:val="22"/>
          <w:lang w:val="en-US"/>
        </w:rPr>
        <w:t xml:space="preserve"> and adaptations to oxygen stress in littoral </w:t>
      </w:r>
      <w:proofErr w:type="spellStart"/>
      <w:r w:rsidRPr="00881266">
        <w:rPr>
          <w:rFonts w:ascii="Times Roman" w:hAnsi="Times Roman" w:cs="Times Roman"/>
          <w:color w:val="000000"/>
          <w:sz w:val="22"/>
          <w:szCs w:val="22"/>
          <w:lang w:val="en-US"/>
        </w:rPr>
        <w:t>chironomidae</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diptera</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Hydrobiologia</w:t>
      </w:r>
      <w:proofErr w:type="spellEnd"/>
      <w:r w:rsidRPr="00881266">
        <w:rPr>
          <w:rFonts w:ascii="Times Roman" w:hAnsi="Times Roman" w:cs="Times Roman"/>
          <w:color w:val="000000"/>
          <w:sz w:val="22"/>
          <w:szCs w:val="22"/>
          <w:lang w:val="en-US"/>
        </w:rPr>
        <w:t xml:space="preserve">, 318(1-3):61–67. </w:t>
      </w:r>
    </w:p>
    <w:p w14:paraId="3518CAEE"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xml:space="preserve">, S., Dell, A. I., and Savage, V. M. (2012). Dimensionality of consumer search space drives trophic interaction strengths. Nature, 486(7404):485. </w:t>
      </w:r>
    </w:p>
    <w:p w14:paraId="132DE48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Pawar</w:t>
      </w:r>
      <w:proofErr w:type="spellEnd"/>
      <w:r w:rsidRPr="00881266">
        <w:rPr>
          <w:rFonts w:ascii="Times Roman" w:hAnsi="Times Roman" w:cs="Times Roman"/>
          <w:color w:val="000000"/>
          <w:sz w:val="22"/>
          <w:szCs w:val="22"/>
          <w:lang w:val="en-US"/>
        </w:rPr>
        <w:t xml:space="preserve">, S., Dell, A. I., and Savage, V. M. (2015). From metabolic constraints on </w:t>
      </w:r>
      <w:proofErr w:type="spellStart"/>
      <w:r w:rsidRPr="00881266">
        <w:rPr>
          <w:rFonts w:ascii="Times Roman" w:hAnsi="Times Roman" w:cs="Times Roman"/>
          <w:color w:val="000000"/>
          <w:sz w:val="22"/>
          <w:szCs w:val="22"/>
          <w:lang w:val="en-US"/>
        </w:rPr>
        <w:t>individ</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uals</w:t>
      </w:r>
      <w:proofErr w:type="spellEnd"/>
      <w:r w:rsidRPr="00881266">
        <w:rPr>
          <w:rFonts w:ascii="Times Roman" w:hAnsi="Times Roman" w:cs="Times Roman"/>
          <w:color w:val="000000"/>
          <w:sz w:val="22"/>
          <w:szCs w:val="22"/>
          <w:lang w:val="en-US"/>
        </w:rPr>
        <w:t xml:space="preserve"> to the dynamics of ecosystems. Aquatic functional biodiversity: an ecological and evolutionary perspective, pages 3–36. </w:t>
      </w:r>
    </w:p>
    <w:p w14:paraId="62A3ECBF" w14:textId="3C9ACE9F" w:rsidR="00881266" w:rsidRPr="00881266" w:rsidRDefault="00EE1C07" w:rsidP="00CB5862">
      <w:pPr>
        <w:spacing w:line="360" w:lineRule="auto"/>
        <w:jc w:val="both"/>
        <w:rPr>
          <w:rFonts w:ascii="Times Roman" w:hAnsi="Times Roman" w:cs="Times Roman"/>
          <w:color w:val="000000"/>
          <w:sz w:val="22"/>
          <w:szCs w:val="22"/>
          <w:lang w:val="en-US"/>
        </w:rPr>
      </w:pPr>
      <w:proofErr w:type="spellStart"/>
      <w:r>
        <w:rPr>
          <w:rFonts w:ascii="Times Roman" w:hAnsi="Times Roman" w:cs="Times Roman"/>
          <w:color w:val="000000"/>
          <w:sz w:val="22"/>
          <w:szCs w:val="22"/>
          <w:lang w:val="en-US"/>
        </w:rPr>
        <w:t>Peñ</w:t>
      </w:r>
      <w:r w:rsidR="00881266" w:rsidRPr="00881266">
        <w:rPr>
          <w:rFonts w:ascii="Times Roman" w:hAnsi="Times Roman" w:cs="Times Roman"/>
          <w:color w:val="000000"/>
          <w:sz w:val="22"/>
          <w:szCs w:val="22"/>
          <w:lang w:val="en-US"/>
        </w:rPr>
        <w:t>uelas</w:t>
      </w:r>
      <w:proofErr w:type="spellEnd"/>
      <w:r w:rsidR="00881266" w:rsidRPr="00881266">
        <w:rPr>
          <w:rFonts w:ascii="Times Roman" w:hAnsi="Times Roman" w:cs="Times Roman"/>
          <w:color w:val="000000"/>
          <w:sz w:val="22"/>
          <w:szCs w:val="22"/>
          <w:lang w:val="en-US"/>
        </w:rPr>
        <w:t xml:space="preserve">, J. and </w:t>
      </w:r>
      <w:proofErr w:type="spellStart"/>
      <w:r w:rsidR="00881266" w:rsidRPr="00881266">
        <w:rPr>
          <w:rFonts w:ascii="Times Roman" w:hAnsi="Times Roman" w:cs="Times Roman"/>
          <w:color w:val="000000"/>
          <w:sz w:val="22"/>
          <w:szCs w:val="22"/>
          <w:lang w:val="en-US"/>
        </w:rPr>
        <w:t>Filella</w:t>
      </w:r>
      <w:proofErr w:type="spellEnd"/>
      <w:r w:rsidR="00881266" w:rsidRPr="00881266">
        <w:rPr>
          <w:rFonts w:ascii="Times Roman" w:hAnsi="Times Roman" w:cs="Times Roman"/>
          <w:color w:val="000000"/>
          <w:sz w:val="22"/>
          <w:szCs w:val="22"/>
          <w:lang w:val="en-US"/>
        </w:rPr>
        <w:t xml:space="preserve">, I. (2001). Responses to a warming world. Science, 294(5543):793– 795. </w:t>
      </w:r>
    </w:p>
    <w:p w14:paraId="45BE4AF4"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R Core Team (2015). R: A language and environment for statistical computing. </w:t>
      </w:r>
    </w:p>
    <w:p w14:paraId="304E5E3D"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Brose, U., </w:t>
      </w:r>
      <w:proofErr w:type="spellStart"/>
      <w:r w:rsidRPr="00881266">
        <w:rPr>
          <w:rFonts w:ascii="Times Roman" w:hAnsi="Times Roman" w:cs="Times Roman"/>
          <w:color w:val="000000"/>
          <w:sz w:val="22"/>
          <w:szCs w:val="22"/>
          <w:lang w:val="en-US"/>
        </w:rPr>
        <w:t>Hartvig</w:t>
      </w:r>
      <w:proofErr w:type="spellEnd"/>
      <w:r w:rsidRPr="00881266">
        <w:rPr>
          <w:rFonts w:ascii="Times Roman" w:hAnsi="Times Roman" w:cs="Times Roman"/>
          <w:color w:val="000000"/>
          <w:sz w:val="22"/>
          <w:szCs w:val="22"/>
          <w:lang w:val="en-US"/>
        </w:rPr>
        <w:t xml:space="preserve">, M., </w:t>
      </w:r>
      <w:proofErr w:type="spellStart"/>
      <w:r w:rsidRPr="00881266">
        <w:rPr>
          <w:rFonts w:ascii="Times Roman" w:hAnsi="Times Roman" w:cs="Times Roman"/>
          <w:color w:val="000000"/>
          <w:sz w:val="22"/>
          <w:szCs w:val="22"/>
          <w:lang w:val="en-US"/>
        </w:rPr>
        <w:t>Kalinkat</w:t>
      </w:r>
      <w:proofErr w:type="spellEnd"/>
      <w:r w:rsidRPr="00881266">
        <w:rPr>
          <w:rFonts w:ascii="Times Roman" w:hAnsi="Times Roman" w:cs="Times Roman"/>
          <w:color w:val="000000"/>
          <w:sz w:val="22"/>
          <w:szCs w:val="22"/>
          <w:lang w:val="en-US"/>
        </w:rPr>
        <w:t xml:space="preserve">, G., </w:t>
      </w:r>
      <w:proofErr w:type="spellStart"/>
      <w:r w:rsidRPr="00881266">
        <w:rPr>
          <w:rFonts w:ascii="Times Roman" w:hAnsi="Times Roman" w:cs="Times Roman"/>
          <w:color w:val="000000"/>
          <w:sz w:val="22"/>
          <w:szCs w:val="22"/>
          <w:lang w:val="en-US"/>
        </w:rPr>
        <w:t>Schwarzmu</w:t>
      </w:r>
      <w:proofErr w:type="spellEnd"/>
      <w:r w:rsidRPr="00881266">
        <w:rPr>
          <w:rFonts w:ascii="Times Roman" w:hAnsi="Times Roman" w:cs="Times Roman"/>
          <w:color w:val="000000"/>
          <w:sz w:val="22"/>
          <w:szCs w:val="22"/>
          <w:lang w:val="en-US"/>
        </w:rPr>
        <w:t xml:space="preserve"> ̈</w:t>
      </w:r>
      <w:proofErr w:type="spellStart"/>
      <w:r w:rsidRPr="00881266">
        <w:rPr>
          <w:rFonts w:ascii="Times Roman" w:hAnsi="Times Roman" w:cs="Times Roman"/>
          <w:color w:val="000000"/>
          <w:sz w:val="22"/>
          <w:szCs w:val="22"/>
          <w:lang w:val="en-US"/>
        </w:rPr>
        <w:t>ller</w:t>
      </w:r>
      <w:proofErr w:type="spellEnd"/>
      <w:r w:rsidRPr="00881266">
        <w:rPr>
          <w:rFonts w:ascii="Times Roman" w:hAnsi="Times Roman" w:cs="Times Roman"/>
          <w:color w:val="000000"/>
          <w:sz w:val="22"/>
          <w:szCs w:val="22"/>
          <w:lang w:val="en-US"/>
        </w:rPr>
        <w:t xml:space="preserve">, F., </w:t>
      </w:r>
      <w:proofErr w:type="spell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and </w:t>
      </w:r>
      <w:proofErr w:type="spellStart"/>
      <w:r w:rsidRPr="00881266">
        <w:rPr>
          <w:rFonts w:ascii="Times Roman" w:hAnsi="Times Roman" w:cs="Times Roman"/>
          <w:color w:val="000000"/>
          <w:sz w:val="22"/>
          <w:szCs w:val="22"/>
          <w:lang w:val="en-US"/>
        </w:rPr>
        <w:t>Petchey</w:t>
      </w:r>
      <w:proofErr w:type="spellEnd"/>
      <w:r w:rsidRPr="00881266">
        <w:rPr>
          <w:rFonts w:ascii="Times Roman" w:hAnsi="Times Roman" w:cs="Times Roman"/>
          <w:color w:val="000000"/>
          <w:sz w:val="22"/>
          <w:szCs w:val="22"/>
          <w:lang w:val="en-US"/>
        </w:rPr>
        <w:t xml:space="preserve">, O. L. (2012). Universal temperature and body-mass scaling of feeding rates. Phil. Trans. R. Soc. B, 367(1605):2923–2934. </w:t>
      </w:r>
    </w:p>
    <w:p w14:paraId="1FBA708A" w14:textId="7786410C"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w:t>
      </w:r>
      <w:proofErr w:type="spellStart"/>
      <w:r w:rsidRPr="00881266">
        <w:rPr>
          <w:rFonts w:ascii="Times Roman" w:hAnsi="Times Roman" w:cs="Times Roman"/>
          <w:color w:val="000000"/>
          <w:sz w:val="22"/>
          <w:szCs w:val="22"/>
          <w:lang w:val="en-US"/>
        </w:rPr>
        <w:t>V</w:t>
      </w:r>
      <w:r w:rsidR="00EE1C07">
        <w:rPr>
          <w:rFonts w:ascii="Times Roman" w:hAnsi="Times Roman" w:cs="Times Roman"/>
          <w:color w:val="000000"/>
          <w:sz w:val="22"/>
          <w:szCs w:val="22"/>
          <w:lang w:val="en-US"/>
        </w:rPr>
        <w:t>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Emmerson</w:t>
      </w:r>
      <w:proofErr w:type="spellEnd"/>
      <w:r w:rsidRPr="00881266">
        <w:rPr>
          <w:rFonts w:ascii="Times Roman" w:hAnsi="Times Roman" w:cs="Times Roman"/>
          <w:color w:val="000000"/>
          <w:sz w:val="22"/>
          <w:szCs w:val="22"/>
          <w:lang w:val="en-US"/>
        </w:rPr>
        <w:t xml:space="preserve">, M., and Brose, U. (2010). Tem- </w:t>
      </w:r>
      <w:proofErr w:type="spellStart"/>
      <w:r w:rsidRPr="00881266">
        <w:rPr>
          <w:rFonts w:ascii="Times Roman" w:hAnsi="Times Roman" w:cs="Times Roman"/>
          <w:color w:val="000000"/>
          <w:sz w:val="22"/>
          <w:szCs w:val="22"/>
          <w:lang w:val="en-US"/>
        </w:rPr>
        <w:t>perature</w:t>
      </w:r>
      <w:proofErr w:type="spellEnd"/>
      <w:r w:rsidRPr="00881266">
        <w:rPr>
          <w:rFonts w:ascii="Times Roman" w:hAnsi="Times Roman" w:cs="Times Roman"/>
          <w:color w:val="000000"/>
          <w:sz w:val="22"/>
          <w:szCs w:val="22"/>
          <w:lang w:val="en-US"/>
        </w:rPr>
        <w:t xml:space="preserve">, predator–prey interaction strength and population stability. Global Change Biology, 16(8):2145–2157. </w:t>
      </w:r>
    </w:p>
    <w:p w14:paraId="4E7C120F"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Rogers, D. (1972). Random search and insect population models. The Journal of Animal Ecology, pages 369–383. </w:t>
      </w:r>
    </w:p>
    <w:p w14:paraId="08CD9E92"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Savage, V. M., </w:t>
      </w:r>
      <w:proofErr w:type="spellStart"/>
      <w:r w:rsidRPr="00881266">
        <w:rPr>
          <w:rFonts w:ascii="Times Roman" w:hAnsi="Times Roman" w:cs="Times Roman"/>
          <w:color w:val="000000"/>
          <w:sz w:val="22"/>
          <w:szCs w:val="22"/>
          <w:lang w:val="en-US"/>
        </w:rPr>
        <w:t>Gillooly</w:t>
      </w:r>
      <w:proofErr w:type="spellEnd"/>
      <w:r w:rsidRPr="00881266">
        <w:rPr>
          <w:rFonts w:ascii="Times Roman" w:hAnsi="Times Roman" w:cs="Times Roman"/>
          <w:color w:val="000000"/>
          <w:sz w:val="22"/>
          <w:szCs w:val="22"/>
          <w:lang w:val="en-US"/>
        </w:rPr>
        <w:t xml:space="preserve">, J. F., Brown, J. H., West, G. B., and </w:t>
      </w:r>
      <w:proofErr w:type="spellStart"/>
      <w:r w:rsidRPr="00881266">
        <w:rPr>
          <w:rFonts w:ascii="Times Roman" w:hAnsi="Times Roman" w:cs="Times Roman"/>
          <w:color w:val="000000"/>
          <w:sz w:val="22"/>
          <w:szCs w:val="22"/>
          <w:lang w:val="en-US"/>
        </w:rPr>
        <w:t>Charnov</w:t>
      </w:r>
      <w:proofErr w:type="spellEnd"/>
      <w:r w:rsidRPr="00881266">
        <w:rPr>
          <w:rFonts w:ascii="Times Roman" w:hAnsi="Times Roman" w:cs="Times Roman"/>
          <w:color w:val="000000"/>
          <w:sz w:val="22"/>
          <w:szCs w:val="22"/>
          <w:lang w:val="en-US"/>
        </w:rPr>
        <w:t xml:space="preserve">, E. L. (2004). Effects of body size and temperature on population growth. The American Naturalist, 163(3):429–441. </w:t>
      </w:r>
    </w:p>
    <w:p w14:paraId="534907B4"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Saxe, H., </w:t>
      </w:r>
      <w:proofErr w:type="spellStart"/>
      <w:r w:rsidRPr="00881266">
        <w:rPr>
          <w:rFonts w:ascii="Times Roman" w:hAnsi="Times Roman" w:cs="Times Roman"/>
          <w:color w:val="000000"/>
          <w:sz w:val="22"/>
          <w:szCs w:val="22"/>
          <w:lang w:val="en-US"/>
        </w:rPr>
        <w:t>Cannell</w:t>
      </w:r>
      <w:proofErr w:type="spellEnd"/>
      <w:r w:rsidRPr="00881266">
        <w:rPr>
          <w:rFonts w:ascii="Times Roman" w:hAnsi="Times Roman" w:cs="Times Roman"/>
          <w:color w:val="000000"/>
          <w:sz w:val="22"/>
          <w:szCs w:val="22"/>
          <w:lang w:val="en-US"/>
        </w:rPr>
        <w:t xml:space="preserve">, M. G., </w:t>
      </w:r>
      <w:proofErr w:type="spellStart"/>
      <w:r w:rsidRPr="00881266">
        <w:rPr>
          <w:rFonts w:ascii="Times Roman" w:hAnsi="Times Roman" w:cs="Times Roman"/>
          <w:color w:val="000000"/>
          <w:sz w:val="22"/>
          <w:szCs w:val="22"/>
          <w:lang w:val="en-US"/>
        </w:rPr>
        <w:t>Johnsen</w:t>
      </w:r>
      <w:proofErr w:type="spellEnd"/>
      <w:r w:rsidRPr="00881266">
        <w:rPr>
          <w:rFonts w:ascii="Times Roman" w:hAnsi="Times Roman" w:cs="Times Roman"/>
          <w:color w:val="000000"/>
          <w:sz w:val="22"/>
          <w:szCs w:val="22"/>
          <w:lang w:val="en-US"/>
        </w:rPr>
        <w:t xml:space="preserve">, Ø., Ryan, M. G., and </w:t>
      </w:r>
      <w:proofErr w:type="spellStart"/>
      <w:r w:rsidRPr="00881266">
        <w:rPr>
          <w:rFonts w:ascii="Times Roman" w:hAnsi="Times Roman" w:cs="Times Roman"/>
          <w:color w:val="000000"/>
          <w:sz w:val="22"/>
          <w:szCs w:val="22"/>
          <w:lang w:val="en-US"/>
        </w:rPr>
        <w:t>Vourlitis</w:t>
      </w:r>
      <w:proofErr w:type="spellEnd"/>
      <w:r w:rsidRPr="00881266">
        <w:rPr>
          <w:rFonts w:ascii="Times Roman" w:hAnsi="Times Roman" w:cs="Times Roman"/>
          <w:color w:val="000000"/>
          <w:sz w:val="22"/>
          <w:szCs w:val="22"/>
          <w:lang w:val="en-US"/>
        </w:rPr>
        <w:t xml:space="preserve">, G. (2001). Tree and forest functioning in response to global warming. New </w:t>
      </w:r>
      <w:proofErr w:type="spellStart"/>
      <w:r w:rsidRPr="00881266">
        <w:rPr>
          <w:rFonts w:ascii="Times Roman" w:hAnsi="Times Roman" w:cs="Times Roman"/>
          <w:color w:val="000000"/>
          <w:sz w:val="22"/>
          <w:szCs w:val="22"/>
          <w:lang w:val="en-US"/>
        </w:rPr>
        <w:t>Phytologist</w:t>
      </w:r>
      <w:proofErr w:type="spellEnd"/>
      <w:r w:rsidRPr="00881266">
        <w:rPr>
          <w:rFonts w:ascii="Times Roman" w:hAnsi="Times Roman" w:cs="Times Roman"/>
          <w:color w:val="000000"/>
          <w:sz w:val="22"/>
          <w:szCs w:val="22"/>
          <w:lang w:val="en-US"/>
        </w:rPr>
        <w:t xml:space="preserve">, 149(3):369–399. </w:t>
      </w:r>
    </w:p>
    <w:p w14:paraId="33B954D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Schoolfield, R., Sharpe, P., and Magnuson, C. (1981). Non-linear regression of biological temperature-dependent rate models based on absolute reaction-rate theory. Journal of theoretical biology, 88(4):719–731. </w:t>
      </w:r>
    </w:p>
    <w:p w14:paraId="67F97F45"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Sharpe, P. J. and </w:t>
      </w:r>
      <w:proofErr w:type="spellStart"/>
      <w:r w:rsidRPr="00881266">
        <w:rPr>
          <w:rFonts w:ascii="Times Roman" w:hAnsi="Times Roman" w:cs="Times Roman"/>
          <w:color w:val="000000"/>
          <w:sz w:val="22"/>
          <w:szCs w:val="22"/>
          <w:lang w:val="en-US"/>
        </w:rPr>
        <w:t>DeMichele</w:t>
      </w:r>
      <w:proofErr w:type="spellEnd"/>
      <w:r w:rsidRPr="00881266">
        <w:rPr>
          <w:rFonts w:ascii="Times Roman" w:hAnsi="Times Roman" w:cs="Times Roman"/>
          <w:color w:val="000000"/>
          <w:sz w:val="22"/>
          <w:szCs w:val="22"/>
          <w:lang w:val="en-US"/>
        </w:rPr>
        <w:t xml:space="preserve">, D. W. (1977). Reaction kinetics of </w:t>
      </w:r>
      <w:proofErr w:type="spellStart"/>
      <w:r w:rsidRPr="00881266">
        <w:rPr>
          <w:rFonts w:ascii="Times Roman" w:hAnsi="Times Roman" w:cs="Times Roman"/>
          <w:color w:val="000000"/>
          <w:sz w:val="22"/>
          <w:szCs w:val="22"/>
          <w:lang w:val="en-US"/>
        </w:rPr>
        <w:t>poikilotherm</w:t>
      </w:r>
      <w:proofErr w:type="spellEnd"/>
      <w:r w:rsidRPr="00881266">
        <w:rPr>
          <w:rFonts w:ascii="Times Roman" w:hAnsi="Times Roman" w:cs="Times Roman"/>
          <w:color w:val="000000"/>
          <w:sz w:val="22"/>
          <w:szCs w:val="22"/>
          <w:lang w:val="en-US"/>
        </w:rPr>
        <w:t xml:space="preserve"> development. Journal of Theoretical Biology, 64(4):649–670. </w:t>
      </w:r>
    </w:p>
    <w:p w14:paraId="699463DD"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Stocker, T. (2014). Climate change 2013: the physical science basis: Working Group I contribution to the Fifth assessment report of the Intergovernmental Panel on Climate Change. Cambridge University Press. </w:t>
      </w:r>
    </w:p>
    <w:p w14:paraId="7CC80167" w14:textId="77777777"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t xml:space="preserve">Tucker, V. A. (1970). Energetic cost of locomotion in animals. Comparative Biochemistry and Physiology, 34(4):841–846. </w:t>
      </w:r>
    </w:p>
    <w:p w14:paraId="0E56DA79" w14:textId="28A57622" w:rsidR="00881266" w:rsidRPr="00881266" w:rsidRDefault="00881266" w:rsidP="00CB5862">
      <w:pPr>
        <w:spacing w:line="360" w:lineRule="auto"/>
        <w:jc w:val="both"/>
        <w:rPr>
          <w:rFonts w:ascii="Times Roman" w:hAnsi="Times Roman" w:cs="Times Roman"/>
          <w:color w:val="000000"/>
          <w:sz w:val="22"/>
          <w:szCs w:val="22"/>
          <w:lang w:val="en-US"/>
        </w:rPr>
      </w:pPr>
      <w:r w:rsidRPr="00881266">
        <w:rPr>
          <w:rFonts w:ascii="Times Roman" w:hAnsi="Times Roman" w:cs="Times Roman"/>
          <w:color w:val="000000"/>
          <w:sz w:val="22"/>
          <w:szCs w:val="22"/>
          <w:lang w:val="en-US"/>
        </w:rPr>
        <w:lastRenderedPageBreak/>
        <w:t xml:space="preserve">Tucker, V. A. (1975). The energetic cost of moving about: walking and running are extremely inefficient forms of locomotion. much greater efficiency is achieved by birds, </w:t>
      </w:r>
      <w:proofErr w:type="spellStart"/>
      <w:r w:rsidRPr="00881266">
        <w:rPr>
          <w:rFonts w:ascii="Times Roman" w:hAnsi="Times Roman" w:cs="Times Roman"/>
          <w:color w:val="000000"/>
          <w:sz w:val="22"/>
          <w:szCs w:val="22"/>
          <w:lang w:val="en-US"/>
        </w:rPr>
        <w:t>fishand</w:t>
      </w:r>
      <w:proofErr w:type="spellEnd"/>
      <w:r w:rsidRPr="00881266">
        <w:rPr>
          <w:rFonts w:ascii="Times Roman" w:hAnsi="Times Roman" w:cs="Times Roman"/>
          <w:color w:val="000000"/>
          <w:sz w:val="22"/>
          <w:szCs w:val="22"/>
          <w:lang w:val="en-US"/>
        </w:rPr>
        <w:t xml:space="preserve"> bicyclists. American Scientist, 63(4):413–419. </w:t>
      </w:r>
    </w:p>
    <w:p w14:paraId="35081871"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and </w:t>
      </w:r>
      <w:proofErr w:type="spellStart"/>
      <w:r w:rsidRPr="00881266">
        <w:rPr>
          <w:rFonts w:ascii="Times Roman" w:hAnsi="Times Roman" w:cs="Times Roman"/>
          <w:color w:val="000000"/>
          <w:sz w:val="22"/>
          <w:szCs w:val="22"/>
          <w:lang w:val="en-US"/>
        </w:rPr>
        <w:t>Nolet</w:t>
      </w:r>
      <w:proofErr w:type="spellEnd"/>
      <w:r w:rsidRPr="00881266">
        <w:rPr>
          <w:rFonts w:ascii="Times Roman" w:hAnsi="Times Roman" w:cs="Times Roman"/>
          <w:color w:val="000000"/>
          <w:sz w:val="22"/>
          <w:szCs w:val="22"/>
          <w:lang w:val="en-US"/>
        </w:rPr>
        <w:t xml:space="preserve">, B. (1990). Costs of swimming measured at optimum speed: scale effects, differences between swimming styles, taxonomic groups and submerged and </w:t>
      </w:r>
      <w:proofErr w:type="spellStart"/>
      <w:r w:rsidRPr="00881266">
        <w:rPr>
          <w:rFonts w:ascii="Times Roman" w:hAnsi="Times Roman" w:cs="Times Roman"/>
          <w:color w:val="000000"/>
          <w:sz w:val="22"/>
          <w:szCs w:val="22"/>
          <w:lang w:val="en-US"/>
        </w:rPr>
        <w:t>sur</w:t>
      </w:r>
      <w:proofErr w:type="spellEnd"/>
      <w:r w:rsidRPr="00881266">
        <w:rPr>
          <w:rFonts w:ascii="Times Roman" w:hAnsi="Times Roman" w:cs="Times Roman"/>
          <w:color w:val="000000"/>
          <w:sz w:val="22"/>
          <w:szCs w:val="22"/>
          <w:lang w:val="en-US"/>
        </w:rPr>
        <w:t xml:space="preserve">- face swimming. Comparative Biochemistry and Physiology Part A: Physiology, 97(2):91– 99. </w:t>
      </w:r>
    </w:p>
    <w:p w14:paraId="129E81A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Videler</w:t>
      </w:r>
      <w:proofErr w:type="spellEnd"/>
      <w:r w:rsidRPr="00881266">
        <w:rPr>
          <w:rFonts w:ascii="Times Roman" w:hAnsi="Times Roman" w:cs="Times Roman"/>
          <w:color w:val="000000"/>
          <w:sz w:val="22"/>
          <w:szCs w:val="22"/>
          <w:lang w:val="en-US"/>
        </w:rPr>
        <w:t xml:space="preserve">, J. J. (1993). Fish swimming, volume 10. Springer Science &amp; Business Media. </w:t>
      </w:r>
    </w:p>
    <w:p w14:paraId="65E03B34" w14:textId="77777777" w:rsidR="00881266" w:rsidRPr="00881266" w:rsidRDefault="00881266" w:rsidP="00CB5862">
      <w:pPr>
        <w:spacing w:line="360" w:lineRule="auto"/>
        <w:jc w:val="both"/>
        <w:rPr>
          <w:rFonts w:ascii="Times Roman" w:hAnsi="Times Roman" w:cs="Times Roman"/>
          <w:color w:val="000000"/>
          <w:sz w:val="22"/>
          <w:szCs w:val="22"/>
          <w:lang w:val="en-US"/>
        </w:rPr>
      </w:pPr>
      <w:proofErr w:type="spellStart"/>
      <w:r w:rsidRPr="00881266">
        <w:rPr>
          <w:rFonts w:ascii="Times Roman" w:hAnsi="Times Roman" w:cs="Times Roman"/>
          <w:color w:val="000000"/>
          <w:sz w:val="22"/>
          <w:szCs w:val="22"/>
          <w:lang w:val="en-US"/>
        </w:rPr>
        <w:t>Vucic-Pestic</w:t>
      </w:r>
      <w:proofErr w:type="spellEnd"/>
      <w:r w:rsidRPr="00881266">
        <w:rPr>
          <w:rFonts w:ascii="Times Roman" w:hAnsi="Times Roman" w:cs="Times Roman"/>
          <w:color w:val="000000"/>
          <w:sz w:val="22"/>
          <w:szCs w:val="22"/>
          <w:lang w:val="en-US"/>
        </w:rPr>
        <w:t xml:space="preserve">, O., </w:t>
      </w:r>
      <w:proofErr w:type="spellStart"/>
      <w:r w:rsidRPr="00881266">
        <w:rPr>
          <w:rFonts w:ascii="Times Roman" w:hAnsi="Times Roman" w:cs="Times Roman"/>
          <w:color w:val="000000"/>
          <w:sz w:val="22"/>
          <w:szCs w:val="22"/>
          <w:lang w:val="en-US"/>
        </w:rPr>
        <w:t>Ehnes</w:t>
      </w:r>
      <w:proofErr w:type="spellEnd"/>
      <w:r w:rsidRPr="00881266">
        <w:rPr>
          <w:rFonts w:ascii="Times Roman" w:hAnsi="Times Roman" w:cs="Times Roman"/>
          <w:color w:val="000000"/>
          <w:sz w:val="22"/>
          <w:szCs w:val="22"/>
          <w:lang w:val="en-US"/>
        </w:rPr>
        <w:t xml:space="preserve">, R. B., </w:t>
      </w:r>
      <w:proofErr w:type="spellStart"/>
      <w:r w:rsidRPr="00881266">
        <w:rPr>
          <w:rFonts w:ascii="Times Roman" w:hAnsi="Times Roman" w:cs="Times Roman"/>
          <w:color w:val="000000"/>
          <w:sz w:val="22"/>
          <w:szCs w:val="22"/>
          <w:lang w:val="en-US"/>
        </w:rPr>
        <w:t>Rall</w:t>
      </w:r>
      <w:proofErr w:type="spellEnd"/>
      <w:r w:rsidRPr="00881266">
        <w:rPr>
          <w:rFonts w:ascii="Times Roman" w:hAnsi="Times Roman" w:cs="Times Roman"/>
          <w:color w:val="000000"/>
          <w:sz w:val="22"/>
          <w:szCs w:val="22"/>
          <w:lang w:val="en-US"/>
        </w:rPr>
        <w:t xml:space="preserve">, B. C., and Brose, U. (2011). Warming up the system: higher predator feeding rates but lower energetic efficiencies. Global Change Biology, 17(3):1301–1310. </w:t>
      </w:r>
    </w:p>
    <w:p w14:paraId="3BFCBE2B" w14:textId="4DBDF268" w:rsidR="007C527B" w:rsidRPr="00881266" w:rsidRDefault="00881266" w:rsidP="00CB5862">
      <w:pPr>
        <w:spacing w:line="360" w:lineRule="auto"/>
        <w:jc w:val="both"/>
        <w:rPr>
          <w:rFonts w:ascii="Times Roman" w:hAnsi="Times Roman" w:cs="Times Roman"/>
          <w:color w:val="000000"/>
          <w:lang w:val="en-US"/>
        </w:rPr>
      </w:pPr>
      <w:proofErr w:type="spellStart"/>
      <w:r w:rsidRPr="00881266">
        <w:rPr>
          <w:rFonts w:ascii="Times Roman" w:hAnsi="Times Roman" w:cs="Times Roman"/>
          <w:color w:val="000000"/>
          <w:sz w:val="22"/>
          <w:szCs w:val="22"/>
          <w:lang w:val="en-US"/>
        </w:rPr>
        <w:t>Yvon</w:t>
      </w:r>
      <w:proofErr w:type="spellEnd"/>
      <w:r w:rsidRPr="00881266">
        <w:rPr>
          <w:rFonts w:ascii="Times Roman" w:hAnsi="Times Roman" w:cs="Times Roman"/>
          <w:color w:val="000000"/>
          <w:sz w:val="22"/>
          <w:szCs w:val="22"/>
          <w:lang w:val="en-US"/>
        </w:rPr>
        <w:t xml:space="preserve">-Durocher, G., </w:t>
      </w:r>
      <w:proofErr w:type="spellStart"/>
      <w:r w:rsidRPr="00881266">
        <w:rPr>
          <w:rFonts w:ascii="Times Roman" w:hAnsi="Times Roman" w:cs="Times Roman"/>
          <w:color w:val="000000"/>
          <w:sz w:val="22"/>
          <w:szCs w:val="22"/>
          <w:lang w:val="en-US"/>
        </w:rPr>
        <w:t>Caffrey</w:t>
      </w:r>
      <w:proofErr w:type="spellEnd"/>
      <w:r w:rsidRPr="00881266">
        <w:rPr>
          <w:rFonts w:ascii="Times Roman" w:hAnsi="Times Roman" w:cs="Times Roman"/>
          <w:color w:val="000000"/>
          <w:sz w:val="22"/>
          <w:szCs w:val="22"/>
          <w:lang w:val="en-US"/>
        </w:rPr>
        <w:t xml:space="preserve">, J. M., </w:t>
      </w:r>
      <w:proofErr w:type="spellStart"/>
      <w:r w:rsidRPr="00881266">
        <w:rPr>
          <w:rFonts w:ascii="Times Roman" w:hAnsi="Times Roman" w:cs="Times Roman"/>
          <w:color w:val="000000"/>
          <w:sz w:val="22"/>
          <w:szCs w:val="22"/>
          <w:lang w:val="en-US"/>
        </w:rPr>
        <w:t>Cescatti</w:t>
      </w:r>
      <w:proofErr w:type="spellEnd"/>
      <w:r w:rsidRPr="00881266">
        <w:rPr>
          <w:rFonts w:ascii="Times Roman" w:hAnsi="Times Roman" w:cs="Times Roman"/>
          <w:color w:val="000000"/>
          <w:sz w:val="22"/>
          <w:szCs w:val="22"/>
          <w:lang w:val="en-US"/>
        </w:rPr>
        <w:t xml:space="preserve">, A., </w:t>
      </w:r>
      <w:proofErr w:type="spellStart"/>
      <w:r w:rsidRPr="00881266">
        <w:rPr>
          <w:rFonts w:ascii="Times Roman" w:hAnsi="Times Roman" w:cs="Times Roman"/>
          <w:color w:val="000000"/>
          <w:sz w:val="22"/>
          <w:szCs w:val="22"/>
          <w:lang w:val="en-US"/>
        </w:rPr>
        <w:t>Dossena</w:t>
      </w:r>
      <w:proofErr w:type="spellEnd"/>
      <w:r w:rsidRPr="00881266">
        <w:rPr>
          <w:rFonts w:ascii="Times Roman" w:hAnsi="Times Roman" w:cs="Times Roman"/>
          <w:color w:val="000000"/>
          <w:sz w:val="22"/>
          <w:szCs w:val="22"/>
          <w:lang w:val="en-US"/>
        </w:rPr>
        <w:t xml:space="preserve">, M., del Giorgio, P., </w:t>
      </w:r>
      <w:proofErr w:type="spellStart"/>
      <w:r w:rsidRPr="00881266">
        <w:rPr>
          <w:rFonts w:ascii="Times Roman" w:hAnsi="Times Roman" w:cs="Times Roman"/>
          <w:color w:val="000000"/>
          <w:sz w:val="22"/>
          <w:szCs w:val="22"/>
          <w:lang w:val="en-US"/>
        </w:rPr>
        <w:t>Gasol</w:t>
      </w:r>
      <w:proofErr w:type="spellEnd"/>
      <w:r w:rsidRPr="00881266">
        <w:rPr>
          <w:rFonts w:ascii="Times Roman" w:hAnsi="Times Roman" w:cs="Times Roman"/>
          <w:color w:val="000000"/>
          <w:sz w:val="22"/>
          <w:szCs w:val="22"/>
          <w:lang w:val="en-US"/>
        </w:rPr>
        <w:t xml:space="preserve">, J. M., Montoya, J. M., </w:t>
      </w:r>
      <w:proofErr w:type="spellStart"/>
      <w:r w:rsidRPr="00881266">
        <w:rPr>
          <w:rFonts w:ascii="Times Roman" w:hAnsi="Times Roman" w:cs="Times Roman"/>
          <w:color w:val="000000"/>
          <w:sz w:val="22"/>
          <w:szCs w:val="22"/>
          <w:lang w:val="en-US"/>
        </w:rPr>
        <w:t>Pumpanen</w:t>
      </w:r>
      <w:proofErr w:type="spellEnd"/>
      <w:r w:rsidRPr="00881266">
        <w:rPr>
          <w:rFonts w:ascii="Times Roman" w:hAnsi="Times Roman" w:cs="Times Roman"/>
          <w:color w:val="000000"/>
          <w:sz w:val="22"/>
          <w:szCs w:val="22"/>
          <w:lang w:val="en-US"/>
        </w:rPr>
        <w:t xml:space="preserve">, J., </w:t>
      </w:r>
      <w:proofErr w:type="spellStart"/>
      <w:r w:rsidRPr="00881266">
        <w:rPr>
          <w:rFonts w:ascii="Times Roman" w:hAnsi="Times Roman" w:cs="Times Roman"/>
          <w:color w:val="000000"/>
          <w:sz w:val="22"/>
          <w:szCs w:val="22"/>
          <w:lang w:val="en-US"/>
        </w:rPr>
        <w:t>Staehr</w:t>
      </w:r>
      <w:proofErr w:type="spellEnd"/>
      <w:r w:rsidRPr="00881266">
        <w:rPr>
          <w:rFonts w:ascii="Times Roman" w:hAnsi="Times Roman" w:cs="Times Roman"/>
          <w:color w:val="000000"/>
          <w:sz w:val="22"/>
          <w:szCs w:val="22"/>
          <w:lang w:val="en-US"/>
        </w:rPr>
        <w:t xml:space="preserve">, P. A., Trimmer, M., et al. (2012). Reconciling the temperature dependence of respiration across timescales and ecosystem types. Nature, 487(7408):472. </w:t>
      </w:r>
      <w:r w:rsidR="007E5D87">
        <w:rPr>
          <w:lang w:val="en-GB"/>
        </w:rPr>
        <w:br w:type="page"/>
      </w:r>
    </w:p>
    <w:p w14:paraId="23BE3117" w14:textId="77777777" w:rsidR="00416353" w:rsidRPr="003B2661" w:rsidRDefault="00416353" w:rsidP="00CB5862">
      <w:pPr>
        <w:spacing w:line="360" w:lineRule="auto"/>
        <w:jc w:val="both"/>
        <w:rPr>
          <w:b/>
          <w:sz w:val="38"/>
          <w:szCs w:val="38"/>
          <w:lang w:val="en-GB"/>
        </w:rPr>
      </w:pPr>
      <w:r w:rsidRPr="003B2661">
        <w:rPr>
          <w:b/>
          <w:sz w:val="38"/>
          <w:szCs w:val="38"/>
          <w:lang w:val="en-GB"/>
        </w:rPr>
        <w:lastRenderedPageBreak/>
        <w:t xml:space="preserve">Supplementary Material </w:t>
      </w:r>
    </w:p>
    <w:p w14:paraId="526E118D" w14:textId="77777777" w:rsidR="00416353" w:rsidRPr="003B2661" w:rsidRDefault="00E401B9" w:rsidP="00CB5862">
      <w:pPr>
        <w:spacing w:line="360" w:lineRule="auto"/>
        <w:jc w:val="both"/>
        <w:rPr>
          <w:lang w:val="en-GB"/>
        </w:rPr>
      </w:pPr>
      <w:r w:rsidRPr="003B2661">
        <w:rPr>
          <w:sz w:val="32"/>
          <w:szCs w:val="32"/>
          <w:lang w:val="en-GB"/>
        </w:rPr>
        <w:t>LENGTH-WEIGHT REGRESSION</w:t>
      </w:r>
    </w:p>
    <w:p w14:paraId="63A43206" w14:textId="77777777" w:rsidR="00416353" w:rsidRPr="003B2661" w:rsidRDefault="00416353" w:rsidP="00CB5862">
      <w:pPr>
        <w:spacing w:line="360" w:lineRule="auto"/>
        <w:jc w:val="both"/>
        <w:rPr>
          <w:lang w:val="en-GB"/>
        </w:rPr>
      </w:pPr>
      <w:r w:rsidRPr="003B2661">
        <w:rPr>
          <w:lang w:val="en-GB"/>
        </w:rPr>
        <w:t>Between 50 and 10</w:t>
      </w:r>
      <w:r w:rsidR="000E1233" w:rsidRPr="003B2661">
        <w:rPr>
          <w:lang w:val="en-GB"/>
        </w:rPr>
        <w:t>0 individuals of all three tax “types”</w:t>
      </w:r>
      <w:r w:rsidRPr="003B2661">
        <w:rPr>
          <w:lang w:val="en-GB"/>
        </w:rPr>
        <w:t xml:space="preserve">, </w:t>
      </w:r>
      <w:proofErr w:type="spellStart"/>
      <w:r w:rsidRPr="003B2661">
        <w:rPr>
          <w:i/>
          <w:lang w:val="en-GB"/>
        </w:rPr>
        <w:t>Odonata</w:t>
      </w:r>
      <w:proofErr w:type="spellEnd"/>
      <w:r w:rsidRPr="003B2661">
        <w:rPr>
          <w:lang w:val="en-GB"/>
        </w:rPr>
        <w:t xml:space="preserve">, </w:t>
      </w:r>
      <w:proofErr w:type="spellStart"/>
      <w:r w:rsidRPr="003B2661">
        <w:rPr>
          <w:i/>
          <w:lang w:val="en-GB"/>
        </w:rPr>
        <w:t>Ephemeroptera</w:t>
      </w:r>
      <w:proofErr w:type="spellEnd"/>
      <w:r w:rsidRPr="003B2661">
        <w:rPr>
          <w:lang w:val="en-GB"/>
        </w:rPr>
        <w:t xml:space="preserve"> and </w:t>
      </w:r>
      <w:proofErr w:type="spellStart"/>
      <w:r w:rsidRPr="003B2661">
        <w:rPr>
          <w:i/>
          <w:lang w:val="en-GB"/>
        </w:rPr>
        <w:t>Chironomidae</w:t>
      </w:r>
      <w:proofErr w:type="spellEnd"/>
      <w:r w:rsidRPr="003B2661">
        <w:rPr>
          <w:lang w:val="en-GB"/>
        </w:rPr>
        <w:t xml:space="preserve">, were used in each length-weight regression experiments. Each individual was measured under the microscope and placed in an individual foil cup. All cups were </w:t>
      </w:r>
      <w:proofErr w:type="spellStart"/>
      <w:r w:rsidR="000E1233" w:rsidRPr="003B2661">
        <w:rPr>
          <w:lang w:val="en-GB"/>
        </w:rPr>
        <w:t>labeled</w:t>
      </w:r>
      <w:proofErr w:type="spellEnd"/>
      <w:r w:rsidRPr="003B2661">
        <w:rPr>
          <w:lang w:val="en-GB"/>
        </w:rPr>
        <w:t xml:space="preserve"> and left in an oven at 80</w:t>
      </w:r>
      <w:r w:rsidR="000E1233" w:rsidRPr="003B2661">
        <w:rPr>
          <w:i/>
          <w:lang w:val="en-GB"/>
        </w:rPr>
        <w:t>°</w:t>
      </w:r>
      <w:r w:rsidRPr="003B2661">
        <w:rPr>
          <w:i/>
          <w:lang w:val="en-GB"/>
        </w:rPr>
        <w:t>C</w:t>
      </w:r>
      <w:r w:rsidRPr="003B2661">
        <w:rPr>
          <w:lang w:val="en-GB"/>
        </w:rPr>
        <w:t xml:space="preserve"> for 16 to 18 hours. Dry-weight measurements were then done for each indiv</w:t>
      </w:r>
      <w:r w:rsidR="000E1233" w:rsidRPr="003B2661">
        <w:rPr>
          <w:lang w:val="en-GB"/>
        </w:rPr>
        <w:t>id</w:t>
      </w:r>
      <w:r w:rsidRPr="003B2661">
        <w:rPr>
          <w:lang w:val="en-GB"/>
        </w:rPr>
        <w:t>ual in turn. The obtained length and biomass measurements were then fitted to two different linear models, one with dry-weight log</w:t>
      </w:r>
      <w:r w:rsidR="000E1233" w:rsidRPr="003B2661">
        <w:rPr>
          <w:lang w:val="en-GB"/>
        </w:rPr>
        <w:t>ged and not the other. The best-</w:t>
      </w:r>
      <w:r w:rsidRPr="003B2661">
        <w:rPr>
          <w:lang w:val="en-GB"/>
        </w:rPr>
        <w:t xml:space="preserve">fit model (highest </w:t>
      </w:r>
      <w:r w:rsidRPr="003B2661">
        <w:rPr>
          <w:i/>
          <w:lang w:val="en-GB"/>
        </w:rPr>
        <w:t>R</w:t>
      </w:r>
      <w:r w:rsidRPr="003B2661">
        <w:rPr>
          <w:i/>
          <w:position w:val="10"/>
          <w:lang w:val="en-GB"/>
        </w:rPr>
        <w:t>2</w:t>
      </w:r>
      <w:r w:rsidRPr="003B2661">
        <w:rPr>
          <w:lang w:val="en-GB"/>
        </w:rPr>
        <w:t xml:space="preserve">) was kept. Only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linear models yielded satisfactory fit (</w:t>
      </w:r>
      <w:r w:rsidRPr="003B2661">
        <w:rPr>
          <w:i/>
          <w:lang w:val="en-GB"/>
        </w:rPr>
        <w:t>R</w:t>
      </w:r>
      <w:r w:rsidRPr="003B2661">
        <w:rPr>
          <w:i/>
          <w:position w:val="10"/>
          <w:lang w:val="en-GB"/>
        </w:rPr>
        <w:t>2</w:t>
      </w:r>
      <w:r w:rsidRPr="003B2661">
        <w:rPr>
          <w:position w:val="10"/>
          <w:lang w:val="en-GB"/>
        </w:rPr>
        <w:t xml:space="preserve"> </w:t>
      </w:r>
      <w:r w:rsidRPr="003B2661">
        <w:rPr>
          <w:lang w:val="en-GB"/>
        </w:rPr>
        <w:t xml:space="preserve">&gt; 0.6) and were thus kept. The length-weight regression for </w:t>
      </w:r>
      <w:proofErr w:type="spellStart"/>
      <w:r w:rsidRPr="003B2661">
        <w:rPr>
          <w:i/>
          <w:lang w:val="en-GB"/>
        </w:rPr>
        <w:t>Chironomidae</w:t>
      </w:r>
      <w:proofErr w:type="spellEnd"/>
      <w:r w:rsidRPr="003B2661">
        <w:rPr>
          <w:lang w:val="en-GB"/>
        </w:rPr>
        <w:t xml:space="preserve"> was taken from (?). The equations for </w:t>
      </w:r>
      <w:proofErr w:type="spellStart"/>
      <w:r w:rsidRPr="003B2661">
        <w:rPr>
          <w:i/>
          <w:lang w:val="en-GB"/>
        </w:rPr>
        <w:t>Odonata</w:t>
      </w:r>
      <w:proofErr w:type="spellEnd"/>
      <w:r w:rsidRPr="003B2661">
        <w:rPr>
          <w:lang w:val="en-GB"/>
        </w:rPr>
        <w:t xml:space="preserve"> and </w:t>
      </w:r>
      <w:proofErr w:type="spellStart"/>
      <w:r w:rsidRPr="003B2661">
        <w:rPr>
          <w:i/>
          <w:lang w:val="en-GB"/>
        </w:rPr>
        <w:t>Ephemeroptera</w:t>
      </w:r>
      <w:proofErr w:type="spellEnd"/>
      <w:r w:rsidRPr="003B2661">
        <w:rPr>
          <w:lang w:val="en-GB"/>
        </w:rPr>
        <w:t xml:space="preserve"> and corresponding </w:t>
      </w:r>
      <w:r w:rsidRPr="003B2661">
        <w:rPr>
          <w:i/>
          <w:lang w:val="en-GB"/>
        </w:rPr>
        <w:t>R</w:t>
      </w:r>
      <w:r w:rsidRPr="003B2661">
        <w:rPr>
          <w:i/>
          <w:position w:val="10"/>
          <w:lang w:val="en-GB"/>
        </w:rPr>
        <w:t>2</w:t>
      </w:r>
      <w:r w:rsidR="000E1233" w:rsidRPr="003B2661">
        <w:rPr>
          <w:i/>
          <w:position w:val="10"/>
          <w:lang w:val="en-GB"/>
        </w:rPr>
        <w:t xml:space="preserve"> </w:t>
      </w:r>
      <w:r w:rsidRPr="003B2661">
        <w:rPr>
          <w:lang w:val="en-GB"/>
        </w:rPr>
        <w:t>values can be found in table S2.</w:t>
      </w:r>
    </w:p>
    <w:p w14:paraId="2D200E49" w14:textId="77777777" w:rsidR="00416353" w:rsidRPr="003B2661" w:rsidRDefault="00E401B9" w:rsidP="00CB5862">
      <w:pPr>
        <w:spacing w:line="360" w:lineRule="auto"/>
        <w:jc w:val="both"/>
        <w:rPr>
          <w:lang w:val="en-GB"/>
        </w:rPr>
      </w:pPr>
      <w:r w:rsidRPr="003B2661">
        <w:rPr>
          <w:sz w:val="32"/>
          <w:szCs w:val="32"/>
          <w:lang w:val="en-GB"/>
        </w:rPr>
        <w:t>RESPIROMETRY PROTOCOL</w:t>
      </w:r>
    </w:p>
    <w:p w14:paraId="41D0D4E5" w14:textId="77777777" w:rsidR="00416353" w:rsidRPr="003B2661" w:rsidRDefault="00416353" w:rsidP="00CB5862">
      <w:pPr>
        <w:spacing w:line="360" w:lineRule="auto"/>
        <w:jc w:val="both"/>
        <w:rPr>
          <w:lang w:val="en-GB"/>
        </w:rPr>
      </w:pPr>
      <w:r w:rsidRPr="003B2661">
        <w:rPr>
          <w:lang w:val="en-GB"/>
        </w:rPr>
        <w:t xml:space="preserve">All individuals selected for </w:t>
      </w:r>
      <w:proofErr w:type="spellStart"/>
      <w:r w:rsidRPr="003B2661">
        <w:rPr>
          <w:lang w:val="en-GB"/>
        </w:rPr>
        <w:t>respirometry</w:t>
      </w:r>
      <w:proofErr w:type="spellEnd"/>
      <w:r w:rsidRPr="003B2661">
        <w:rPr>
          <w:lang w:val="en-GB"/>
        </w:rPr>
        <w:t xml:space="preserve"> experiments were initially stored in filtered pond water kept at </w:t>
      </w:r>
      <w:r w:rsidR="000E1233" w:rsidRPr="003B2661">
        <w:rPr>
          <w:lang w:val="en-GB"/>
        </w:rPr>
        <w:t>ambient</w:t>
      </w:r>
      <w:r w:rsidRPr="003B2661">
        <w:rPr>
          <w:lang w:val="en-GB"/>
        </w:rPr>
        <w:t xml:space="preserve"> temperature. These were then placed in a water bath, </w:t>
      </w:r>
      <w:r w:rsidR="000E1233" w:rsidRPr="003B2661">
        <w:rPr>
          <w:lang w:val="en-GB"/>
        </w:rPr>
        <w:t>previously heated at the exper</w:t>
      </w:r>
      <w:r w:rsidRPr="003B2661">
        <w:rPr>
          <w:lang w:val="en-GB"/>
        </w:rPr>
        <w:t xml:space="preserve">imental temperature, for 15min to allow them an acclimation time from their </w:t>
      </w:r>
      <w:r w:rsidR="000E1233" w:rsidRPr="003B2661">
        <w:rPr>
          <w:lang w:val="en-GB"/>
        </w:rPr>
        <w:t>ambient</w:t>
      </w:r>
      <w:r w:rsidRPr="003B2661">
        <w:rPr>
          <w:lang w:val="en-GB"/>
        </w:rPr>
        <w:t xml:space="preserve"> temperature storage to the new temperature. After acclimation, individuals were placed in glass chambers, filled with fully </w:t>
      </w:r>
      <w:r w:rsidR="000E1233" w:rsidRPr="003B2661">
        <w:rPr>
          <w:lang w:val="en-GB"/>
        </w:rPr>
        <w:t>oxygenated</w:t>
      </w:r>
      <w:r w:rsidRPr="003B2661">
        <w:rPr>
          <w:lang w:val="en-GB"/>
        </w:rPr>
        <w:t xml:space="preserve"> filtered pond water, of 4, 2 or 0.75</w:t>
      </w:r>
      <w:r w:rsidR="000E1233" w:rsidRPr="003B2661">
        <w:rPr>
          <w:lang w:val="en-GB"/>
        </w:rPr>
        <w:t xml:space="preserve"> </w:t>
      </w:r>
      <w:r w:rsidRPr="003B2661">
        <w:rPr>
          <w:i/>
          <w:lang w:val="en-GB"/>
        </w:rPr>
        <w:t>ml</w:t>
      </w:r>
      <w:r w:rsidRPr="003B2661">
        <w:rPr>
          <w:lang w:val="en-GB"/>
        </w:rPr>
        <w:t xml:space="preserve"> depending on the size of the organism. These chambers were then placed in the </w:t>
      </w:r>
      <w:proofErr w:type="spellStart"/>
      <w:r w:rsidRPr="003B2661">
        <w:rPr>
          <w:lang w:val="en-GB"/>
        </w:rPr>
        <w:t>respirometry</w:t>
      </w:r>
      <w:proofErr w:type="spellEnd"/>
      <w:r w:rsidRPr="003B2661">
        <w:rPr>
          <w:lang w:val="en-GB"/>
        </w:rPr>
        <w:t xml:space="preserve"> apparatus inside the water bath. A total of eight chambers was used per experimental trial, one control -empty- chamber and seven treatment -organism- chambers. A Unisense O</w:t>
      </w:r>
      <w:r w:rsidRPr="003B2661">
        <w:rPr>
          <w:position w:val="-6"/>
          <w:lang w:val="en-GB"/>
        </w:rPr>
        <w:t xml:space="preserve">2 </w:t>
      </w:r>
      <w:r w:rsidRPr="003B2661">
        <w:rPr>
          <w:lang w:val="en-GB"/>
        </w:rPr>
        <w:t xml:space="preserve">optical measuring probe was </w:t>
      </w:r>
      <w:r w:rsidR="000E1233" w:rsidRPr="003B2661">
        <w:rPr>
          <w:lang w:val="en-GB"/>
        </w:rPr>
        <w:t>used to measure oxygen consump</w:t>
      </w:r>
      <w:r w:rsidRPr="003B2661">
        <w:rPr>
          <w:lang w:val="en-GB"/>
        </w:rPr>
        <w:t>tion over time in the chambers, three readings were recorded for each chamber in order to measure the slope of O</w:t>
      </w:r>
      <w:r w:rsidRPr="003B2661">
        <w:rPr>
          <w:position w:val="-6"/>
          <w:lang w:val="en-GB"/>
        </w:rPr>
        <w:t xml:space="preserve">2 </w:t>
      </w:r>
      <w:r w:rsidRPr="003B2661">
        <w:rPr>
          <w:lang w:val="en-GB"/>
        </w:rPr>
        <w:t xml:space="preserve">consumption. This value was corrected for individual chamber volumes and the value of the control was </w:t>
      </w:r>
      <w:r w:rsidR="000E1233" w:rsidRPr="003B2661">
        <w:rPr>
          <w:lang w:val="en-GB"/>
        </w:rPr>
        <w:t>subtracted</w:t>
      </w:r>
      <w:r w:rsidRPr="003B2661">
        <w:rPr>
          <w:lang w:val="en-GB"/>
        </w:rPr>
        <w:t xml:space="preserve"> from the treatment slopes to account for any respiration </w:t>
      </w:r>
      <w:r w:rsidR="000E1233" w:rsidRPr="003B2661">
        <w:rPr>
          <w:lang w:val="en-GB"/>
        </w:rPr>
        <w:t>occurring</w:t>
      </w:r>
      <w:r w:rsidRPr="003B2661">
        <w:rPr>
          <w:lang w:val="en-GB"/>
        </w:rPr>
        <w:t xml:space="preserve"> in the chambers due to microorganisms. This slope value </w:t>
      </w:r>
      <w:r w:rsidRPr="003B2661">
        <w:rPr>
          <w:lang w:val="en-GB"/>
        </w:rPr>
        <w:lastRenderedPageBreak/>
        <w:t xml:space="preserve">was then used as the value for oxygen consumption of the organism at the </w:t>
      </w:r>
      <w:r w:rsidR="000E1233" w:rsidRPr="003B2661">
        <w:rPr>
          <w:lang w:val="en-GB"/>
        </w:rPr>
        <w:t>corresponding</w:t>
      </w:r>
      <w:r w:rsidRPr="003B2661">
        <w:rPr>
          <w:lang w:val="en-GB"/>
        </w:rPr>
        <w:t xml:space="preserve"> experimental temperature in all subsequent analysis.</w:t>
      </w:r>
    </w:p>
    <w:p w14:paraId="03842EE2" w14:textId="77777777" w:rsidR="00416353" w:rsidRPr="003B2661" w:rsidRDefault="00E401B9" w:rsidP="00CB5862">
      <w:pPr>
        <w:spacing w:line="360" w:lineRule="auto"/>
        <w:jc w:val="both"/>
        <w:rPr>
          <w:lang w:val="en-GB"/>
        </w:rPr>
      </w:pPr>
      <w:r w:rsidRPr="003B2661">
        <w:rPr>
          <w:sz w:val="32"/>
          <w:szCs w:val="32"/>
          <w:lang w:val="en-GB"/>
        </w:rPr>
        <w:t>RESPIRATION MODEL CHOICE</w:t>
      </w:r>
    </w:p>
    <w:p w14:paraId="010757D7" w14:textId="77777777" w:rsidR="00416353" w:rsidRPr="003B2661" w:rsidRDefault="00416353" w:rsidP="00CB5862">
      <w:pPr>
        <w:spacing w:line="360" w:lineRule="auto"/>
        <w:jc w:val="both"/>
        <w:rPr>
          <w:lang w:val="en-GB"/>
        </w:rPr>
      </w:pPr>
      <w:r w:rsidRPr="003B2661">
        <w:rPr>
          <w:lang w:val="en-GB"/>
        </w:rPr>
        <w:t xml:space="preserve">A simplified version ignoring low temperature inactivation of the mechanistic model for respiration designed by Sharpe &amp; Schoolfield (Schoolfield </w:t>
      </w:r>
      <w:r w:rsidRPr="003B2661">
        <w:rPr>
          <w:i/>
          <w:lang w:val="en-GB"/>
        </w:rPr>
        <w:t>et al.</w:t>
      </w:r>
      <w:r w:rsidRPr="003B2661">
        <w:rPr>
          <w:lang w:val="en-GB"/>
        </w:rPr>
        <w:t xml:space="preserve">, 1981) was used to fit the </w:t>
      </w:r>
      <w:proofErr w:type="spellStart"/>
      <w:r w:rsidRPr="003B2661">
        <w:rPr>
          <w:lang w:val="en-GB"/>
        </w:rPr>
        <w:t>respirometry</w:t>
      </w:r>
      <w:proofErr w:type="spellEnd"/>
      <w:r w:rsidRPr="003B2661">
        <w:rPr>
          <w:lang w:val="en-GB"/>
        </w:rPr>
        <w:t xml:space="preserve"> data. Three variants of this model were tested for each species at each site. The model is as follows:</w:t>
      </w:r>
    </w:p>
    <w:p w14:paraId="11C18E60" w14:textId="77777777" w:rsidR="00416353" w:rsidRPr="003B2661" w:rsidRDefault="00416353" w:rsidP="00CB5862">
      <w:pPr>
        <w:spacing w:line="360" w:lineRule="auto"/>
        <w:jc w:val="both"/>
        <w:rPr>
          <w:lang w:val="en-GB"/>
        </w:rPr>
      </w:pPr>
    </w:p>
    <w:p w14:paraId="497FC65A"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B</w:t>
      </w:r>
      <w:r w:rsidRPr="003B2661">
        <w:rPr>
          <w:lang w:val="en-GB"/>
        </w:rPr>
        <w:t xml:space="preserve"> is oxygen consumption rate, </w:t>
      </w:r>
      <w:r w:rsidRPr="003B2661">
        <w:rPr>
          <w:i/>
          <w:lang w:val="en-GB"/>
        </w:rPr>
        <w:t>B</w:t>
      </w:r>
      <w:r w:rsidRPr="003B2661">
        <w:rPr>
          <w:i/>
          <w:position w:val="-6"/>
          <w:lang w:val="en-GB"/>
        </w:rPr>
        <w:t>0</w:t>
      </w:r>
      <w:r w:rsidRPr="003B2661">
        <w:rPr>
          <w:position w:val="-6"/>
          <w:lang w:val="en-GB"/>
        </w:rPr>
        <w:t xml:space="preserve"> </w:t>
      </w:r>
      <w:r w:rsidRPr="003B2661">
        <w:rPr>
          <w:lang w:val="en-GB"/>
        </w:rPr>
        <w:t>is th</w:t>
      </w:r>
      <w:r w:rsidR="000E1233" w:rsidRPr="003B2661">
        <w:rPr>
          <w:lang w:val="en-GB"/>
        </w:rPr>
        <w:t>e normalisation constant at 15</w:t>
      </w:r>
      <w:r w:rsidR="000E1233" w:rsidRPr="003B2661">
        <w:rPr>
          <w:i/>
          <w:lang w:val="en-GB"/>
        </w:rPr>
        <w:t>°</w:t>
      </w:r>
      <w:r w:rsidRPr="003B2661">
        <w:rPr>
          <w:i/>
          <w:lang w:val="en-GB"/>
        </w:rPr>
        <w:t>C</w:t>
      </w:r>
      <w:r w:rsidRPr="003B2661">
        <w:rPr>
          <w:lang w:val="en-GB"/>
        </w:rPr>
        <w:t xml:space="preserve">, </w:t>
      </w:r>
      <w:r w:rsidRPr="003B2661">
        <w:rPr>
          <w:i/>
          <w:lang w:val="en-GB"/>
        </w:rPr>
        <w:t>E</w:t>
      </w:r>
      <w:r w:rsidRPr="003B2661">
        <w:rPr>
          <w:i/>
          <w:position w:val="-6"/>
          <w:lang w:val="en-GB"/>
        </w:rPr>
        <w:t>a</w:t>
      </w:r>
      <w:r w:rsidRPr="003B2661">
        <w:rPr>
          <w:position w:val="-6"/>
          <w:lang w:val="en-GB"/>
        </w:rPr>
        <w:t xml:space="preserve"> </w:t>
      </w:r>
      <w:r w:rsidRPr="003B2661">
        <w:rPr>
          <w:lang w:val="en-GB"/>
        </w:rPr>
        <w:t xml:space="preserve">is the enzyme’s activation energy, </w:t>
      </w:r>
      <w:r w:rsidRPr="003B2661">
        <w:rPr>
          <w:i/>
          <w:lang w:val="en-GB"/>
        </w:rPr>
        <w:t>E</w:t>
      </w:r>
      <w:r w:rsidRPr="003B2661">
        <w:rPr>
          <w:i/>
          <w:position w:val="-6"/>
          <w:lang w:val="en-GB"/>
        </w:rPr>
        <w:t>d</w:t>
      </w:r>
      <w:r w:rsidRPr="003B2661">
        <w:rPr>
          <w:position w:val="-6"/>
          <w:lang w:val="en-GB"/>
        </w:rPr>
        <w:t xml:space="preserve"> </w:t>
      </w:r>
      <w:r w:rsidRPr="003B2661">
        <w:rPr>
          <w:lang w:val="en-GB"/>
        </w:rPr>
        <w:t xml:space="preserve">is its deactivation energy, </w:t>
      </w:r>
      <w:r w:rsidRPr="003B2661">
        <w:rPr>
          <w:i/>
          <w:lang w:val="en-GB"/>
        </w:rPr>
        <w:t>k</w:t>
      </w:r>
      <w:r w:rsidRPr="003B2661">
        <w:rPr>
          <w:lang w:val="en-GB"/>
        </w:rPr>
        <w:t xml:space="preserve"> is Boltzmann’s constant, </w:t>
      </w:r>
      <w:r w:rsidRPr="003B2661">
        <w:rPr>
          <w:i/>
          <w:lang w:val="en-GB"/>
        </w:rPr>
        <w:t>T</w:t>
      </w:r>
      <w:r w:rsidRPr="003B2661">
        <w:rPr>
          <w:lang w:val="en-GB"/>
        </w:rPr>
        <w:t xml:space="preserve"> is temperature and </w:t>
      </w:r>
      <w:r w:rsidRPr="003B2661">
        <w:rPr>
          <w:i/>
          <w:lang w:val="en-GB"/>
        </w:rPr>
        <w:t>T</w:t>
      </w:r>
      <w:r w:rsidRPr="003B2661">
        <w:rPr>
          <w:i/>
          <w:position w:val="-6"/>
          <w:lang w:val="en-GB"/>
        </w:rPr>
        <w:t xml:space="preserve">pk </w:t>
      </w:r>
      <w:r w:rsidRPr="003B2661">
        <w:rPr>
          <w:lang w:val="en-GB"/>
        </w:rPr>
        <w:t xml:space="preserve">is the temperature at which </w:t>
      </w:r>
      <w:r w:rsidRPr="003B2661">
        <w:rPr>
          <w:i/>
          <w:lang w:val="en-GB"/>
        </w:rPr>
        <w:t>B</w:t>
      </w:r>
      <w:r w:rsidRPr="003B2661">
        <w:rPr>
          <w:lang w:val="en-GB"/>
        </w:rPr>
        <w:t xml:space="preserve"> is maximised.</w:t>
      </w:r>
    </w:p>
    <w:p w14:paraId="45E948FE" w14:textId="77777777" w:rsidR="00416353" w:rsidRPr="003B2661" w:rsidRDefault="00416353" w:rsidP="00CB5862">
      <w:pPr>
        <w:spacing w:line="360" w:lineRule="auto"/>
        <w:jc w:val="both"/>
        <w:rPr>
          <w:lang w:val="en-GB"/>
        </w:rPr>
      </w:pPr>
      <w:r w:rsidRPr="003B2661">
        <w:rPr>
          <w:lang w:val="en-GB"/>
        </w:rPr>
        <w:t>The normalisation constant scales with mass as follows:</w:t>
      </w:r>
    </w:p>
    <w:p w14:paraId="21A215C9" w14:textId="77777777" w:rsidR="00416353" w:rsidRPr="003B2661" w:rsidRDefault="00416353" w:rsidP="00CB5862">
      <w:pPr>
        <w:spacing w:line="360" w:lineRule="auto"/>
        <w:jc w:val="both"/>
        <w:rPr>
          <w:lang w:val="en-GB"/>
        </w:rPr>
      </w:pPr>
    </w:p>
    <w:p w14:paraId="622A8DDE" w14:textId="77777777" w:rsidR="00416353" w:rsidRPr="003B2661" w:rsidRDefault="00416353" w:rsidP="00CB5862">
      <w:pPr>
        <w:spacing w:line="360" w:lineRule="auto"/>
        <w:jc w:val="both"/>
        <w:rPr>
          <w:lang w:val="en-GB"/>
        </w:rPr>
      </w:pPr>
      <w:r w:rsidRPr="003B2661">
        <w:rPr>
          <w:lang w:val="en-GB"/>
        </w:rPr>
        <w:t xml:space="preserve">Where </w:t>
      </w:r>
      <w:r w:rsidRPr="003B2661">
        <w:rPr>
          <w:i/>
          <w:lang w:val="en-GB"/>
        </w:rPr>
        <w:t>m</w:t>
      </w:r>
      <w:r w:rsidRPr="003B2661">
        <w:rPr>
          <w:lang w:val="en-GB"/>
        </w:rPr>
        <w:t xml:space="preserve"> is mass, </w:t>
      </w:r>
      <w:r w:rsidRPr="003B2661">
        <w:rPr>
          <w:i/>
          <w:lang w:val="en-GB"/>
        </w:rPr>
        <w:t>β</w:t>
      </w:r>
      <w:r w:rsidRPr="003B2661">
        <w:rPr>
          <w:lang w:val="en-GB"/>
        </w:rPr>
        <w:t xml:space="preserve"> is the scaling exponent and </w:t>
      </w:r>
      <w:r w:rsidRPr="003B2661">
        <w:rPr>
          <w:i/>
          <w:lang w:val="en-GB"/>
        </w:rPr>
        <w:t>b</w:t>
      </w:r>
      <w:r w:rsidRPr="003B2661">
        <w:rPr>
          <w:i/>
          <w:position w:val="-6"/>
          <w:lang w:val="en-GB"/>
        </w:rPr>
        <w:t>0</w:t>
      </w:r>
      <w:r w:rsidRPr="003B2661">
        <w:rPr>
          <w:position w:val="-6"/>
          <w:lang w:val="en-GB"/>
        </w:rPr>
        <w:t xml:space="preserve"> </w:t>
      </w:r>
      <w:r w:rsidRPr="003B2661">
        <w:rPr>
          <w:lang w:val="en-GB"/>
        </w:rPr>
        <w:t>is the normalisation constant of the Arrhenius model.</w:t>
      </w:r>
    </w:p>
    <w:p w14:paraId="1591734A" w14:textId="77777777" w:rsidR="00416353" w:rsidRPr="003B2661" w:rsidRDefault="00416353" w:rsidP="00CB5862">
      <w:pPr>
        <w:spacing w:line="360" w:lineRule="auto"/>
        <w:jc w:val="both"/>
        <w:rPr>
          <w:lang w:val="en-GB"/>
        </w:rPr>
      </w:pPr>
      <w:r w:rsidRPr="003B2661">
        <w:rPr>
          <w:lang w:val="en-GB"/>
        </w:rPr>
        <w:t xml:space="preserve">Thus, three Sharpe-Schoolfield models were run with different </w:t>
      </w:r>
      <w:proofErr w:type="spellStart"/>
      <w:r w:rsidRPr="003B2661">
        <w:rPr>
          <w:lang w:val="en-GB"/>
        </w:rPr>
        <w:t>scalings</w:t>
      </w:r>
      <w:proofErr w:type="spellEnd"/>
      <w:r w:rsidRPr="003B2661">
        <w:rPr>
          <w:lang w:val="en-GB"/>
        </w:rPr>
        <w:t xml:space="preserve"> for </w:t>
      </w:r>
      <w:r w:rsidRPr="003B2661">
        <w:rPr>
          <w:i/>
          <w:lang w:val="en-GB"/>
        </w:rPr>
        <w:t>b</w:t>
      </w:r>
      <w:r w:rsidRPr="003B2661">
        <w:rPr>
          <w:i/>
          <w:position w:val="-6"/>
          <w:lang w:val="en-GB"/>
        </w:rPr>
        <w:t>0</w:t>
      </w:r>
      <w:r w:rsidRPr="003B2661">
        <w:rPr>
          <w:lang w:val="en-GB"/>
        </w:rPr>
        <w:t>. One model where mass scaling was ignored (</w:t>
      </w:r>
      <w:r w:rsidRPr="003B2661">
        <w:rPr>
          <w:i/>
          <w:lang w:val="en-GB"/>
        </w:rPr>
        <w:t>B</w:t>
      </w:r>
      <w:r w:rsidRPr="003B2661">
        <w:rPr>
          <w:i/>
          <w:position w:val="-6"/>
          <w:lang w:val="en-GB"/>
        </w:rPr>
        <w:t>0</w:t>
      </w:r>
      <w:r w:rsidRPr="003B2661">
        <w:rPr>
          <w:position w:val="-6"/>
          <w:lang w:val="en-GB"/>
        </w:rPr>
        <w:t xml:space="preserve"> </w:t>
      </w:r>
      <w:r w:rsidRPr="003B2661">
        <w:rPr>
          <w:lang w:val="en-GB"/>
        </w:rPr>
        <w:t xml:space="preserve">= </w:t>
      </w:r>
      <w:r w:rsidRPr="003B2661">
        <w:rPr>
          <w:i/>
          <w:lang w:val="en-GB"/>
        </w:rPr>
        <w:t>b</w:t>
      </w:r>
      <w:r w:rsidRPr="003B2661">
        <w:rPr>
          <w:i/>
          <w:position w:val="-6"/>
          <w:lang w:val="en-GB"/>
        </w:rPr>
        <w:t>0</w:t>
      </w:r>
      <w:r w:rsidRPr="003B2661">
        <w:rPr>
          <w:lang w:val="en-GB"/>
        </w:rPr>
        <w:t xml:space="preserve">), one where </w:t>
      </w:r>
      <w:r w:rsidRPr="003B2661">
        <w:rPr>
          <w:i/>
          <w:lang w:val="en-GB"/>
        </w:rPr>
        <w:t>B</w:t>
      </w:r>
      <w:r w:rsidRPr="003B2661">
        <w:rPr>
          <w:position w:val="-6"/>
          <w:lang w:val="en-GB"/>
        </w:rPr>
        <w:t xml:space="preserve">0 </w:t>
      </w:r>
      <w:r w:rsidRPr="003B2661">
        <w:rPr>
          <w:lang w:val="en-GB"/>
        </w:rPr>
        <w:t>scaled with mass according to the metabolic theory of ecology (</w:t>
      </w:r>
      <w:r w:rsidRPr="003B2661">
        <w:rPr>
          <w:i/>
          <w:lang w:val="en-GB"/>
        </w:rPr>
        <w:t>β</w:t>
      </w:r>
      <w:r w:rsidRPr="003B2661">
        <w:rPr>
          <w:lang w:val="en-GB"/>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B2661">
        <w:rPr>
          <w:i/>
          <w:lang w:val="en-GB"/>
        </w:rPr>
        <w:t>R</w:t>
      </w:r>
      <w:r w:rsidRPr="003B2661">
        <w:rPr>
          <w:i/>
          <w:position w:val="10"/>
          <w:lang w:val="en-GB"/>
        </w:rPr>
        <w:t>2</w:t>
      </w:r>
      <w:r w:rsidRPr="003B2661">
        <w:rPr>
          <w:lang w:val="en-GB"/>
        </w:rPr>
        <w:t>), AIC and BIC values of all runs (Table S3).</w:t>
      </w:r>
    </w:p>
    <w:sectPr w:rsidR="00416353" w:rsidRPr="003B2661"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Flavio Affinito" w:date="2018-02-18T15:55:00Z" w:initials="FA">
    <w:p w14:paraId="1A0F68A1" w14:textId="40260DC4" w:rsidR="00F64B1F" w:rsidRDefault="00F64B1F">
      <w:pPr>
        <w:pStyle w:val="CommentText"/>
      </w:pPr>
      <w:r>
        <w:rPr>
          <w:rStyle w:val="CommentReference"/>
        </w:rPr>
        <w:annotationRef/>
      </w:r>
      <w:r>
        <w:t>I just decided to put a few here that come up often in the MS for search optimisation, please add any you think is needed/better</w:t>
      </w:r>
    </w:p>
  </w:comment>
  <w:comment w:id="3" w:author="Flavio Affinito" w:date="2018-02-17T17:18:00Z" w:initials="FA">
    <w:p w14:paraId="0E92D6A5" w14:textId="7D3288F2" w:rsidR="00F64B1F" w:rsidRDefault="00F64B1F">
      <w:pPr>
        <w:pStyle w:val="CommentText"/>
      </w:pPr>
      <w:r>
        <w:rPr>
          <w:rStyle w:val="CommentReference"/>
        </w:rPr>
        <w:annotationRef/>
      </w:r>
      <w:r>
        <w:t>I know there are many other citations for my point but I just thought a recent one may be the best idea.. ?</w:t>
      </w:r>
    </w:p>
  </w:comment>
  <w:comment w:id="4" w:author="Flavio Affinito" w:date="2018-02-17T17:45:00Z" w:initials="FA">
    <w:p w14:paraId="296B93BB" w14:textId="32F50B11" w:rsidR="00F64B1F" w:rsidRDefault="00F64B1F">
      <w:pPr>
        <w:pStyle w:val="CommentText"/>
      </w:pPr>
      <w:r>
        <w:rPr>
          <w:rStyle w:val="CommentReference"/>
        </w:rPr>
        <w:annotationRef/>
      </w:r>
      <w:r>
        <w:t>Not too sure who to cite here, the best one I think is Pawar 2012 but I use it in the next sentence</w:t>
      </w:r>
    </w:p>
  </w:comment>
  <w:comment w:id="5" w:author="Flavio Affinito" w:date="2018-02-18T15:55:00Z" w:initials="FA">
    <w:p w14:paraId="11294760" w14:textId="269C867D" w:rsidR="00F64B1F" w:rsidRDefault="00F64B1F">
      <w:pPr>
        <w:pStyle w:val="CommentText"/>
      </w:pPr>
      <w:r>
        <w:rPr>
          <w:rStyle w:val="CommentReference"/>
        </w:rPr>
        <w:annotationRef/>
      </w:r>
      <w:r>
        <w:t>I can’t think of a single best citation for here</w:t>
      </w:r>
    </w:p>
  </w:comment>
  <w:comment w:id="7" w:author="Flavio Affinito" w:date="2018-02-02T08:15:00Z" w:initials="FA">
    <w:p w14:paraId="70A935A8" w14:textId="77777777" w:rsidR="00F64B1F" w:rsidRDefault="00F64B1F" w:rsidP="005B667C">
      <w:pPr>
        <w:pStyle w:val="CommentText"/>
      </w:pPr>
      <w:r>
        <w:rPr>
          <w:rStyle w:val="CommentReference"/>
        </w:rPr>
        <w:annotationRef/>
      </w:r>
      <w:r>
        <w:t>Should I just leave this for the discussion and not mention it up here?</w:t>
      </w:r>
    </w:p>
  </w:comment>
  <w:comment w:id="9" w:author="Flavio Affinito" w:date="2018-02-16T16:07:00Z" w:initials="FA">
    <w:p w14:paraId="267C70EF" w14:textId="5C747A9D" w:rsidR="00F64B1F" w:rsidRDefault="00F64B1F">
      <w:pPr>
        <w:pStyle w:val="CommentText"/>
      </w:pPr>
      <w:r>
        <w:rPr>
          <w:rStyle w:val="CommentReference"/>
        </w:rPr>
        <w:annotationRef/>
      </w:r>
      <w:r>
        <w:t>This citation is just basic biochemistry that is why I assumed the original paper was enough to justify my point here. I guess I could look for another one if you believe that is necessary ?</w:t>
      </w:r>
    </w:p>
  </w:comment>
  <w:comment w:id="8" w:author="Becca Kordas" w:date="2018-02-02T08:15:00Z" w:initials="BK">
    <w:p w14:paraId="0F0540E4" w14:textId="77777777" w:rsidR="00F64B1F" w:rsidRDefault="00F64B1F" w:rsidP="005B667C">
      <w:pPr>
        <w:pStyle w:val="CommentText"/>
      </w:pPr>
      <w:r>
        <w:rPr>
          <w:rStyle w:val="CommentReference"/>
        </w:rPr>
        <w:annotationRef/>
      </w:r>
      <w:r>
        <w:t>Is this for a specific taxa, or in general ? I don’t suppose we can find anything newer to add to this citation ? a mix of old and new citations is good b/c – having the old one shows you are crediting the ppl who originally found it, and new is good b/c it shows the info is still current.</w:t>
      </w:r>
    </w:p>
  </w:comment>
  <w:comment w:id="10" w:author="Becca Kordas" w:date="2018-02-02T08:15:00Z" w:initials="BK">
    <w:p w14:paraId="62A63875" w14:textId="77777777" w:rsidR="00F64B1F" w:rsidRDefault="00F64B1F">
      <w:pPr>
        <w:pStyle w:val="CommentText"/>
      </w:pPr>
      <w:r>
        <w:rPr>
          <w:rStyle w:val="CommentReference"/>
        </w:rPr>
        <w:annotationRef/>
      </w:r>
      <w:r>
        <w:t>I think the point of the Schoolfield (vs. BA) is that it models the whole curve, not just the slope, right ? So. that makes me think, also, do we need to have the BA equation here ? Did you use it specifically, or did you always use Schoolfield ?</w:t>
      </w:r>
    </w:p>
  </w:comment>
  <w:comment w:id="11" w:author="Flavio Affinito" w:date="2018-02-16T15:55:00Z" w:initials="FA">
    <w:p w14:paraId="1D28F835" w14:textId="40AD9FC1" w:rsidR="00F64B1F" w:rsidRDefault="00F64B1F">
      <w:pPr>
        <w:pStyle w:val="CommentText"/>
      </w:pPr>
      <w:r>
        <w:rPr>
          <w:rStyle w:val="CommentReference"/>
        </w:rPr>
        <w:annotationRef/>
      </w:r>
      <w:r>
        <w:t>I mention further down that we use this equation to estimate the starting parameters for the fit of the next one. Do you think I should mention it here to make it clear immediately?</w:t>
      </w:r>
    </w:p>
  </w:comment>
  <w:comment w:id="12" w:author="Flavio Affinito" w:date="2018-02-16T17:24:00Z" w:initials="FA">
    <w:p w14:paraId="0ED266AA" w14:textId="7A7C2CD1" w:rsidR="00F64B1F" w:rsidRDefault="00F64B1F">
      <w:pPr>
        <w:pStyle w:val="CommentText"/>
      </w:pPr>
      <w:r>
        <w:rPr>
          <w:rStyle w:val="CommentReference"/>
        </w:rPr>
        <w:annotationRef/>
      </w:r>
      <w:r>
        <w:t>I don’t know how much more I should be saying in here…</w:t>
      </w:r>
    </w:p>
  </w:comment>
  <w:comment w:id="13" w:author="Becca Kordas" w:date="2018-02-02T08:15:00Z" w:initials="BK">
    <w:p w14:paraId="2C643D9D" w14:textId="77777777" w:rsidR="00F64B1F" w:rsidRDefault="00F64B1F">
      <w:pPr>
        <w:pStyle w:val="CommentText"/>
      </w:pPr>
      <w:r>
        <w:rPr>
          <w:rStyle w:val="CommentReference"/>
        </w:rPr>
        <w:annotationRef/>
      </w:r>
      <w:r>
        <w:t>If you were to make a plot of respiration rates, just like your fig 5 (same spp &amp; locations), would it look identical ?</w:t>
      </w:r>
    </w:p>
  </w:comment>
  <w:comment w:id="14" w:author="Flavio Affinito" w:date="2018-02-18T12:37:00Z" w:initials="FA">
    <w:p w14:paraId="01422CD8" w14:textId="0C3B5A42" w:rsidR="00F64B1F" w:rsidRDefault="00F64B1F">
      <w:pPr>
        <w:pStyle w:val="CommentText"/>
      </w:pPr>
      <w:r>
        <w:rPr>
          <w:rStyle w:val="CommentReference"/>
        </w:rPr>
        <w:annotationRef/>
      </w:r>
      <w:r>
        <w:t>Yes it would, the velocity curves come from equation 5, which just transforms respiration into velocity so its more of a conversion of units but the curve shape is preserved.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798AED" w14:textId="77777777" w:rsidR="00F64B1F" w:rsidRDefault="00F64B1F" w:rsidP="00D4216C">
      <w:r>
        <w:separator/>
      </w:r>
    </w:p>
  </w:endnote>
  <w:endnote w:type="continuationSeparator" w:id="0">
    <w:p w14:paraId="10568ED0" w14:textId="77777777" w:rsidR="00F64B1F" w:rsidRDefault="00F64B1F" w:rsidP="00D42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E0D848" w14:textId="77777777" w:rsidR="00F64B1F" w:rsidRDefault="00F64B1F" w:rsidP="00D4216C">
      <w:r>
        <w:separator/>
      </w:r>
    </w:p>
  </w:footnote>
  <w:footnote w:type="continuationSeparator" w:id="0">
    <w:p w14:paraId="11E33C3F" w14:textId="77777777" w:rsidR="00F64B1F" w:rsidRDefault="00F64B1F" w:rsidP="00D4216C">
      <w:r>
        <w:continuationSeparator/>
      </w:r>
    </w:p>
  </w:footnote>
  <w:footnote w:id="1">
    <w:p w14:paraId="52091AC2" w14:textId="561FA570" w:rsidR="00F64B1F" w:rsidRPr="003C1D48" w:rsidRDefault="00F64B1F">
      <w:pPr>
        <w:pStyle w:val="FootnoteText"/>
        <w:rPr>
          <w:lang w:val="fr-FR"/>
        </w:rPr>
      </w:pPr>
      <w:r>
        <w:t>Correspondence : flavio.affinito@gmail.com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B50710"/>
    <w:multiLevelType w:val="hybridMultilevel"/>
    <w:tmpl w:val="A2422D8E"/>
    <w:lvl w:ilvl="0" w:tplc="044291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16353"/>
    <w:rsid w:val="00010179"/>
    <w:rsid w:val="00020678"/>
    <w:rsid w:val="000443FB"/>
    <w:rsid w:val="00044926"/>
    <w:rsid w:val="000531D1"/>
    <w:rsid w:val="00055B6D"/>
    <w:rsid w:val="0006793A"/>
    <w:rsid w:val="000726A1"/>
    <w:rsid w:val="0008214D"/>
    <w:rsid w:val="00086A4C"/>
    <w:rsid w:val="00091D3C"/>
    <w:rsid w:val="00092424"/>
    <w:rsid w:val="000A608E"/>
    <w:rsid w:val="000D380D"/>
    <w:rsid w:val="000D5571"/>
    <w:rsid w:val="000E1233"/>
    <w:rsid w:val="000E1ED1"/>
    <w:rsid w:val="000F0EEA"/>
    <w:rsid w:val="000F4362"/>
    <w:rsid w:val="000F5CA3"/>
    <w:rsid w:val="00101B4B"/>
    <w:rsid w:val="001052D0"/>
    <w:rsid w:val="0011115A"/>
    <w:rsid w:val="0012083E"/>
    <w:rsid w:val="00121298"/>
    <w:rsid w:val="00142230"/>
    <w:rsid w:val="001462FD"/>
    <w:rsid w:val="00150BC8"/>
    <w:rsid w:val="001741B0"/>
    <w:rsid w:val="001901F4"/>
    <w:rsid w:val="00191C6B"/>
    <w:rsid w:val="001B3906"/>
    <w:rsid w:val="001B445A"/>
    <w:rsid w:val="001C567C"/>
    <w:rsid w:val="001D0CAA"/>
    <w:rsid w:val="001D2895"/>
    <w:rsid w:val="001D746D"/>
    <w:rsid w:val="001F3354"/>
    <w:rsid w:val="001F74A6"/>
    <w:rsid w:val="002061BD"/>
    <w:rsid w:val="00207667"/>
    <w:rsid w:val="00222B56"/>
    <w:rsid w:val="002261EB"/>
    <w:rsid w:val="00230DCA"/>
    <w:rsid w:val="00235E1A"/>
    <w:rsid w:val="00242AD5"/>
    <w:rsid w:val="002501CE"/>
    <w:rsid w:val="002613DE"/>
    <w:rsid w:val="00261FA7"/>
    <w:rsid w:val="002672EF"/>
    <w:rsid w:val="002741A4"/>
    <w:rsid w:val="0027619D"/>
    <w:rsid w:val="002975C9"/>
    <w:rsid w:val="002A6468"/>
    <w:rsid w:val="002A6B43"/>
    <w:rsid w:val="002A79C8"/>
    <w:rsid w:val="002B56AA"/>
    <w:rsid w:val="002B6A75"/>
    <w:rsid w:val="002C6322"/>
    <w:rsid w:val="002C7CF5"/>
    <w:rsid w:val="002E0215"/>
    <w:rsid w:val="002E1BA6"/>
    <w:rsid w:val="002E5FFB"/>
    <w:rsid w:val="002F38D6"/>
    <w:rsid w:val="00301553"/>
    <w:rsid w:val="003207A9"/>
    <w:rsid w:val="00322629"/>
    <w:rsid w:val="00332BE1"/>
    <w:rsid w:val="00351159"/>
    <w:rsid w:val="003536B0"/>
    <w:rsid w:val="003608FA"/>
    <w:rsid w:val="00385B14"/>
    <w:rsid w:val="00387E67"/>
    <w:rsid w:val="00387F1A"/>
    <w:rsid w:val="00392EB3"/>
    <w:rsid w:val="003A1179"/>
    <w:rsid w:val="003A3418"/>
    <w:rsid w:val="003B0EBE"/>
    <w:rsid w:val="003B2661"/>
    <w:rsid w:val="003B344F"/>
    <w:rsid w:val="003C17B6"/>
    <w:rsid w:val="003C1D48"/>
    <w:rsid w:val="003D1BAB"/>
    <w:rsid w:val="003D2FCF"/>
    <w:rsid w:val="003D4A25"/>
    <w:rsid w:val="003D641A"/>
    <w:rsid w:val="003D767D"/>
    <w:rsid w:val="003E06B7"/>
    <w:rsid w:val="003E56E0"/>
    <w:rsid w:val="003F42FD"/>
    <w:rsid w:val="003F708B"/>
    <w:rsid w:val="00405512"/>
    <w:rsid w:val="00406E28"/>
    <w:rsid w:val="00416353"/>
    <w:rsid w:val="00420991"/>
    <w:rsid w:val="00423242"/>
    <w:rsid w:val="00435CC1"/>
    <w:rsid w:val="00440E1A"/>
    <w:rsid w:val="00440EF3"/>
    <w:rsid w:val="004421CC"/>
    <w:rsid w:val="0045517C"/>
    <w:rsid w:val="00455B8F"/>
    <w:rsid w:val="00472E29"/>
    <w:rsid w:val="0047417A"/>
    <w:rsid w:val="00485420"/>
    <w:rsid w:val="004A04A4"/>
    <w:rsid w:val="004A2CA7"/>
    <w:rsid w:val="004A3844"/>
    <w:rsid w:val="004B5747"/>
    <w:rsid w:val="004C35D8"/>
    <w:rsid w:val="004D5A66"/>
    <w:rsid w:val="004E09B1"/>
    <w:rsid w:val="004F580E"/>
    <w:rsid w:val="00510C85"/>
    <w:rsid w:val="00512FB1"/>
    <w:rsid w:val="005252B9"/>
    <w:rsid w:val="00536083"/>
    <w:rsid w:val="00544F36"/>
    <w:rsid w:val="005572C3"/>
    <w:rsid w:val="0056495D"/>
    <w:rsid w:val="00570454"/>
    <w:rsid w:val="005B3664"/>
    <w:rsid w:val="005B667C"/>
    <w:rsid w:val="005B7D3F"/>
    <w:rsid w:val="005C6B75"/>
    <w:rsid w:val="005D27C2"/>
    <w:rsid w:val="005F40E6"/>
    <w:rsid w:val="00600D08"/>
    <w:rsid w:val="00624ADE"/>
    <w:rsid w:val="00662F6A"/>
    <w:rsid w:val="00665084"/>
    <w:rsid w:val="00671E52"/>
    <w:rsid w:val="006751D0"/>
    <w:rsid w:val="00676B3C"/>
    <w:rsid w:val="0068020A"/>
    <w:rsid w:val="006831E9"/>
    <w:rsid w:val="0069015C"/>
    <w:rsid w:val="006905A8"/>
    <w:rsid w:val="006A7A51"/>
    <w:rsid w:val="006C6832"/>
    <w:rsid w:val="006C7C1D"/>
    <w:rsid w:val="006D454C"/>
    <w:rsid w:val="006E03E4"/>
    <w:rsid w:val="006E2041"/>
    <w:rsid w:val="006E2F11"/>
    <w:rsid w:val="006E6E3A"/>
    <w:rsid w:val="006F1C1C"/>
    <w:rsid w:val="006F31BB"/>
    <w:rsid w:val="006F3A02"/>
    <w:rsid w:val="007019C2"/>
    <w:rsid w:val="007040D4"/>
    <w:rsid w:val="00712128"/>
    <w:rsid w:val="007376CD"/>
    <w:rsid w:val="0074026E"/>
    <w:rsid w:val="007447A2"/>
    <w:rsid w:val="007512A8"/>
    <w:rsid w:val="007553BF"/>
    <w:rsid w:val="00757EBC"/>
    <w:rsid w:val="00763AB0"/>
    <w:rsid w:val="007653BB"/>
    <w:rsid w:val="007663FE"/>
    <w:rsid w:val="00791B2C"/>
    <w:rsid w:val="00796B90"/>
    <w:rsid w:val="00797E3C"/>
    <w:rsid w:val="007A3D6B"/>
    <w:rsid w:val="007A6074"/>
    <w:rsid w:val="007B54CA"/>
    <w:rsid w:val="007B6745"/>
    <w:rsid w:val="007C527B"/>
    <w:rsid w:val="007C5DB9"/>
    <w:rsid w:val="007E2FF0"/>
    <w:rsid w:val="007E3894"/>
    <w:rsid w:val="007E5D87"/>
    <w:rsid w:val="007E73AC"/>
    <w:rsid w:val="007F0B49"/>
    <w:rsid w:val="00820B2E"/>
    <w:rsid w:val="00826D16"/>
    <w:rsid w:val="008438D9"/>
    <w:rsid w:val="00843DF9"/>
    <w:rsid w:val="00843E31"/>
    <w:rsid w:val="00857984"/>
    <w:rsid w:val="00861410"/>
    <w:rsid w:val="0086451F"/>
    <w:rsid w:val="00871F53"/>
    <w:rsid w:val="00873853"/>
    <w:rsid w:val="00881266"/>
    <w:rsid w:val="0088726C"/>
    <w:rsid w:val="00887758"/>
    <w:rsid w:val="008913FE"/>
    <w:rsid w:val="008921B4"/>
    <w:rsid w:val="00892876"/>
    <w:rsid w:val="00896C5A"/>
    <w:rsid w:val="008A06B1"/>
    <w:rsid w:val="008A1CF9"/>
    <w:rsid w:val="008D098E"/>
    <w:rsid w:val="008D151F"/>
    <w:rsid w:val="008D7885"/>
    <w:rsid w:val="008E3B6B"/>
    <w:rsid w:val="008E496E"/>
    <w:rsid w:val="00906C6F"/>
    <w:rsid w:val="0092734C"/>
    <w:rsid w:val="00931DFE"/>
    <w:rsid w:val="00946669"/>
    <w:rsid w:val="00964A89"/>
    <w:rsid w:val="009655B4"/>
    <w:rsid w:val="00966381"/>
    <w:rsid w:val="00974B5F"/>
    <w:rsid w:val="009765E3"/>
    <w:rsid w:val="00976B9D"/>
    <w:rsid w:val="00976DEC"/>
    <w:rsid w:val="00986D0C"/>
    <w:rsid w:val="009912B9"/>
    <w:rsid w:val="00994BB2"/>
    <w:rsid w:val="00996303"/>
    <w:rsid w:val="009972D1"/>
    <w:rsid w:val="009A00D6"/>
    <w:rsid w:val="009A16FC"/>
    <w:rsid w:val="009A1C86"/>
    <w:rsid w:val="009A4B41"/>
    <w:rsid w:val="009C0721"/>
    <w:rsid w:val="009C0AD6"/>
    <w:rsid w:val="009C42DF"/>
    <w:rsid w:val="009C7350"/>
    <w:rsid w:val="009D59B2"/>
    <w:rsid w:val="009F2BD1"/>
    <w:rsid w:val="009F3733"/>
    <w:rsid w:val="009F5D90"/>
    <w:rsid w:val="00A11A4B"/>
    <w:rsid w:val="00A34FD7"/>
    <w:rsid w:val="00A53647"/>
    <w:rsid w:val="00A708CB"/>
    <w:rsid w:val="00A71FF4"/>
    <w:rsid w:val="00A730F4"/>
    <w:rsid w:val="00A74681"/>
    <w:rsid w:val="00A9153D"/>
    <w:rsid w:val="00A95A94"/>
    <w:rsid w:val="00AB162C"/>
    <w:rsid w:val="00AB7EAB"/>
    <w:rsid w:val="00AC1B6C"/>
    <w:rsid w:val="00AD66DB"/>
    <w:rsid w:val="00B00653"/>
    <w:rsid w:val="00B01192"/>
    <w:rsid w:val="00B04035"/>
    <w:rsid w:val="00B212D0"/>
    <w:rsid w:val="00B224F8"/>
    <w:rsid w:val="00B40FB1"/>
    <w:rsid w:val="00B449F8"/>
    <w:rsid w:val="00B44D5D"/>
    <w:rsid w:val="00B5748C"/>
    <w:rsid w:val="00B71EA1"/>
    <w:rsid w:val="00B7330B"/>
    <w:rsid w:val="00B73A0B"/>
    <w:rsid w:val="00B76E8B"/>
    <w:rsid w:val="00B87ADA"/>
    <w:rsid w:val="00B94FB0"/>
    <w:rsid w:val="00B96A01"/>
    <w:rsid w:val="00BA4AB2"/>
    <w:rsid w:val="00BA5D31"/>
    <w:rsid w:val="00BB14DC"/>
    <w:rsid w:val="00BC6A27"/>
    <w:rsid w:val="00BD6698"/>
    <w:rsid w:val="00BD737C"/>
    <w:rsid w:val="00BF317A"/>
    <w:rsid w:val="00C06E93"/>
    <w:rsid w:val="00C07109"/>
    <w:rsid w:val="00C23827"/>
    <w:rsid w:val="00C31F24"/>
    <w:rsid w:val="00C42B1B"/>
    <w:rsid w:val="00C56DCB"/>
    <w:rsid w:val="00C65BBC"/>
    <w:rsid w:val="00C70287"/>
    <w:rsid w:val="00C74859"/>
    <w:rsid w:val="00C765D2"/>
    <w:rsid w:val="00C91632"/>
    <w:rsid w:val="00C91CC1"/>
    <w:rsid w:val="00C9617C"/>
    <w:rsid w:val="00CA4AE3"/>
    <w:rsid w:val="00CB2556"/>
    <w:rsid w:val="00CB3C8F"/>
    <w:rsid w:val="00CB5862"/>
    <w:rsid w:val="00CB7405"/>
    <w:rsid w:val="00CD688C"/>
    <w:rsid w:val="00CE55B9"/>
    <w:rsid w:val="00CE68E3"/>
    <w:rsid w:val="00CF0346"/>
    <w:rsid w:val="00CF1157"/>
    <w:rsid w:val="00CF33D4"/>
    <w:rsid w:val="00D22534"/>
    <w:rsid w:val="00D2387D"/>
    <w:rsid w:val="00D277D5"/>
    <w:rsid w:val="00D3169F"/>
    <w:rsid w:val="00D4216C"/>
    <w:rsid w:val="00D4762D"/>
    <w:rsid w:val="00D723B8"/>
    <w:rsid w:val="00D72B2A"/>
    <w:rsid w:val="00D76E89"/>
    <w:rsid w:val="00D83262"/>
    <w:rsid w:val="00D857EB"/>
    <w:rsid w:val="00D86618"/>
    <w:rsid w:val="00D9642A"/>
    <w:rsid w:val="00D9729E"/>
    <w:rsid w:val="00DB2935"/>
    <w:rsid w:val="00DB2BAB"/>
    <w:rsid w:val="00DB3165"/>
    <w:rsid w:val="00DC40B4"/>
    <w:rsid w:val="00DD1397"/>
    <w:rsid w:val="00DE17D5"/>
    <w:rsid w:val="00DF36F5"/>
    <w:rsid w:val="00DF4E68"/>
    <w:rsid w:val="00DF79EB"/>
    <w:rsid w:val="00DF7A72"/>
    <w:rsid w:val="00E11075"/>
    <w:rsid w:val="00E127D5"/>
    <w:rsid w:val="00E14789"/>
    <w:rsid w:val="00E321D7"/>
    <w:rsid w:val="00E401B9"/>
    <w:rsid w:val="00E65883"/>
    <w:rsid w:val="00E766B0"/>
    <w:rsid w:val="00E84222"/>
    <w:rsid w:val="00E871D7"/>
    <w:rsid w:val="00E9363D"/>
    <w:rsid w:val="00E97A9A"/>
    <w:rsid w:val="00EA689A"/>
    <w:rsid w:val="00EB083A"/>
    <w:rsid w:val="00EB543A"/>
    <w:rsid w:val="00ED27EB"/>
    <w:rsid w:val="00EE1C07"/>
    <w:rsid w:val="00EE2AA8"/>
    <w:rsid w:val="00EE5A6B"/>
    <w:rsid w:val="00EE7252"/>
    <w:rsid w:val="00F10771"/>
    <w:rsid w:val="00F21559"/>
    <w:rsid w:val="00F23FEC"/>
    <w:rsid w:val="00F3624A"/>
    <w:rsid w:val="00F52961"/>
    <w:rsid w:val="00F56963"/>
    <w:rsid w:val="00F578D5"/>
    <w:rsid w:val="00F64B1F"/>
    <w:rsid w:val="00F7115E"/>
    <w:rsid w:val="00F72491"/>
    <w:rsid w:val="00F746E8"/>
    <w:rsid w:val="00F822FA"/>
    <w:rsid w:val="00F8546B"/>
    <w:rsid w:val="00F86082"/>
    <w:rsid w:val="00F93FBD"/>
    <w:rsid w:val="00F960DE"/>
    <w:rsid w:val="00F97C43"/>
    <w:rsid w:val="00FC2439"/>
    <w:rsid w:val="00FC643C"/>
    <w:rsid w:val="00FE18A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62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E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 w:type="character" w:styleId="Hyperlink">
    <w:name w:val="Hyperlink"/>
    <w:basedOn w:val="DefaultParagraphFont"/>
    <w:uiPriority w:val="99"/>
    <w:unhideWhenUsed/>
    <w:rsid w:val="004C35D8"/>
    <w:rPr>
      <w:color w:val="0000FF" w:themeColor="hyperlink"/>
      <w:u w:val="single"/>
    </w:rPr>
  </w:style>
  <w:style w:type="paragraph" w:styleId="Caption">
    <w:name w:val="caption"/>
    <w:basedOn w:val="Normal"/>
    <w:next w:val="Normal"/>
    <w:uiPriority w:val="35"/>
    <w:unhideWhenUsed/>
    <w:qFormat/>
    <w:rsid w:val="00D277D5"/>
    <w:pPr>
      <w:spacing w:after="200"/>
    </w:pPr>
    <w:rPr>
      <w:b/>
      <w:bCs/>
      <w:color w:val="4F81BD" w:themeColor="accent1"/>
      <w:sz w:val="18"/>
      <w:szCs w:val="18"/>
    </w:rPr>
  </w:style>
  <w:style w:type="character" w:styleId="PlaceholderText">
    <w:name w:val="Placeholder Text"/>
    <w:basedOn w:val="DefaultParagraphFont"/>
    <w:uiPriority w:val="99"/>
    <w:semiHidden/>
    <w:rsid w:val="00EE2AA8"/>
    <w:rPr>
      <w:color w:val="808080"/>
    </w:rPr>
  </w:style>
  <w:style w:type="table" w:styleId="TableGrid">
    <w:name w:val="Table Grid"/>
    <w:basedOn w:val="TableNormal"/>
    <w:uiPriority w:val="59"/>
    <w:rsid w:val="00994B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216C"/>
    <w:pPr>
      <w:tabs>
        <w:tab w:val="center" w:pos="4320"/>
        <w:tab w:val="right" w:pos="8640"/>
      </w:tabs>
    </w:pPr>
  </w:style>
  <w:style w:type="character" w:customStyle="1" w:styleId="HeaderChar">
    <w:name w:val="Header Char"/>
    <w:basedOn w:val="DefaultParagraphFont"/>
    <w:link w:val="Header"/>
    <w:uiPriority w:val="99"/>
    <w:rsid w:val="00D4216C"/>
  </w:style>
  <w:style w:type="paragraph" w:styleId="Footer">
    <w:name w:val="footer"/>
    <w:basedOn w:val="Normal"/>
    <w:link w:val="FooterChar"/>
    <w:uiPriority w:val="99"/>
    <w:unhideWhenUsed/>
    <w:rsid w:val="00D4216C"/>
    <w:pPr>
      <w:tabs>
        <w:tab w:val="center" w:pos="4320"/>
        <w:tab w:val="right" w:pos="8640"/>
      </w:tabs>
    </w:pPr>
  </w:style>
  <w:style w:type="character" w:customStyle="1" w:styleId="FooterChar">
    <w:name w:val="Footer Char"/>
    <w:basedOn w:val="DefaultParagraphFont"/>
    <w:link w:val="Footer"/>
    <w:uiPriority w:val="99"/>
    <w:rsid w:val="00D4216C"/>
  </w:style>
  <w:style w:type="paragraph" w:styleId="FootnoteText">
    <w:name w:val="footnote text"/>
    <w:basedOn w:val="Normal"/>
    <w:link w:val="FootnoteTextChar"/>
    <w:uiPriority w:val="99"/>
    <w:unhideWhenUsed/>
    <w:rsid w:val="003C1D48"/>
  </w:style>
  <w:style w:type="character" w:customStyle="1" w:styleId="FootnoteTextChar">
    <w:name w:val="Footnote Text Char"/>
    <w:basedOn w:val="DefaultParagraphFont"/>
    <w:link w:val="FootnoteText"/>
    <w:uiPriority w:val="99"/>
    <w:rsid w:val="003C1D48"/>
  </w:style>
  <w:style w:type="character" w:styleId="FootnoteReference">
    <w:name w:val="footnote reference"/>
    <w:basedOn w:val="DefaultParagraphFont"/>
    <w:uiPriority w:val="99"/>
    <w:unhideWhenUsed/>
    <w:rsid w:val="003C1D4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unhideWhenUsed/>
    <w:rsid w:val="003B344F"/>
  </w:style>
  <w:style w:type="character" w:customStyle="1" w:styleId="CommentTextChar">
    <w:name w:val="Comment Text Char"/>
    <w:basedOn w:val="DefaultParagraphFont"/>
    <w:link w:val="CommentText"/>
    <w:uiPriority w:val="99"/>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 w:type="paragraph" w:styleId="NoSpacing">
    <w:name w:val="No Spacing"/>
    <w:uiPriority w:val="1"/>
    <w:qFormat/>
    <w:rsid w:val="008913FE"/>
  </w:style>
  <w:style w:type="paragraph" w:styleId="ListParagraph">
    <w:name w:val="List Paragraph"/>
    <w:basedOn w:val="Normal"/>
    <w:uiPriority w:val="34"/>
    <w:qFormat/>
    <w:rsid w:val="008913FE"/>
    <w:pPr>
      <w:ind w:left="720"/>
      <w:contextualSpacing/>
    </w:pPr>
  </w:style>
  <w:style w:type="paragraph" w:styleId="Revision">
    <w:name w:val="Revision"/>
    <w:hidden/>
    <w:uiPriority w:val="99"/>
    <w:semiHidden/>
    <w:rsid w:val="00D85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F89E38-73C7-994C-9BBB-B3CF7BDE1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31</Pages>
  <Words>7302</Words>
  <Characters>41625</Characters>
  <Application>Microsoft Macintosh Word</Application>
  <DocSecurity>0</DocSecurity>
  <Lines>346</Lines>
  <Paragraphs>97</Paragraphs>
  <ScaleCrop>false</ScaleCrop>
  <Company>European School Ixelles</Company>
  <LinksUpToDate>false</LinksUpToDate>
  <CharactersWithSpaces>48830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45</cp:revision>
  <dcterms:created xsi:type="dcterms:W3CDTF">2018-02-16T10:11:00Z</dcterms:created>
  <dcterms:modified xsi:type="dcterms:W3CDTF">2018-02-20T11:55:00Z</dcterms:modified>
</cp:coreProperties>
</file>