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2E435D">
      <w:pPr>
        <w:jc w:val="both"/>
        <w:rPr>
          <w:sz w:val="44"/>
          <w:szCs w:val="44"/>
          <w:lang w:val="en-GB"/>
        </w:rPr>
        <w:pPrChange w:id="0" w:author="mhasoba" w:date="2018-05-21T14:38:00Z">
          <w:pPr>
            <w:spacing w:line="360" w:lineRule="auto"/>
            <w:jc w:val="both"/>
          </w:pPr>
        </w:pPrChange>
      </w:pPr>
      <w:commentRangeStart w:id="1"/>
      <w:commentRangeStart w:id="2"/>
      <w:r w:rsidRPr="006912F1">
        <w:rPr>
          <w:sz w:val="44"/>
          <w:szCs w:val="44"/>
          <w:lang w:val="en-GB"/>
        </w:rPr>
        <w:t>Predicting predator search rates from metabolic rates; a bottom-up modelling approach</w:t>
      </w:r>
      <w:commentRangeEnd w:id="1"/>
      <w:r w:rsidR="00507CAA">
        <w:rPr>
          <w:rStyle w:val="CommentReference"/>
        </w:rPr>
        <w:commentReference w:id="1"/>
      </w:r>
      <w:del w:id="3" w:author="mhasoba" w:date="2018-05-21T10:37:00Z">
        <w:r w:rsidRPr="006912F1" w:rsidDel="004C77D3">
          <w:rPr>
            <w:sz w:val="44"/>
            <w:szCs w:val="44"/>
            <w:lang w:val="en-GB"/>
          </w:rPr>
          <w:delText>.</w:delText>
        </w:r>
      </w:del>
      <w:commentRangeEnd w:id="2"/>
      <w:r w:rsidR="00741AEE">
        <w:rPr>
          <w:rStyle w:val="CommentReference"/>
        </w:rPr>
        <w:commentReference w:id="2"/>
      </w:r>
    </w:p>
    <w:p w:rsidR="00416353" w:rsidRPr="008A408F" w:rsidRDefault="00416353" w:rsidP="00997AED">
      <w:pPr>
        <w:jc w:val="both"/>
        <w:rPr>
          <w:sz w:val="22"/>
          <w:szCs w:val="22"/>
          <w:lang w:val="en-GB"/>
        </w:rPr>
      </w:pPr>
      <w:r w:rsidRPr="008A408F">
        <w:rPr>
          <w:sz w:val="32"/>
          <w:szCs w:val="32"/>
          <w:lang w:val="en-GB"/>
        </w:rPr>
        <w:t>Flavio Affinito</w:t>
      </w:r>
      <w:r w:rsidRPr="008A408F">
        <w:rPr>
          <w:position w:val="10"/>
          <w:sz w:val="22"/>
          <w:szCs w:val="22"/>
          <w:lang w:val="en-GB"/>
        </w:rPr>
        <w:t>1</w:t>
      </w:r>
      <w:r w:rsidRPr="008A408F">
        <w:rPr>
          <w:sz w:val="32"/>
          <w:szCs w:val="32"/>
          <w:lang w:val="en-GB"/>
        </w:rPr>
        <w:t>,</w:t>
      </w:r>
      <w:r w:rsidR="004421CC" w:rsidRPr="008A408F">
        <w:rPr>
          <w:sz w:val="32"/>
          <w:szCs w:val="32"/>
          <w:lang w:val="en-GB"/>
        </w:rPr>
        <w:t xml:space="preserve"> </w:t>
      </w:r>
      <w:r w:rsidRPr="008A408F">
        <w:rPr>
          <w:sz w:val="32"/>
          <w:szCs w:val="32"/>
          <w:lang w:val="en-GB"/>
        </w:rPr>
        <w:t xml:space="preserve">Miguel </w:t>
      </w:r>
      <w:ins w:id="4" w:author="Miguel Matias" w:date="2018-05-16T18:45:00Z">
        <w:r w:rsidR="001E4E55">
          <w:rPr>
            <w:sz w:val="32"/>
            <w:szCs w:val="32"/>
            <w:lang w:val="en-GB"/>
          </w:rPr>
          <w:t xml:space="preserve">G. </w:t>
        </w:r>
      </w:ins>
      <w:r w:rsidRPr="008A408F">
        <w:rPr>
          <w:sz w:val="32"/>
          <w:szCs w:val="32"/>
          <w:lang w:val="en-GB"/>
        </w:rPr>
        <w:t>Matias</w:t>
      </w:r>
      <w:r w:rsidRPr="008A408F">
        <w:rPr>
          <w:position w:val="10"/>
          <w:sz w:val="22"/>
          <w:szCs w:val="22"/>
          <w:lang w:val="en-GB"/>
        </w:rPr>
        <w:t>2</w:t>
      </w:r>
      <w:ins w:id="5" w:author="Miguel Matias" w:date="2018-05-16T18:47:00Z">
        <w:r w:rsidR="001E4E55">
          <w:rPr>
            <w:position w:val="10"/>
            <w:sz w:val="22"/>
            <w:szCs w:val="22"/>
            <w:lang w:val="en-GB"/>
          </w:rPr>
          <w:t>,3</w:t>
        </w:r>
      </w:ins>
      <w:r w:rsidRPr="008A408F">
        <w:rPr>
          <w:sz w:val="32"/>
          <w:szCs w:val="32"/>
          <w:lang w:val="en-GB"/>
        </w:rPr>
        <w:t>,</w:t>
      </w:r>
      <w:r w:rsidR="004421CC" w:rsidRPr="008A408F">
        <w:rPr>
          <w:sz w:val="32"/>
          <w:szCs w:val="32"/>
          <w:lang w:val="en-GB"/>
        </w:rPr>
        <w:t xml:space="preserve"> </w:t>
      </w:r>
      <w:r w:rsidRPr="008A408F">
        <w:rPr>
          <w:sz w:val="32"/>
          <w:szCs w:val="32"/>
          <w:lang w:val="en-GB"/>
        </w:rPr>
        <w:t>Samraat Pawar</w:t>
      </w:r>
      <w:r w:rsidRPr="008A408F">
        <w:rPr>
          <w:position w:val="10"/>
          <w:sz w:val="22"/>
          <w:szCs w:val="22"/>
          <w:lang w:val="en-GB"/>
        </w:rPr>
        <w:t>1</w:t>
      </w:r>
      <w:r w:rsidR="007C527B" w:rsidRPr="008A408F">
        <w:rPr>
          <w:sz w:val="32"/>
          <w:szCs w:val="32"/>
          <w:lang w:val="en-GB"/>
        </w:rPr>
        <w:t xml:space="preserve"> and</w:t>
      </w:r>
      <w:r w:rsidR="004421CC" w:rsidRPr="008A408F">
        <w:rPr>
          <w:sz w:val="32"/>
          <w:szCs w:val="32"/>
          <w:lang w:val="en-GB"/>
        </w:rPr>
        <w:t xml:space="preserve"> </w:t>
      </w:r>
      <w:r w:rsidRPr="008A408F">
        <w:rPr>
          <w:sz w:val="32"/>
          <w:szCs w:val="32"/>
          <w:lang w:val="en-GB"/>
        </w:rPr>
        <w:t xml:space="preserve">Rebecca </w:t>
      </w:r>
      <w:r w:rsidR="002672EF" w:rsidRPr="008A408F">
        <w:rPr>
          <w:sz w:val="32"/>
          <w:szCs w:val="32"/>
          <w:lang w:val="en-GB"/>
        </w:rPr>
        <w:t xml:space="preserve">L. </w:t>
      </w:r>
      <w:r w:rsidRPr="008A408F">
        <w:rPr>
          <w:sz w:val="32"/>
          <w:szCs w:val="32"/>
          <w:lang w:val="en-GB"/>
        </w:rPr>
        <w:t>Kordas</w:t>
      </w:r>
      <w:r w:rsidRPr="008A408F">
        <w:rPr>
          <w:position w:val="10"/>
          <w:sz w:val="22"/>
          <w:szCs w:val="22"/>
          <w:lang w:val="en-GB"/>
        </w:rPr>
        <w:t>1</w:t>
      </w:r>
    </w:p>
    <w:p w:rsidR="00416353" w:rsidRPr="008A408F" w:rsidRDefault="00416353" w:rsidP="00997AED">
      <w:pPr>
        <w:jc w:val="both"/>
        <w:rPr>
          <w:lang w:val="en-GB"/>
        </w:rPr>
      </w:pPr>
      <w:r w:rsidRPr="008A408F">
        <w:rPr>
          <w:sz w:val="26"/>
          <w:szCs w:val="26"/>
          <w:lang w:val="en-GB"/>
        </w:rPr>
        <w:t>1. Department of Life Sciences, Imperial College London, Silwood Park Buckhurst Road, SL5 7PY, Ascot UK</w:t>
      </w:r>
    </w:p>
    <w:p w:rsidR="00416353" w:rsidRDefault="00416353" w:rsidP="00997AED">
      <w:pPr>
        <w:jc w:val="both"/>
        <w:rPr>
          <w:ins w:id="6" w:author="Miguel Matias" w:date="2018-05-16T18:47:00Z"/>
          <w:sz w:val="26"/>
          <w:szCs w:val="26"/>
          <w:lang w:val="en-GB"/>
        </w:rPr>
      </w:pPr>
      <w:r w:rsidRPr="008A408F">
        <w:rPr>
          <w:sz w:val="26"/>
          <w:szCs w:val="26"/>
          <w:lang w:val="en-GB"/>
        </w:rPr>
        <w:t>2. Museo Nacional de Ciencias Naturales</w:t>
      </w:r>
      <w:ins w:id="7" w:author="Miguel Matias" w:date="2018-05-16T18:46:00Z">
        <w:r w:rsidR="001E4E55">
          <w:rPr>
            <w:sz w:val="26"/>
            <w:szCs w:val="26"/>
            <w:lang w:val="en-GB"/>
          </w:rPr>
          <w:t xml:space="preserve">, </w:t>
        </w:r>
      </w:ins>
      <w:r w:rsidRPr="008A408F">
        <w:rPr>
          <w:sz w:val="26"/>
          <w:szCs w:val="26"/>
          <w:lang w:val="en-GB"/>
        </w:rPr>
        <w:t>CSIC</w:t>
      </w:r>
      <w:ins w:id="8" w:author="Miguel Matias" w:date="2018-05-16T18:47:00Z">
        <w:r w:rsidR="001E4E55">
          <w:rPr>
            <w:sz w:val="26"/>
            <w:szCs w:val="26"/>
            <w:lang w:val="en-GB"/>
          </w:rPr>
          <w:t>,</w:t>
        </w:r>
      </w:ins>
      <w:r w:rsidRPr="008A408F">
        <w:rPr>
          <w:sz w:val="26"/>
          <w:szCs w:val="26"/>
          <w:lang w:val="en-GB"/>
        </w:rPr>
        <w:t>, Madrid, 28006, Spain</w:t>
      </w:r>
    </w:p>
    <w:p w:rsidR="001E4E55" w:rsidRPr="001E4E55" w:rsidRDefault="001E4E55" w:rsidP="001E4E55">
      <w:pPr>
        <w:rPr>
          <w:sz w:val="26"/>
          <w:szCs w:val="26"/>
          <w:lang w:val="en-US"/>
        </w:rPr>
      </w:pPr>
      <w:ins w:id="9" w:author="Miguel Matias" w:date="2018-05-16T18:47:00Z">
        <w:r w:rsidRPr="001E4E55">
          <w:rPr>
            <w:sz w:val="26"/>
            <w:szCs w:val="26"/>
            <w:lang w:val="en-GB"/>
          </w:rPr>
          <w:t xml:space="preserve">3. </w:t>
        </w:r>
        <w:r w:rsidRPr="001E4E55">
          <w:rPr>
            <w:sz w:val="26"/>
            <w:szCs w:val="26"/>
            <w:lang w:val="en-US"/>
          </w:rPr>
          <w:t>InBio/CIBIO, Univ. of Évora, Largo dos Colegiais, PT-7000, Évora, Portugal</w:t>
        </w:r>
      </w:ins>
    </w:p>
    <w:p w:rsidR="00416353" w:rsidRPr="008A408F" w:rsidRDefault="00416353" w:rsidP="00997AED">
      <w:pPr>
        <w:jc w:val="both"/>
        <w:rPr>
          <w:lang w:val="en-GB"/>
        </w:rPr>
      </w:pPr>
    </w:p>
    <w:p w:rsidR="00416353" w:rsidRPr="008A408F" w:rsidRDefault="00416353" w:rsidP="00997AED">
      <w:pPr>
        <w:jc w:val="both"/>
        <w:rPr>
          <w:lang w:val="en-GB"/>
        </w:rPr>
      </w:pPr>
    </w:p>
    <w:p w:rsidR="00416353" w:rsidRPr="008A408F" w:rsidRDefault="002672EF" w:rsidP="00997AED">
      <w:pPr>
        <w:jc w:val="both"/>
        <w:rPr>
          <w:lang w:val="en-GB"/>
        </w:rPr>
      </w:pPr>
      <w:r w:rsidRPr="008A408F">
        <w:rPr>
          <w:lang w:val="en-GB"/>
        </w:rPr>
        <w:t>Formatted for Functional Ecology</w:t>
      </w:r>
    </w:p>
    <w:p w:rsidR="002672EF" w:rsidRPr="008A408F" w:rsidRDefault="00A9153D" w:rsidP="00997AED">
      <w:pPr>
        <w:jc w:val="both"/>
        <w:rPr>
          <w:lang w:val="en-GB"/>
        </w:rPr>
      </w:pPr>
      <w:r w:rsidRPr="008A408F">
        <w:rPr>
          <w:lang w:val="en-GB"/>
        </w:rPr>
        <w:t>Title</w:t>
      </w:r>
      <w:r w:rsidR="002672EF" w:rsidRPr="008A408F">
        <w:rPr>
          <w:lang w:val="en-GB"/>
        </w:rPr>
        <w:t xml:space="preserve">: currently </w:t>
      </w:r>
      <w:r w:rsidR="008D1D14">
        <w:rPr>
          <w:lang w:val="en-GB"/>
        </w:rPr>
        <w:t>7043</w:t>
      </w:r>
      <w:r w:rsidR="002672EF" w:rsidRPr="008A408F">
        <w:rPr>
          <w:lang w:val="en-GB"/>
        </w:rPr>
        <w:t xml:space="preserve"> </w:t>
      </w:r>
      <w:r w:rsidR="00091D3C" w:rsidRPr="008A408F">
        <w:rPr>
          <w:lang w:val="en-GB"/>
        </w:rPr>
        <w:t>words (</w:t>
      </w:r>
      <w:r w:rsidR="00EE1C07" w:rsidRPr="008A408F">
        <w:rPr>
          <w:lang w:val="en-GB"/>
        </w:rPr>
        <w:t>in</w:t>
      </w:r>
      <w:r w:rsidR="00091D3C" w:rsidRPr="008A408F">
        <w:rPr>
          <w:lang w:val="en-GB"/>
        </w:rPr>
        <w:t xml:space="preserve">cluding references) </w:t>
      </w:r>
      <w:r w:rsidR="002672EF" w:rsidRPr="008A408F">
        <w:rPr>
          <w:lang w:val="en-GB"/>
        </w:rPr>
        <w:t xml:space="preserve">/ </w:t>
      </w:r>
      <w:r w:rsidR="00091D3C" w:rsidRPr="008A408F">
        <w:rPr>
          <w:lang w:val="en-GB"/>
        </w:rPr>
        <w:t>7500</w:t>
      </w:r>
      <w:r w:rsidR="002672EF" w:rsidRPr="008A408F">
        <w:rPr>
          <w:lang w:val="en-GB"/>
        </w:rPr>
        <w:t xml:space="preserve"> max.</w:t>
      </w:r>
    </w:p>
    <w:p w:rsidR="002672EF" w:rsidRPr="008A408F" w:rsidRDefault="00A9153D" w:rsidP="00997AED">
      <w:pPr>
        <w:jc w:val="both"/>
        <w:rPr>
          <w:lang w:val="en-GB"/>
        </w:rPr>
      </w:pPr>
      <w:r w:rsidRPr="008A408F">
        <w:rPr>
          <w:lang w:val="en-GB"/>
        </w:rPr>
        <w:t>Abstract</w:t>
      </w:r>
      <w:r w:rsidR="002672EF" w:rsidRPr="008A408F">
        <w:rPr>
          <w:lang w:val="en-GB"/>
        </w:rPr>
        <w:t xml:space="preserve">: </w:t>
      </w:r>
      <w:r w:rsidR="00127329" w:rsidRPr="008A408F">
        <w:rPr>
          <w:lang w:val="en-GB"/>
        </w:rPr>
        <w:t xml:space="preserve">currently </w:t>
      </w:r>
      <w:r w:rsidR="004F68F8">
        <w:rPr>
          <w:lang w:val="en-GB"/>
        </w:rPr>
        <w:t>30</w:t>
      </w:r>
      <w:r w:rsidR="004A611F">
        <w:rPr>
          <w:lang w:val="en-GB"/>
        </w:rPr>
        <w:t>9</w:t>
      </w:r>
      <w:r w:rsidR="007B498E">
        <w:rPr>
          <w:lang w:val="en-GB"/>
        </w:rPr>
        <w:t xml:space="preserve"> </w:t>
      </w:r>
      <w:r w:rsidR="007B498E" w:rsidRPr="008A408F">
        <w:rPr>
          <w:lang w:val="en-GB"/>
        </w:rPr>
        <w:t>words</w:t>
      </w:r>
      <w:r w:rsidR="002672EF" w:rsidRPr="008A408F">
        <w:rPr>
          <w:lang w:val="en-GB"/>
        </w:rPr>
        <w:t xml:space="preserve">/ </w:t>
      </w:r>
      <w:r w:rsidR="00091D3C" w:rsidRPr="008A408F">
        <w:rPr>
          <w:lang w:val="en-GB"/>
        </w:rPr>
        <w:t>350</w:t>
      </w:r>
      <w:r w:rsidR="002672EF" w:rsidRPr="008A408F">
        <w:rPr>
          <w:lang w:val="en-GB"/>
        </w:rPr>
        <w:t xml:space="preserve"> max.</w:t>
      </w:r>
    </w:p>
    <w:p w:rsidR="00091D3C" w:rsidRPr="008A408F" w:rsidRDefault="00A9153D" w:rsidP="00997AED">
      <w:pPr>
        <w:jc w:val="both"/>
        <w:rPr>
          <w:lang w:val="en-GB"/>
        </w:rPr>
      </w:pPr>
      <w:r w:rsidRPr="008A408F">
        <w:rPr>
          <w:lang w:val="en-GB"/>
        </w:rPr>
        <w:t>Figures</w:t>
      </w:r>
      <w:r w:rsidR="00091D3C" w:rsidRPr="008A408F">
        <w:rPr>
          <w:lang w:val="en-GB"/>
        </w:rPr>
        <w:t>: 1-7</w:t>
      </w:r>
    </w:p>
    <w:p w:rsidR="00091D3C" w:rsidRPr="008A408F" w:rsidRDefault="00A9153D" w:rsidP="00997AED">
      <w:pPr>
        <w:jc w:val="both"/>
        <w:rPr>
          <w:lang w:val="en-GB"/>
        </w:rPr>
      </w:pPr>
      <w:r w:rsidRPr="008A408F">
        <w:rPr>
          <w:lang w:val="en-GB"/>
        </w:rPr>
        <w:t>Tables</w:t>
      </w:r>
      <w:r w:rsidR="00091D3C" w:rsidRPr="008A408F">
        <w:rPr>
          <w:lang w:val="en-GB"/>
        </w:rPr>
        <w:t>: 0</w:t>
      </w:r>
    </w:p>
    <w:p w:rsidR="00091D3C" w:rsidRPr="008A408F" w:rsidRDefault="00A9153D" w:rsidP="00997AED">
      <w:pPr>
        <w:jc w:val="both"/>
        <w:rPr>
          <w:lang w:val="en-GB"/>
        </w:rPr>
      </w:pPr>
      <w:r w:rsidRPr="008A408F">
        <w:rPr>
          <w:lang w:val="en-GB"/>
        </w:rPr>
        <w:t>Equations</w:t>
      </w:r>
      <w:r w:rsidR="00452270" w:rsidRPr="008A408F">
        <w:rPr>
          <w:lang w:val="en-GB"/>
        </w:rPr>
        <w:t xml:space="preserve">: </w:t>
      </w:r>
      <w:r w:rsidR="001F1056" w:rsidRPr="008A408F">
        <w:rPr>
          <w:lang w:val="en-GB"/>
        </w:rPr>
        <w:t>8</w:t>
      </w:r>
    </w:p>
    <w:p w:rsidR="00D86618" w:rsidRPr="008A408F" w:rsidRDefault="00D86618" w:rsidP="00997AED">
      <w:pPr>
        <w:jc w:val="both"/>
        <w:rPr>
          <w:lang w:val="en-GB"/>
        </w:rPr>
      </w:pPr>
      <w:r w:rsidRPr="008A408F">
        <w:rPr>
          <w:lang w:val="en-GB"/>
        </w:rPr>
        <w:t>Keywords: 9/8 max</w:t>
      </w:r>
    </w:p>
    <w:p w:rsidR="00296441" w:rsidRPr="008A408F" w:rsidRDefault="00A9153D" w:rsidP="00997AED">
      <w:pPr>
        <w:jc w:val="both"/>
        <w:rPr>
          <w:ins w:id="10" w:author="Becca Kordas" w:date="2018-03-08T11:26:00Z"/>
          <w:lang w:val="en-GB"/>
        </w:rPr>
      </w:pPr>
      <w:r w:rsidRPr="008A408F">
        <w:rPr>
          <w:lang w:val="en-GB"/>
        </w:rPr>
        <w:t>References:</w:t>
      </w:r>
      <w:r w:rsidR="00091D3C" w:rsidRPr="008A408F">
        <w:rPr>
          <w:lang w:val="en-GB"/>
        </w:rPr>
        <w:t xml:space="preserve"> currently </w:t>
      </w:r>
      <w:r w:rsidR="00EE1C07" w:rsidRPr="008A408F">
        <w:rPr>
          <w:lang w:val="en-GB"/>
        </w:rPr>
        <w:t>5</w:t>
      </w:r>
      <w:r w:rsidR="007B498E">
        <w:rPr>
          <w:lang w:val="en-GB"/>
        </w:rPr>
        <w:t>4</w:t>
      </w:r>
      <w:ins w:id="11" w:author="Becca Kordas" w:date="2018-04-16T17:54:00Z">
        <w:r w:rsidR="00B94B59">
          <w:rPr>
            <w:lang w:val="en-GB"/>
          </w:rPr>
          <w:t xml:space="preserve"> (</w:t>
        </w:r>
      </w:ins>
      <w:ins w:id="12" w:author="Becca Kordas" w:date="2018-04-20T11:28:00Z">
        <w:r w:rsidR="00AC4960">
          <w:rPr>
            <w:lang w:val="en-GB"/>
          </w:rPr>
          <w:t xml:space="preserve">no </w:t>
        </w:r>
      </w:ins>
      <w:ins w:id="13" w:author="Becca Kordas" w:date="2018-04-16T17:54:00Z">
        <w:r w:rsidR="00B94B59">
          <w:rPr>
            <w:lang w:val="en-GB"/>
          </w:rPr>
          <w:t>limit)</w:t>
        </w:r>
      </w:ins>
    </w:p>
    <w:p w:rsidR="00EB0136" w:rsidRPr="008A408F" w:rsidRDefault="00EB0136" w:rsidP="00997AED">
      <w:pPr>
        <w:jc w:val="both"/>
        <w:rPr>
          <w:ins w:id="14" w:author="Becca Kordas" w:date="2018-03-08T11:26:00Z"/>
          <w:lang w:val="en-GB"/>
        </w:rPr>
      </w:pPr>
      <w:commentRangeStart w:id="15"/>
      <w:ins w:id="16" w:author="Becca Kordas" w:date="2018-03-08T11:26:00Z">
        <w:r w:rsidRPr="008A408F">
          <w:rPr>
            <w:lang w:val="en-GB"/>
          </w:rPr>
          <w:t>Friendly reviewers (ideas): Tony Dell, Mary O’Connor</w:t>
        </w:r>
      </w:ins>
    </w:p>
    <w:p w:rsidR="00EB0136" w:rsidRPr="008A408F" w:rsidRDefault="00EB0136" w:rsidP="00997AED">
      <w:pPr>
        <w:jc w:val="both"/>
        <w:rPr>
          <w:lang w:val="en-GB"/>
        </w:rPr>
      </w:pPr>
      <w:ins w:id="17" w:author="Becca Kordas" w:date="2018-03-08T11:26:00Z">
        <w:r w:rsidRPr="008A408F">
          <w:rPr>
            <w:lang w:val="en-GB"/>
          </w:rPr>
          <w:t xml:space="preserve">Official reviewers (ideas): </w:t>
        </w:r>
      </w:ins>
    </w:p>
    <w:commentRangeEnd w:id="15"/>
    <w:p w:rsidR="00E456E1" w:rsidRDefault="00727429" w:rsidP="00E456E1">
      <w:pPr>
        <w:jc w:val="both"/>
        <w:rPr>
          <w:rStyle w:val="CommentReference"/>
          <w:sz w:val="22"/>
          <w:szCs w:val="22"/>
          <w:lang w:val="en-GB"/>
        </w:rPr>
      </w:pPr>
      <w:r>
        <w:rPr>
          <w:rStyle w:val="CommentReference"/>
        </w:rPr>
        <w:commentReference w:id="15"/>
      </w:r>
      <w:r w:rsidR="00E456E1">
        <w:rPr>
          <w:rStyle w:val="CommentReference"/>
          <w:sz w:val="22"/>
          <w:szCs w:val="22"/>
          <w:lang w:val="en-GB"/>
        </w:rPr>
        <w:br w:type="page"/>
      </w:r>
    </w:p>
    <w:p w:rsidR="00091D3C" w:rsidRPr="008A408F" w:rsidRDefault="00091D3C" w:rsidP="00E456E1">
      <w:pPr>
        <w:jc w:val="both"/>
        <w:rPr>
          <w:rStyle w:val="CommentReference"/>
          <w:sz w:val="22"/>
          <w:szCs w:val="22"/>
          <w:lang w:val="en-GB"/>
        </w:rPr>
      </w:pPr>
    </w:p>
    <w:p w:rsidR="00485420" w:rsidRPr="008A408F" w:rsidRDefault="00485420" w:rsidP="00997AED">
      <w:pPr>
        <w:jc w:val="both"/>
        <w:rPr>
          <w:b/>
          <w:sz w:val="38"/>
          <w:szCs w:val="38"/>
          <w:lang w:val="en-GB"/>
        </w:rPr>
      </w:pPr>
      <w:r w:rsidRPr="008A408F">
        <w:rPr>
          <w:b/>
          <w:sz w:val="38"/>
          <w:szCs w:val="38"/>
          <w:lang w:val="en-GB"/>
        </w:rPr>
        <w:t>Abstract</w:t>
      </w:r>
    </w:p>
    <w:p w:rsidR="00485420" w:rsidRPr="008A408F" w:rsidRDefault="00485420" w:rsidP="00997AED">
      <w:pPr>
        <w:jc w:val="both"/>
        <w:rPr>
          <w:b/>
          <w:lang w:val="en-GB"/>
        </w:rPr>
      </w:pPr>
    </w:p>
    <w:p w:rsidR="00485420" w:rsidRPr="008A408F" w:rsidRDefault="00485420" w:rsidP="00997AED">
      <w:pPr>
        <w:jc w:val="both"/>
        <w:rPr>
          <w:lang w:val="en-GB"/>
        </w:rPr>
      </w:pPr>
      <w:r w:rsidRPr="008A408F">
        <w:rPr>
          <w:b/>
          <w:lang w:val="en-GB"/>
        </w:rPr>
        <w:t>1.</w:t>
      </w:r>
      <w:r w:rsidR="006D0C1B" w:rsidRPr="008A408F">
        <w:rPr>
          <w:b/>
          <w:lang w:val="en-GB"/>
        </w:rPr>
        <w:t xml:space="preserve"> </w:t>
      </w:r>
      <w:commentRangeStart w:id="18"/>
      <w:r w:rsidR="006D0C1B" w:rsidRPr="008A408F">
        <w:rPr>
          <w:lang w:val="en-GB"/>
        </w:rPr>
        <w:t xml:space="preserve">Species adaptation to changes in </w:t>
      </w:r>
      <w:r w:rsidR="00CE28C6">
        <w:rPr>
          <w:lang w:val="en-GB"/>
        </w:rPr>
        <w:t>their environment</w:t>
      </w:r>
      <w:r w:rsidR="006D0C1B" w:rsidRPr="008A408F">
        <w:rPr>
          <w:lang w:val="en-GB"/>
        </w:rPr>
        <w:t xml:space="preserve"> is observed</w:t>
      </w:r>
      <w:r w:rsidR="003267A9">
        <w:rPr>
          <w:lang w:val="en-GB"/>
        </w:rPr>
        <w:t xml:space="preserve"> </w:t>
      </w:r>
      <w:r w:rsidR="003267A9" w:rsidRPr="008A408F">
        <w:rPr>
          <w:lang w:val="en-GB"/>
        </w:rPr>
        <w:t>worldwide</w:t>
      </w:r>
      <w:r w:rsidR="006D0C1B" w:rsidRPr="008A408F">
        <w:rPr>
          <w:lang w:val="en-GB"/>
        </w:rPr>
        <w:t xml:space="preserve"> in all temperature-dependent traits. Metabolic rates drive species biology and dynamics. </w:t>
      </w:r>
      <w:commentRangeEnd w:id="18"/>
      <w:r w:rsidR="00A17FF6">
        <w:rPr>
          <w:rStyle w:val="CommentReference"/>
        </w:rPr>
        <w:commentReference w:id="18"/>
      </w:r>
      <w:r w:rsidR="006D0C1B" w:rsidRPr="008A408F">
        <w:rPr>
          <w:lang w:val="en-GB"/>
        </w:rPr>
        <w:t>We expect that as metabolic rates adapt to new environmental con</w:t>
      </w:r>
      <w:r w:rsidR="006F6BA6" w:rsidRPr="008A408F">
        <w:rPr>
          <w:lang w:val="en-GB"/>
        </w:rPr>
        <w:t>ditions these will result in</w:t>
      </w:r>
      <w:r w:rsidR="006D0C1B" w:rsidRPr="008A408F">
        <w:rPr>
          <w:lang w:val="en-GB"/>
        </w:rPr>
        <w:t xml:space="preserve"> mismatches in performance of other biological </w:t>
      </w:r>
      <w:r w:rsidR="0091202F" w:rsidRPr="008A408F">
        <w:rPr>
          <w:lang w:val="en-GB"/>
        </w:rPr>
        <w:t>rates</w:t>
      </w:r>
      <w:r w:rsidR="006D0C1B" w:rsidRPr="008A408F">
        <w:rPr>
          <w:lang w:val="en-GB"/>
        </w:rPr>
        <w:t xml:space="preserve">, </w:t>
      </w:r>
      <w:commentRangeStart w:id="19"/>
      <w:r w:rsidR="006D0C1B" w:rsidRPr="008A408F">
        <w:rPr>
          <w:lang w:val="en-GB"/>
        </w:rPr>
        <w:t>such as velocity, which will in turn affect predation dynamics via predator search rates.</w:t>
      </w:r>
      <w:commentRangeEnd w:id="19"/>
      <w:r w:rsidR="00CA7DB2">
        <w:rPr>
          <w:rStyle w:val="CommentReference"/>
        </w:rPr>
        <w:commentReference w:id="19"/>
      </w:r>
    </w:p>
    <w:p w:rsidR="00485420" w:rsidRPr="008A408F" w:rsidRDefault="00485420" w:rsidP="00997AED">
      <w:pPr>
        <w:jc w:val="both"/>
        <w:rPr>
          <w:lang w:val="en-GB"/>
        </w:rPr>
      </w:pPr>
      <w:r w:rsidRPr="008A408F">
        <w:rPr>
          <w:b/>
          <w:lang w:val="en-GB"/>
        </w:rPr>
        <w:t>2.</w:t>
      </w:r>
      <w:r w:rsidR="006D0C1B" w:rsidRPr="008A408F">
        <w:rPr>
          <w:b/>
          <w:lang w:val="en-GB"/>
        </w:rPr>
        <w:t xml:space="preserve"> </w:t>
      </w:r>
      <w:commentRangeStart w:id="20"/>
      <w:r w:rsidR="006D0C1B" w:rsidRPr="008A408F">
        <w:rPr>
          <w:lang w:val="en-GB"/>
        </w:rPr>
        <w:t>Here, we measure</w:t>
      </w:r>
      <w:r w:rsidR="0091202F" w:rsidRPr="008A408F">
        <w:rPr>
          <w:lang w:val="en-GB"/>
        </w:rPr>
        <w:t xml:space="preserve"> three</w:t>
      </w:r>
      <w:r w:rsidR="006D0C1B" w:rsidRPr="008A408F">
        <w:rPr>
          <w:lang w:val="en-GB"/>
        </w:rPr>
        <w:t xml:space="preserve"> species’ metabolic </w:t>
      </w:r>
      <w:r w:rsidR="0091202F" w:rsidRPr="008A408F">
        <w:rPr>
          <w:lang w:val="en-GB"/>
        </w:rPr>
        <w:t>rates from populations</w:t>
      </w:r>
      <w:r w:rsidR="00CE28C6">
        <w:rPr>
          <w:lang w:val="en-GB"/>
        </w:rPr>
        <w:t xml:space="preserve"> adapted to diverse environmental conditions</w:t>
      </w:r>
      <w:r w:rsidR="0091202F" w:rsidRPr="008A408F">
        <w:rPr>
          <w:lang w:val="en-GB"/>
        </w:rPr>
        <w:t xml:space="preserve"> and build on mathematical modelling of biological rates to scale up our findings to predict changes in species velocity and predator search rates</w:t>
      </w:r>
      <w:r w:rsidR="006D0C1B" w:rsidRPr="008A408F">
        <w:rPr>
          <w:lang w:val="en-GB"/>
        </w:rPr>
        <w:t xml:space="preserve">. </w:t>
      </w:r>
      <w:commentRangeEnd w:id="20"/>
      <w:r w:rsidR="00287424">
        <w:rPr>
          <w:rStyle w:val="CommentReference"/>
        </w:rPr>
        <w:commentReference w:id="20"/>
      </w:r>
      <w:r w:rsidR="006D0C1B" w:rsidRPr="008A408F">
        <w:rPr>
          <w:lang w:val="en-GB"/>
        </w:rPr>
        <w:t xml:space="preserve">We </w:t>
      </w:r>
      <w:commentRangeStart w:id="21"/>
      <w:r w:rsidR="006F6BA6" w:rsidRPr="008A408F">
        <w:rPr>
          <w:lang w:val="en-GB"/>
        </w:rPr>
        <w:t>look</w:t>
      </w:r>
      <w:r w:rsidR="006D0C1B" w:rsidRPr="008A408F">
        <w:rPr>
          <w:lang w:val="en-GB"/>
        </w:rPr>
        <w:t xml:space="preserve"> for </w:t>
      </w:r>
      <w:commentRangeEnd w:id="21"/>
      <w:r w:rsidR="00CA7DB2">
        <w:rPr>
          <w:rStyle w:val="CommentReference"/>
        </w:rPr>
        <w:commentReference w:id="21"/>
      </w:r>
      <w:r w:rsidR="00CE28C6">
        <w:rPr>
          <w:lang w:val="en-GB"/>
        </w:rPr>
        <w:t xml:space="preserve">temperature performance curve </w:t>
      </w:r>
      <w:r w:rsidR="006D0C1B" w:rsidRPr="008A408F">
        <w:rPr>
          <w:lang w:val="en-GB"/>
        </w:rPr>
        <w:t>adaptation of three aquatic inv</w:t>
      </w:r>
      <w:r w:rsidR="0010566E" w:rsidRPr="008A408F">
        <w:rPr>
          <w:lang w:val="en-GB"/>
        </w:rPr>
        <w:t xml:space="preserve">ertebrates and </w:t>
      </w:r>
      <w:r w:rsidR="003267A9">
        <w:rPr>
          <w:lang w:val="en-GB"/>
        </w:rPr>
        <w:t>consider</w:t>
      </w:r>
      <w:r w:rsidR="0010566E" w:rsidRPr="008A408F">
        <w:rPr>
          <w:lang w:val="en-GB"/>
        </w:rPr>
        <w:t xml:space="preserve"> how the ensuing</w:t>
      </w:r>
      <w:r w:rsidR="006D0C1B" w:rsidRPr="008A408F">
        <w:rPr>
          <w:lang w:val="en-GB"/>
        </w:rPr>
        <w:t xml:space="preserve"> adaptation patterns are reflected on predator search rates.</w:t>
      </w:r>
    </w:p>
    <w:p w:rsidR="00485420" w:rsidRPr="008A408F" w:rsidRDefault="00485420" w:rsidP="00997AED">
      <w:pPr>
        <w:jc w:val="both"/>
        <w:rPr>
          <w:lang w:val="en-GB"/>
        </w:rPr>
      </w:pPr>
      <w:r w:rsidRPr="008A408F">
        <w:rPr>
          <w:b/>
          <w:lang w:val="en-GB"/>
        </w:rPr>
        <w:t>3.</w:t>
      </w:r>
      <w:r w:rsidR="006D0C1B" w:rsidRPr="008A408F">
        <w:rPr>
          <w:b/>
          <w:lang w:val="en-GB"/>
        </w:rPr>
        <w:t xml:space="preserve"> </w:t>
      </w:r>
      <w:r w:rsidR="006D0C1B" w:rsidRPr="008A408F">
        <w:rPr>
          <w:lang w:val="en-GB"/>
        </w:rPr>
        <w:t xml:space="preserve">Our </w:t>
      </w:r>
      <w:del w:id="22" w:author="mhasoba" w:date="2018-05-21T11:09:00Z">
        <w:r w:rsidR="006D0C1B" w:rsidRPr="008A408F" w:rsidDel="00F81769">
          <w:rPr>
            <w:lang w:val="en-GB"/>
          </w:rPr>
          <w:delText xml:space="preserve">empirical </w:delText>
        </w:r>
      </w:del>
      <w:ins w:id="23" w:author="mhasoba" w:date="2018-05-21T11:09:00Z">
        <w:r w:rsidR="00F81769">
          <w:rPr>
            <w:lang w:val="en-GB"/>
          </w:rPr>
          <w:t>results</w:t>
        </w:r>
        <w:r w:rsidR="00F81769" w:rsidRPr="008A408F">
          <w:rPr>
            <w:lang w:val="en-GB"/>
          </w:rPr>
          <w:t xml:space="preserve"> </w:t>
        </w:r>
      </w:ins>
      <w:del w:id="24" w:author="mhasoba" w:date="2018-05-21T11:09:00Z">
        <w:r w:rsidR="006D0C1B" w:rsidRPr="008A408F" w:rsidDel="00F81769">
          <w:rPr>
            <w:lang w:val="en-GB"/>
          </w:rPr>
          <w:delText xml:space="preserve">work </w:delText>
        </w:r>
      </w:del>
      <w:r w:rsidR="006D0C1B" w:rsidRPr="008A408F">
        <w:rPr>
          <w:lang w:val="en-GB"/>
        </w:rPr>
        <w:t>suggest</w:t>
      </w:r>
      <w:del w:id="25" w:author="mhasoba" w:date="2018-05-21T11:09:00Z">
        <w:r w:rsidR="006D0C1B" w:rsidRPr="008A408F" w:rsidDel="00F81769">
          <w:rPr>
            <w:lang w:val="en-GB"/>
          </w:rPr>
          <w:delText>s</w:delText>
        </w:r>
      </w:del>
      <w:r w:rsidR="006D0C1B" w:rsidRPr="008A408F">
        <w:rPr>
          <w:lang w:val="en-GB"/>
        </w:rPr>
        <w:t xml:space="preserve"> that species adapt to warm</w:t>
      </w:r>
      <w:r w:rsidR="00CE28C6">
        <w:rPr>
          <w:lang w:val="en-GB"/>
        </w:rPr>
        <w:t>er conditions</w:t>
      </w:r>
      <w:r w:rsidR="006D0C1B" w:rsidRPr="008A408F">
        <w:rPr>
          <w:lang w:val="en-GB"/>
        </w:rPr>
        <w:t xml:space="preserve"> by </w:t>
      </w:r>
      <w:commentRangeStart w:id="26"/>
      <w:r w:rsidR="006D0C1B" w:rsidRPr="008A408F">
        <w:rPr>
          <w:lang w:val="en-GB"/>
        </w:rPr>
        <w:t>shifting their temperature performance curves vertically</w:t>
      </w:r>
      <w:commentRangeEnd w:id="26"/>
      <w:r w:rsidR="003A6C6B">
        <w:rPr>
          <w:rStyle w:val="CommentReference"/>
        </w:rPr>
        <w:commentReference w:id="26"/>
      </w:r>
      <w:r w:rsidR="006D0C1B" w:rsidRPr="008A408F">
        <w:rPr>
          <w:lang w:val="en-GB"/>
        </w:rPr>
        <w:t>. We find that adaptation patterns are not consistent across specie</w:t>
      </w:r>
      <w:r w:rsidR="003267A9">
        <w:rPr>
          <w:lang w:val="en-GB"/>
        </w:rPr>
        <w:t>s</w:t>
      </w:r>
      <w:r w:rsidR="006D0C1B" w:rsidRPr="008A408F">
        <w:rPr>
          <w:lang w:val="en-GB"/>
        </w:rPr>
        <w:t xml:space="preserve">. </w:t>
      </w:r>
      <w:commentRangeStart w:id="27"/>
      <w:r w:rsidR="006D0C1B" w:rsidRPr="008A408F">
        <w:rPr>
          <w:lang w:val="en-GB"/>
        </w:rPr>
        <w:t>Predator metabolic rates increase</w:t>
      </w:r>
      <w:r w:rsidR="004A611F">
        <w:rPr>
          <w:lang w:val="en-GB"/>
        </w:rPr>
        <w:t xml:space="preserve"> faster</w:t>
      </w:r>
      <w:r w:rsidR="006D0C1B" w:rsidRPr="008A408F">
        <w:rPr>
          <w:lang w:val="en-GB"/>
        </w:rPr>
        <w:t xml:space="preserve"> </w:t>
      </w:r>
      <w:r w:rsidR="004F68F8">
        <w:rPr>
          <w:lang w:val="en-GB"/>
        </w:rPr>
        <w:t>in warmer environments</w:t>
      </w:r>
      <w:r w:rsidR="006D0C1B" w:rsidRPr="008A408F">
        <w:rPr>
          <w:lang w:val="en-GB"/>
        </w:rPr>
        <w:t xml:space="preserve"> </w:t>
      </w:r>
      <w:r w:rsidR="004A611F">
        <w:rPr>
          <w:lang w:val="en-GB"/>
        </w:rPr>
        <w:t>than</w:t>
      </w:r>
      <w:r w:rsidR="006D0C1B" w:rsidRPr="008A408F">
        <w:rPr>
          <w:lang w:val="en-GB"/>
        </w:rPr>
        <w:t xml:space="preserve"> prey rates </w:t>
      </w:r>
      <w:r w:rsidR="004A611F">
        <w:rPr>
          <w:lang w:val="en-GB"/>
        </w:rPr>
        <w:t>driving greater mismatches in performance as conditions get hotter.</w:t>
      </w:r>
      <w:commentRangeEnd w:id="27"/>
      <w:r w:rsidR="000030C4">
        <w:rPr>
          <w:rStyle w:val="CommentReference"/>
        </w:rPr>
        <w:commentReference w:id="27"/>
      </w:r>
    </w:p>
    <w:p w:rsidR="00485420" w:rsidRPr="008A408F" w:rsidRDefault="00485420" w:rsidP="00997AED">
      <w:pPr>
        <w:jc w:val="both"/>
        <w:rPr>
          <w:lang w:val="en-GB"/>
        </w:rPr>
      </w:pPr>
      <w:commentRangeStart w:id="28"/>
      <w:r w:rsidRPr="008A408F">
        <w:rPr>
          <w:b/>
          <w:lang w:val="en-GB"/>
        </w:rPr>
        <w:t>4.</w:t>
      </w:r>
      <w:r w:rsidR="006D0C1B" w:rsidRPr="008A408F">
        <w:rPr>
          <w:b/>
          <w:lang w:val="en-GB"/>
        </w:rPr>
        <w:t xml:space="preserve"> </w:t>
      </w:r>
      <w:commentRangeStart w:id="29"/>
      <w:commentRangeStart w:id="30"/>
      <w:r w:rsidR="006D0C1B" w:rsidRPr="008A408F">
        <w:rPr>
          <w:lang w:val="en-GB"/>
        </w:rPr>
        <w:t xml:space="preserve">Mechanistic modelling </w:t>
      </w:r>
      <w:commentRangeEnd w:id="29"/>
      <w:r w:rsidR="00CA7DB2">
        <w:rPr>
          <w:rStyle w:val="CommentReference"/>
        </w:rPr>
        <w:commentReference w:id="29"/>
      </w:r>
      <w:r w:rsidR="006D0C1B" w:rsidRPr="008A408F">
        <w:rPr>
          <w:lang w:val="en-GB"/>
        </w:rPr>
        <w:t xml:space="preserve">predictions reveal that the predator species in our system is benefitting disproportionately from the effects of warming via an increase in </w:t>
      </w:r>
      <w:commentRangeStart w:id="31"/>
      <w:r w:rsidR="006D0C1B" w:rsidRPr="008A408F">
        <w:rPr>
          <w:lang w:val="en-GB"/>
        </w:rPr>
        <w:t xml:space="preserve">body velocity </w:t>
      </w:r>
      <w:commentRangeEnd w:id="31"/>
      <w:r w:rsidR="00CA7DB2">
        <w:rPr>
          <w:rStyle w:val="CommentReference"/>
        </w:rPr>
        <w:commentReference w:id="31"/>
      </w:r>
      <w:r w:rsidR="006D0C1B" w:rsidRPr="008A408F">
        <w:rPr>
          <w:lang w:val="en-GB"/>
        </w:rPr>
        <w:t>relative to that of its prey.</w:t>
      </w:r>
      <w:commentRangeEnd w:id="30"/>
      <w:r w:rsidR="00D85F0A">
        <w:rPr>
          <w:rStyle w:val="CommentReference"/>
        </w:rPr>
        <w:commentReference w:id="30"/>
      </w:r>
      <w:r w:rsidR="006D0C1B" w:rsidRPr="008A408F">
        <w:rPr>
          <w:lang w:val="en-GB"/>
        </w:rPr>
        <w:t xml:space="preserve"> </w:t>
      </w:r>
      <w:commentRangeStart w:id="32"/>
      <w:r w:rsidR="006D0C1B" w:rsidRPr="008A408F">
        <w:rPr>
          <w:lang w:val="en-GB"/>
        </w:rPr>
        <w:t xml:space="preserve">This performance mismatch is </w:t>
      </w:r>
      <w:r w:rsidR="00137128">
        <w:rPr>
          <w:lang w:val="en-GB"/>
        </w:rPr>
        <w:t>responsible for changes</w:t>
      </w:r>
      <w:r w:rsidR="006D0C1B" w:rsidRPr="008A408F">
        <w:rPr>
          <w:lang w:val="en-GB"/>
        </w:rPr>
        <w:t xml:space="preserve"> in search rate </w:t>
      </w:r>
      <w:r w:rsidR="00137128">
        <w:rPr>
          <w:lang w:val="en-GB"/>
        </w:rPr>
        <w:t>estimates</w:t>
      </w:r>
      <w:r w:rsidR="006D0C1B" w:rsidRPr="008A408F">
        <w:rPr>
          <w:lang w:val="en-GB"/>
        </w:rPr>
        <w:t xml:space="preserve"> where predators</w:t>
      </w:r>
      <w:r w:rsidR="004F68F8">
        <w:rPr>
          <w:lang w:val="en-GB"/>
        </w:rPr>
        <w:t xml:space="preserve"> in warmer conditions</w:t>
      </w:r>
      <w:r w:rsidR="006D0C1B" w:rsidRPr="008A408F">
        <w:rPr>
          <w:lang w:val="en-GB"/>
        </w:rPr>
        <w:t xml:space="preserve"> display higher search rates</w:t>
      </w:r>
      <w:r w:rsidR="004F68F8">
        <w:rPr>
          <w:lang w:val="en-GB"/>
        </w:rPr>
        <w:t xml:space="preserve"> </w:t>
      </w:r>
      <w:r w:rsidR="006D0C1B" w:rsidRPr="008A408F">
        <w:rPr>
          <w:lang w:val="en-GB"/>
        </w:rPr>
        <w:t>regardless of prey type.</w:t>
      </w:r>
      <w:commentRangeEnd w:id="28"/>
      <w:r w:rsidR="002C4B02">
        <w:rPr>
          <w:rStyle w:val="CommentReference"/>
        </w:rPr>
        <w:commentReference w:id="28"/>
      </w:r>
      <w:commentRangeEnd w:id="32"/>
      <w:r w:rsidR="00CC03B2">
        <w:rPr>
          <w:rStyle w:val="CommentReference"/>
        </w:rPr>
        <w:commentReference w:id="32"/>
      </w:r>
    </w:p>
    <w:p w:rsidR="00485420" w:rsidRPr="008A408F" w:rsidRDefault="00485420" w:rsidP="00997AED">
      <w:pPr>
        <w:jc w:val="both"/>
        <w:rPr>
          <w:lang w:val="en-GB"/>
        </w:rPr>
      </w:pPr>
      <w:r w:rsidRPr="008A408F">
        <w:rPr>
          <w:b/>
          <w:lang w:val="en-GB"/>
        </w:rPr>
        <w:t>5.</w:t>
      </w:r>
      <w:r w:rsidR="005E7139" w:rsidRPr="008A408F">
        <w:rPr>
          <w:b/>
          <w:lang w:val="en-GB"/>
        </w:rPr>
        <w:t xml:space="preserve"> </w:t>
      </w:r>
      <w:commentRangeStart w:id="33"/>
      <w:del w:id="34" w:author="mhasoba" w:date="2018-05-21T11:13:00Z">
        <w:r w:rsidR="0010566E" w:rsidRPr="008A408F" w:rsidDel="000D0FB1">
          <w:rPr>
            <w:lang w:val="en-GB"/>
          </w:rPr>
          <w:delText>Ecological</w:delText>
        </w:r>
        <w:r w:rsidR="002F047E" w:rsidRPr="008A408F" w:rsidDel="000D0FB1">
          <w:rPr>
            <w:lang w:val="en-GB"/>
          </w:rPr>
          <w:delText xml:space="preserve"> mechanistic</w:delText>
        </w:r>
        <w:r w:rsidR="0010566E" w:rsidRPr="008A408F" w:rsidDel="000D0FB1">
          <w:rPr>
            <w:lang w:val="en-GB"/>
          </w:rPr>
          <w:delText xml:space="preserve"> modelling </w:delText>
        </w:r>
        <w:commentRangeEnd w:id="33"/>
        <w:r w:rsidR="00CA7DB2" w:rsidDel="000D0FB1">
          <w:rPr>
            <w:rStyle w:val="CommentReference"/>
          </w:rPr>
          <w:commentReference w:id="33"/>
        </w:r>
        <w:r w:rsidR="0010566E" w:rsidRPr="008A408F" w:rsidDel="000D0FB1">
          <w:rPr>
            <w:lang w:val="en-GB"/>
          </w:rPr>
          <w:delText>supported by robust empirical methods allows for</w:delText>
        </w:r>
        <w:r w:rsidR="002F047E" w:rsidRPr="008A408F" w:rsidDel="000D0FB1">
          <w:rPr>
            <w:lang w:val="en-GB"/>
          </w:rPr>
          <w:delText xml:space="preserve"> the</w:delText>
        </w:r>
        <w:r w:rsidR="0010566E" w:rsidRPr="008A408F" w:rsidDel="000D0FB1">
          <w:rPr>
            <w:lang w:val="en-GB"/>
          </w:rPr>
          <w:delText xml:space="preserve"> </w:delText>
        </w:r>
        <w:r w:rsidR="002B4CCC" w:rsidDel="000D0FB1">
          <w:rPr>
            <w:lang w:val="en-GB"/>
          </w:rPr>
          <w:delText>estim</w:delText>
        </w:r>
        <w:r w:rsidR="006F6BA6" w:rsidRPr="008A408F" w:rsidDel="000D0FB1">
          <w:rPr>
            <w:lang w:val="en-GB"/>
          </w:rPr>
          <w:delText>ation</w:delText>
        </w:r>
        <w:r w:rsidR="002F047E" w:rsidRPr="008A408F" w:rsidDel="000D0FB1">
          <w:rPr>
            <w:lang w:val="en-GB"/>
          </w:rPr>
          <w:delText xml:space="preserve"> of species velocity, which can in turn be used to </w:delText>
        </w:r>
        <w:r w:rsidR="006F6BA6" w:rsidRPr="008A408F" w:rsidDel="000D0FB1">
          <w:rPr>
            <w:lang w:val="en-GB"/>
          </w:rPr>
          <w:delText>consider</w:delText>
        </w:r>
        <w:r w:rsidR="002F047E" w:rsidRPr="008A408F" w:rsidDel="000D0FB1">
          <w:rPr>
            <w:lang w:val="en-GB"/>
          </w:rPr>
          <w:delText xml:space="preserve"> predator search rates, in different </w:delText>
        </w:r>
        <w:r w:rsidR="004F68F8" w:rsidDel="000D0FB1">
          <w:rPr>
            <w:lang w:val="en-GB"/>
          </w:rPr>
          <w:delText>environments</w:delText>
        </w:r>
        <w:r w:rsidR="002F047E" w:rsidRPr="008A408F" w:rsidDel="000D0FB1">
          <w:rPr>
            <w:lang w:val="en-GB"/>
          </w:rPr>
          <w:delText xml:space="preserve"> and for any given species where mass and metabolic rates are known.</w:delText>
        </w:r>
        <w:r w:rsidR="0010566E" w:rsidRPr="008A408F" w:rsidDel="000D0FB1">
          <w:rPr>
            <w:lang w:val="en-GB"/>
          </w:rPr>
          <w:delText xml:space="preserve"> </w:delText>
        </w:r>
      </w:del>
      <w:commentRangeStart w:id="35"/>
      <w:r w:rsidR="0010566E" w:rsidRPr="008A408F">
        <w:rPr>
          <w:lang w:val="en-GB"/>
        </w:rPr>
        <w:t>Our results provide the first attempt at providing a theoretical framework for predicting species interactions from temperature-dependence of metabolic rates. Key assumptions can be adapted to any system and will allow for a greater understanding of the effects of warming on biological systems.</w:t>
      </w:r>
      <w:r w:rsidR="008C6126" w:rsidRPr="008A408F">
        <w:rPr>
          <w:lang w:val="en-GB"/>
        </w:rPr>
        <w:t xml:space="preserve"> </w:t>
      </w:r>
      <w:commentRangeEnd w:id="35"/>
      <w:r w:rsidR="000D0FB1">
        <w:rPr>
          <w:rStyle w:val="CommentReference"/>
        </w:rPr>
        <w:commentReference w:id="35"/>
      </w:r>
    </w:p>
    <w:p w:rsidR="00485420" w:rsidRPr="008A408F" w:rsidRDefault="00485420" w:rsidP="00997AED">
      <w:pPr>
        <w:jc w:val="both"/>
        <w:rPr>
          <w:b/>
          <w:lang w:val="en-GB"/>
        </w:rPr>
      </w:pPr>
    </w:p>
    <w:p w:rsidR="00485420" w:rsidRPr="008A408F" w:rsidRDefault="00485420" w:rsidP="00997AED">
      <w:pPr>
        <w:jc w:val="both"/>
        <w:rPr>
          <w:lang w:val="en-GB"/>
        </w:rPr>
      </w:pPr>
      <w:r w:rsidRPr="008A408F">
        <w:rPr>
          <w:b/>
          <w:lang w:val="en-GB"/>
        </w:rPr>
        <w:t xml:space="preserve">Keywords: </w:t>
      </w:r>
      <w:r w:rsidRPr="008A408F">
        <w:rPr>
          <w:lang w:val="en-GB"/>
        </w:rPr>
        <w:t>adaptation, temperature performance curve, respiration, search rate, velocity, metabolic rate, predator-prey, modelling</w:t>
      </w:r>
      <w:r w:rsidR="00544F36" w:rsidRPr="008A408F">
        <w:rPr>
          <w:lang w:val="en-GB"/>
        </w:rPr>
        <w:t xml:space="preserve">, </w:t>
      </w:r>
      <w:r w:rsidR="009C5677" w:rsidRPr="008A408F">
        <w:rPr>
          <w:lang w:val="en-GB"/>
        </w:rPr>
        <w:t xml:space="preserve">metabolic </w:t>
      </w:r>
      <w:r w:rsidR="00544F36" w:rsidRPr="008A408F">
        <w:rPr>
          <w:lang w:val="en-GB"/>
        </w:rPr>
        <w:t>mismatch</w:t>
      </w:r>
      <w:r w:rsidRPr="008A408F">
        <w:rPr>
          <w:lang w:val="en-GB"/>
        </w:rPr>
        <w:br w:type="page"/>
      </w:r>
    </w:p>
    <w:p w:rsidR="00416353" w:rsidRPr="008A408F" w:rsidRDefault="00416353" w:rsidP="00997AED">
      <w:pPr>
        <w:jc w:val="both"/>
        <w:rPr>
          <w:lang w:val="en-GB"/>
        </w:rPr>
      </w:pPr>
      <w:r w:rsidRPr="008A408F">
        <w:rPr>
          <w:b/>
          <w:sz w:val="38"/>
          <w:szCs w:val="38"/>
          <w:lang w:val="en-GB"/>
        </w:rPr>
        <w:lastRenderedPageBreak/>
        <w:t>Introduction</w:t>
      </w:r>
    </w:p>
    <w:p w:rsidR="00E63A5C" w:rsidRPr="008A408F" w:rsidRDefault="00E63A5C" w:rsidP="00E63A5C">
      <w:pPr>
        <w:jc w:val="both"/>
        <w:rPr>
          <w:lang w:val="en-GB"/>
        </w:rPr>
      </w:pPr>
    </w:p>
    <w:p w:rsidR="00416353" w:rsidRPr="008A408F" w:rsidRDefault="007F505E" w:rsidP="00E63A5C">
      <w:pPr>
        <w:jc w:val="both"/>
        <w:rPr>
          <w:lang w:val="en-GB"/>
        </w:rPr>
      </w:pPr>
      <w:commentRangeStart w:id="36"/>
      <w:r>
        <w:rPr>
          <w:lang w:val="en-GB"/>
        </w:rPr>
        <w:t xml:space="preserve">Climate change is modifying environments on a global scale, forcing species to </w:t>
      </w:r>
      <w:r w:rsidR="00D43309">
        <w:rPr>
          <w:lang w:val="en-GB"/>
        </w:rPr>
        <w:t xml:space="preserve">move, adapt or go extinct (Walther </w:t>
      </w:r>
      <w:r w:rsidR="00D43309" w:rsidRPr="00D43309">
        <w:rPr>
          <w:i/>
          <w:lang w:val="en-GB"/>
        </w:rPr>
        <w:t>et al.</w:t>
      </w:r>
      <w:r w:rsidR="00D43309">
        <w:rPr>
          <w:lang w:val="en-GB"/>
        </w:rPr>
        <w:t xml:space="preserve">, 2002; Thomas </w:t>
      </w:r>
      <w:r w:rsidR="00D43309" w:rsidRPr="00D43309">
        <w:rPr>
          <w:i/>
          <w:lang w:val="en-GB"/>
        </w:rPr>
        <w:t>et al.</w:t>
      </w:r>
      <w:r w:rsidR="00D43309">
        <w:rPr>
          <w:lang w:val="en-GB"/>
        </w:rPr>
        <w:t>, 2004)</w:t>
      </w:r>
      <w:r>
        <w:rPr>
          <w:lang w:val="en-GB"/>
        </w:rPr>
        <w:t xml:space="preserve">. </w:t>
      </w:r>
      <w:r w:rsidR="00AB7AC8">
        <w:rPr>
          <w:lang w:val="en-GB"/>
        </w:rPr>
        <w:t xml:space="preserve">Warming </w:t>
      </w:r>
      <w:ins w:id="37" w:author="mhasoba" w:date="2018-05-21T13:09:00Z">
        <w:r w:rsidR="00B254FA">
          <w:rPr>
            <w:lang w:val="en-GB"/>
          </w:rPr>
          <w:t xml:space="preserve">in particular </w:t>
        </w:r>
      </w:ins>
      <w:r w:rsidR="00AB7AC8">
        <w:rPr>
          <w:lang w:val="en-GB"/>
        </w:rPr>
        <w:t>is</w:t>
      </w:r>
      <w:r>
        <w:rPr>
          <w:lang w:val="en-GB"/>
        </w:rPr>
        <w:t xml:space="preserve"> </w:t>
      </w:r>
      <w:r w:rsidR="00026712">
        <w:rPr>
          <w:lang w:val="en-GB"/>
        </w:rPr>
        <w:t>a</w:t>
      </w:r>
      <w:r>
        <w:rPr>
          <w:lang w:val="en-GB"/>
        </w:rPr>
        <w:t xml:space="preserve"> major climate change-related threat to the environment</w:t>
      </w:r>
      <w:r w:rsidR="00D43309">
        <w:rPr>
          <w:lang w:val="en-GB"/>
        </w:rPr>
        <w:t xml:space="preserve"> </w:t>
      </w:r>
      <w:r w:rsidR="00F769BC" w:rsidRPr="008A408F">
        <w:rPr>
          <w:lang w:val="en-GB"/>
        </w:rPr>
        <w:fldChar w:fldCharType="begin" w:fldLock="1"/>
      </w:r>
      <w:r w:rsidR="00D43309" w:rsidRPr="008A408F">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F769BC" w:rsidRPr="008A408F">
        <w:rPr>
          <w:lang w:val="en-GB"/>
        </w:rPr>
        <w:fldChar w:fldCharType="separate"/>
      </w:r>
      <w:r w:rsidR="00D43309" w:rsidRPr="008A408F">
        <w:rPr>
          <w:noProof/>
          <w:lang w:val="en-GB"/>
        </w:rPr>
        <w:t>(Houghton, 1996; Stocker, 2014)</w:t>
      </w:r>
      <w:r w:rsidR="00F769BC" w:rsidRPr="008A408F">
        <w:rPr>
          <w:lang w:val="en-GB"/>
        </w:rPr>
        <w:fldChar w:fldCharType="end"/>
      </w:r>
      <w:r>
        <w:rPr>
          <w:lang w:val="en-GB"/>
        </w:rPr>
        <w:t>. T</w:t>
      </w:r>
      <w:r w:rsidR="00480BE4" w:rsidRPr="008A408F">
        <w:rPr>
          <w:lang w:val="en-GB"/>
        </w:rPr>
        <w:t xml:space="preserve">emperature is </w:t>
      </w:r>
      <w:r w:rsidR="00BD27D5" w:rsidRPr="008A408F">
        <w:rPr>
          <w:lang w:val="en-GB"/>
        </w:rPr>
        <w:t xml:space="preserve">one of </w:t>
      </w:r>
      <w:r w:rsidR="00480BE4" w:rsidRPr="008A408F">
        <w:rPr>
          <w:lang w:val="en-GB"/>
        </w:rPr>
        <w:t>the most important abiotic factor</w:t>
      </w:r>
      <w:r w:rsidR="00BD27D5" w:rsidRPr="008A408F">
        <w:rPr>
          <w:lang w:val="en-GB"/>
        </w:rPr>
        <w:t>s</w:t>
      </w:r>
      <w:r w:rsidR="00480BE4" w:rsidRPr="008A408F">
        <w:rPr>
          <w:lang w:val="en-GB"/>
        </w:rPr>
        <w:t xml:space="preserve"> </w:t>
      </w:r>
      <w:r w:rsidR="00BD27D5" w:rsidRPr="008A408F">
        <w:rPr>
          <w:lang w:val="en-GB"/>
        </w:rPr>
        <w:t>that influence</w:t>
      </w:r>
      <w:r w:rsidR="00167307" w:rsidRPr="008A408F">
        <w:rPr>
          <w:lang w:val="en-GB"/>
        </w:rPr>
        <w:t xml:space="preserve"> </w:t>
      </w:r>
      <w:r w:rsidR="00480BE4" w:rsidRPr="008A408F">
        <w:rPr>
          <w:lang w:val="en-GB"/>
        </w:rPr>
        <w:t xml:space="preserve">ecological processes, from individual metabolism </w:t>
      </w:r>
      <w:r w:rsidR="00F769BC" w:rsidRPr="008A408F">
        <w:rPr>
          <w:lang w:val="en-GB"/>
        </w:rPr>
        <w:fldChar w:fldCharType="begin" w:fldLock="1"/>
      </w:r>
      <w:r w:rsidR="00755DE5" w:rsidRPr="008A408F">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"(Gillooly &lt;i&gt;et al.&lt;/i&gt;, 2001)", "plainTextFormattedCitation" : "(Gillooly et al., 2001)", "previouslyFormattedCitation" : "(Gillooly &lt;i&gt;et al.&lt;/i&gt;, 2001)" }, "properties" : {  }, "schema" : "https://github.com/citation-style-language/schema/raw/master/csl-citation.json" }</w:instrText>
      </w:r>
      <w:r w:rsidR="00F769BC" w:rsidRPr="008A408F">
        <w:rPr>
          <w:lang w:val="en-GB"/>
        </w:rPr>
        <w:fldChar w:fldCharType="separate"/>
      </w:r>
      <w:r w:rsidR="00D455CB" w:rsidRPr="008A408F">
        <w:rPr>
          <w:noProof/>
          <w:lang w:val="en-GB"/>
        </w:rPr>
        <w:t xml:space="preserve">(Gillooly </w:t>
      </w:r>
      <w:r w:rsidR="00D455CB" w:rsidRPr="008A408F">
        <w:rPr>
          <w:i/>
          <w:noProof/>
          <w:lang w:val="en-GB"/>
        </w:rPr>
        <w:t>et al.</w:t>
      </w:r>
      <w:r w:rsidR="00D455CB" w:rsidRPr="008A408F">
        <w:rPr>
          <w:noProof/>
          <w:lang w:val="en-GB"/>
        </w:rPr>
        <w:t>, 2001)</w:t>
      </w:r>
      <w:r w:rsidR="00F769BC" w:rsidRPr="008A408F">
        <w:rPr>
          <w:lang w:val="en-GB"/>
        </w:rPr>
        <w:fldChar w:fldCharType="end"/>
      </w:r>
      <w:r w:rsidR="00480BE4" w:rsidRPr="008A408F">
        <w:rPr>
          <w:lang w:val="en-GB"/>
        </w:rPr>
        <w:t xml:space="preserve"> to ecosystem dynamics </w:t>
      </w:r>
      <w:r w:rsidR="00F769BC" w:rsidRPr="008A408F">
        <w:rPr>
          <w:lang w:val="en-GB"/>
        </w:rPr>
        <w:fldChar w:fldCharType="begin" w:fldLock="1"/>
      </w:r>
      <w:r w:rsidR="00DA7390" w:rsidRPr="008A408F">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F769BC" w:rsidRPr="008A408F">
        <w:rPr>
          <w:lang w:val="en-GB"/>
        </w:rPr>
        <w:fldChar w:fldCharType="separate"/>
      </w:r>
      <w:r w:rsidR="002E435D" w:rsidRPr="008A408F">
        <w:rPr>
          <w:noProof/>
          <w:lang w:val="en-GB"/>
        </w:rPr>
        <w:t xml:space="preserve">(Saxe </w:t>
      </w:r>
      <w:r w:rsidR="002E435D" w:rsidRPr="008A408F">
        <w:rPr>
          <w:i/>
          <w:noProof/>
          <w:lang w:val="en-GB"/>
        </w:rPr>
        <w:t>et al.</w:t>
      </w:r>
      <w:r w:rsidR="002E435D" w:rsidRPr="008A408F">
        <w:rPr>
          <w:noProof/>
          <w:lang w:val="en-GB"/>
        </w:rPr>
        <w:t xml:space="preserve">, 2001; Yvon-Durocher </w:t>
      </w:r>
      <w:r w:rsidR="002E435D" w:rsidRPr="008A408F">
        <w:rPr>
          <w:i/>
          <w:noProof/>
          <w:lang w:val="en-GB"/>
        </w:rPr>
        <w:t>et al.</w:t>
      </w:r>
      <w:r w:rsidR="002E435D" w:rsidRPr="008A408F">
        <w:rPr>
          <w:noProof/>
          <w:lang w:val="en-GB"/>
        </w:rPr>
        <w:t>, 2012)</w:t>
      </w:r>
      <w:r w:rsidR="00F769BC" w:rsidRPr="008A408F">
        <w:rPr>
          <w:lang w:val="en-GB"/>
        </w:rPr>
        <w:fldChar w:fldCharType="end"/>
      </w:r>
      <w:r w:rsidR="00480BE4" w:rsidRPr="008A408F">
        <w:rPr>
          <w:lang w:val="en-GB"/>
        </w:rPr>
        <w:t xml:space="preserve">. </w:t>
      </w:r>
      <w:commentRangeEnd w:id="36"/>
      <w:r w:rsidR="00B254FA">
        <w:rPr>
          <w:rStyle w:val="CommentReference"/>
        </w:rPr>
        <w:commentReference w:id="36"/>
      </w:r>
      <w:r w:rsidR="00B5748C" w:rsidRPr="008A408F">
        <w:rPr>
          <w:lang w:val="en-GB"/>
        </w:rPr>
        <w:t xml:space="preserve">These </w:t>
      </w:r>
      <w:r w:rsidR="00271F00" w:rsidRPr="008A408F">
        <w:rPr>
          <w:lang w:val="en-GB"/>
        </w:rPr>
        <w:t>rapid increases in climatic temperature</w:t>
      </w:r>
      <w:r w:rsidR="00B5748C" w:rsidRPr="008A408F">
        <w:rPr>
          <w:lang w:val="en-GB"/>
        </w:rPr>
        <w:t xml:space="preserve"> </w:t>
      </w:r>
      <w:r w:rsidR="00167307" w:rsidRPr="008A408F">
        <w:rPr>
          <w:lang w:val="en-GB"/>
        </w:rPr>
        <w:t xml:space="preserve">are already </w:t>
      </w:r>
      <w:r w:rsidR="00B5748C" w:rsidRPr="008A408F">
        <w:rPr>
          <w:lang w:val="en-GB"/>
        </w:rPr>
        <w:t>affect</w:t>
      </w:r>
      <w:r w:rsidR="00167307" w:rsidRPr="008A408F">
        <w:rPr>
          <w:lang w:val="en-GB"/>
        </w:rPr>
        <w:t>ing</w:t>
      </w:r>
      <w:r w:rsidR="008438D9" w:rsidRPr="008A408F">
        <w:rPr>
          <w:lang w:val="en-GB"/>
        </w:rPr>
        <w:t xml:space="preserve"> </w:t>
      </w:r>
      <w:r w:rsidR="00167307" w:rsidRPr="008A408F">
        <w:rPr>
          <w:lang w:val="en-GB"/>
        </w:rPr>
        <w:t xml:space="preserve">a </w:t>
      </w:r>
      <w:r w:rsidR="008438D9" w:rsidRPr="008A408F">
        <w:rPr>
          <w:lang w:val="en-GB"/>
        </w:rPr>
        <w:t xml:space="preserve">wide range of biological traits </w:t>
      </w:r>
      <w:r w:rsidR="00E913B7" w:rsidRPr="008A408F">
        <w:rPr>
          <w:lang w:val="en-GB"/>
        </w:rPr>
        <w:t xml:space="preserve">and ecological processes </w:t>
      </w:r>
      <w:r w:rsidR="00184091" w:rsidRPr="008A408F">
        <w:rPr>
          <w:lang w:val="en-GB"/>
        </w:rPr>
        <w:t xml:space="preserve">that </w:t>
      </w:r>
      <w:r w:rsidR="008438D9" w:rsidRPr="008A408F">
        <w:rPr>
          <w:lang w:val="en-GB"/>
        </w:rPr>
        <w:t xml:space="preserve">depend on temperature </w:t>
      </w:r>
      <w:r w:rsidR="00F769BC" w:rsidRPr="008A408F">
        <w:rPr>
          <w:lang w:val="en-GB"/>
        </w:rPr>
        <w:fldChar w:fldCharType="begin" w:fldLock="1"/>
      </w:r>
      <w:r w:rsidR="00DA7390" w:rsidRPr="008A408F">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F769BC" w:rsidRPr="008A408F">
        <w:rPr>
          <w:lang w:val="en-GB"/>
        </w:rPr>
        <w:fldChar w:fldCharType="separate"/>
      </w:r>
      <w:r w:rsidR="00DA7390" w:rsidRPr="008A408F">
        <w:rPr>
          <w:noProof/>
          <w:lang w:val="en-GB"/>
        </w:rPr>
        <w:t xml:space="preserve">(Coley, Bryant and Chapin III, 1985; Loreau </w:t>
      </w:r>
      <w:r w:rsidR="00DA7390" w:rsidRPr="008A408F">
        <w:rPr>
          <w:i/>
          <w:noProof/>
          <w:lang w:val="en-GB"/>
        </w:rPr>
        <w:t>et al.</w:t>
      </w:r>
      <w:r w:rsidR="00DA7390" w:rsidRPr="008A408F">
        <w:rPr>
          <w:noProof/>
          <w:lang w:val="en-GB"/>
        </w:rPr>
        <w:t>, 2001)</w:t>
      </w:r>
      <w:r w:rsidR="00F769BC" w:rsidRPr="008A408F">
        <w:rPr>
          <w:lang w:val="en-GB"/>
        </w:rPr>
        <w:fldChar w:fldCharType="end"/>
      </w:r>
      <w:r w:rsidR="00271F00" w:rsidRPr="008A408F">
        <w:rPr>
          <w:lang w:val="en-GB"/>
        </w:rPr>
        <w:t>,</w:t>
      </w:r>
      <w:r w:rsidR="00797E3C" w:rsidRPr="008A408F">
        <w:rPr>
          <w:lang w:val="en-GB"/>
        </w:rPr>
        <w:t xml:space="preserve"> having</w:t>
      </w:r>
      <w:r w:rsidR="008438D9" w:rsidRPr="008A408F">
        <w:rPr>
          <w:lang w:val="en-GB"/>
        </w:rPr>
        <w:t xml:space="preserve"> a direct impact on species and their interactions </w:t>
      </w:r>
      <w:r w:rsidR="00F769BC" w:rsidRPr="008A408F">
        <w:rPr>
          <w:lang w:val="en-GB"/>
        </w:rPr>
        <w:fldChar w:fldCharType="begin" w:fldLock="1"/>
      </w:r>
      <w:r w:rsidR="00DA7390" w:rsidRPr="008A408F">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F769BC" w:rsidRPr="008A408F">
        <w:rPr>
          <w:lang w:val="en-GB"/>
        </w:rPr>
        <w:fldChar w:fldCharType="separate"/>
      </w:r>
      <w:r w:rsidR="00DA7390" w:rsidRPr="008A408F">
        <w:rPr>
          <w:noProof/>
          <w:lang w:val="en-GB"/>
        </w:rPr>
        <w:t>(Hughes, 2000; Peñuelas and Filella, 2001)</w:t>
      </w:r>
      <w:r w:rsidR="00F769BC" w:rsidRPr="008A408F">
        <w:rPr>
          <w:lang w:val="en-GB"/>
        </w:rPr>
        <w:fldChar w:fldCharType="end"/>
      </w:r>
      <w:r w:rsidR="008438D9" w:rsidRPr="008A408F">
        <w:rPr>
          <w:lang w:val="en-GB"/>
        </w:rPr>
        <w:t>.</w:t>
      </w:r>
      <w:r w:rsidR="003E56E0" w:rsidRPr="008A408F">
        <w:rPr>
          <w:lang w:val="en-GB"/>
        </w:rPr>
        <w:t xml:space="preserve"> </w:t>
      </w:r>
      <w:r w:rsidR="004A611F" w:rsidRPr="008A408F">
        <w:rPr>
          <w:lang w:val="en-GB"/>
        </w:rPr>
        <w:t>Indeed,</w:t>
      </w:r>
      <w:r w:rsidR="004A611F">
        <w:rPr>
          <w:lang w:val="en-GB"/>
        </w:rPr>
        <w:t xml:space="preserve"> exposure to novel environments</w:t>
      </w:r>
      <w:r w:rsidR="004A611F" w:rsidRPr="008A408F">
        <w:rPr>
          <w:lang w:val="en-GB"/>
        </w:rPr>
        <w:t xml:space="preserve"> </w:t>
      </w:r>
      <w:r w:rsidR="004A611F">
        <w:rPr>
          <w:lang w:val="en-GB"/>
        </w:rPr>
        <w:t xml:space="preserve">pushes species to change their biological rates; adapting within the limits of their physiology. </w:t>
      </w:r>
      <w:r w:rsidR="00E84222" w:rsidRPr="008A408F">
        <w:rPr>
          <w:lang w:val="en-GB"/>
        </w:rPr>
        <w:t>Despite the</w:t>
      </w:r>
      <w:r w:rsidR="00167307" w:rsidRPr="008A408F">
        <w:rPr>
          <w:lang w:val="en-GB"/>
        </w:rPr>
        <w:t xml:space="preserve"> extensive</w:t>
      </w:r>
      <w:r w:rsidR="00E84222" w:rsidRPr="008A408F">
        <w:rPr>
          <w:lang w:val="en-GB"/>
        </w:rPr>
        <w:t xml:space="preserve"> body of work on how temperature affects </w:t>
      </w:r>
      <w:del w:id="38" w:author="mhasoba" w:date="2018-05-21T13:12:00Z">
        <w:r w:rsidR="00755DE5" w:rsidRPr="008A408F" w:rsidDel="00F639A3">
          <w:rPr>
            <w:lang w:val="en-GB"/>
          </w:rPr>
          <w:delText>species biology</w:delText>
        </w:r>
        <w:r w:rsidR="00E84222" w:rsidRPr="008A408F" w:rsidDel="00F639A3">
          <w:rPr>
            <w:lang w:val="en-GB"/>
          </w:rPr>
          <w:delText xml:space="preserve"> </w:delText>
        </w:r>
      </w:del>
      <w:ins w:id="39" w:author="mhasoba" w:date="2018-05-21T13:12:00Z">
        <w:r w:rsidR="00F639A3">
          <w:rPr>
            <w:lang w:val="en-GB"/>
          </w:rPr>
          <w:t xml:space="preserve">individuals and populations </w:t>
        </w:r>
      </w:ins>
      <w:r w:rsidR="00F769BC" w:rsidRPr="008A408F">
        <w:rPr>
          <w:lang w:val="en-GB"/>
        </w:rPr>
        <w:fldChar w:fldCharType="begin" w:fldLock="1"/>
      </w:r>
      <w:r w:rsidR="00F24825" w:rsidRPr="008A408F">
        <w:rPr>
          <w:lang w:val="en-GB"/>
        </w:rPr>
        <w:instrText>ADDIN CSL_CITATION { "citationItems" : [ { "id" : "ITEM-1",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"ITEM-1",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"ITEM-2",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"ITEM-2", "issue" : "September", "issued" : { "date-parts" : [ [ "2001" ] ] }, "page" : "2248-2251", "title" : "Effects of size and temperature on metabolic rate", "type" : "article-journal", "volume" : "293" }, "uris" : [ "http://www.mendeley.com/documents/?uuid=a9e5af16-d4bd-4355-a339-dbec2bc857bb" ] }, { "id" : "ITEM-3",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"ITEM-3", "issue" : "7", "issued" : { "date-parts" : [ [ "2004" ] ] }, "page" : "1771-1789", "publisher" : "Wiley Online Library", "title" : "Toward a metabolic theory of ecology", "type" : "article-journal", "volume" : "85" }, "uris" : [ "http://www.mendeley.com/documents/?uuid=656e9684-9299-4c52-a9a4-87d8fb039047" ] }, { "id" : "ITEM-4",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"ITEM-4", "issue" : "11", "issued" : { "date-parts" : [ [ "2003" ] ] }, "page" : "573-581", "title" : "Costs and consequences of evolutionary temperature adaptation", "type" : "article", "volume" : "18" }, "uris" : [ "http://www.mendeley.com/documents/?uuid=73d0ca69-e723-4124-8746-585f6500ed50" ] } ], "mendeley" : { "formattedCitation" : "(Gillooly &lt;i&gt;et al.&lt;/i&gt;, 2001; Clarke, 2003; Brown &lt;i&gt;et al.&lt;/i&gt;, 2004; Kordas, Harley and O\u2019Connor, 2011)", "manualFormatting" : "(Gillooly et al., 2001; Clarke, 2003; Brown et al., 2004)", "plainTextFormattedCitation" : "(Gillooly et al., 2001; Clarke, 2003; Brown et al., 2004; Kordas, Harley and O\u2019Connor, 2011)", "previouslyFormattedCitation" : "(Gillooly &lt;i&gt;et al.&lt;/i&gt;, 2001; Clarke, 2003; Brown &lt;i&gt;et al.&lt;/i&gt;, 2004; Kordas, Harley and O\u2019Connor, 2011)" }, "properties" : {  }, "schema" : "https://github.com/citation-style-language/schema/raw/master/csl-citation.json" }</w:instrText>
      </w:r>
      <w:r w:rsidR="00F769BC" w:rsidRPr="008A408F">
        <w:rPr>
          <w:lang w:val="en-GB"/>
        </w:rPr>
        <w:fldChar w:fldCharType="separate"/>
      </w:r>
      <w:r w:rsidR="00E55A65" w:rsidRPr="008A408F">
        <w:rPr>
          <w:noProof/>
          <w:lang w:val="en-GB"/>
        </w:rPr>
        <w:t xml:space="preserve">(Gillooly </w:t>
      </w:r>
      <w:r w:rsidR="00E55A65" w:rsidRPr="008A408F">
        <w:rPr>
          <w:i/>
          <w:noProof/>
          <w:lang w:val="en-GB"/>
        </w:rPr>
        <w:t>et al.</w:t>
      </w:r>
      <w:r w:rsidR="00E55A65" w:rsidRPr="008A408F">
        <w:rPr>
          <w:noProof/>
          <w:lang w:val="en-GB"/>
        </w:rPr>
        <w:t xml:space="preserve">, 2001; Clarke, 2003; Brown </w:t>
      </w:r>
      <w:r w:rsidR="00E55A65" w:rsidRPr="008A408F">
        <w:rPr>
          <w:i/>
          <w:noProof/>
          <w:lang w:val="en-GB"/>
        </w:rPr>
        <w:t>et al.</w:t>
      </w:r>
      <w:r w:rsidR="00E55A65" w:rsidRPr="008A408F">
        <w:rPr>
          <w:noProof/>
          <w:lang w:val="en-GB"/>
        </w:rPr>
        <w:t>, 2004)</w:t>
      </w:r>
      <w:r w:rsidR="00F769BC" w:rsidRPr="008A408F">
        <w:rPr>
          <w:lang w:val="en-GB"/>
        </w:rPr>
        <w:fldChar w:fldCharType="end"/>
      </w:r>
      <w:r w:rsidR="00E84222" w:rsidRPr="008A408F">
        <w:rPr>
          <w:lang w:val="en-GB"/>
        </w:rPr>
        <w:t xml:space="preserve">, we still </w:t>
      </w:r>
      <w:r w:rsidR="00A04695">
        <w:rPr>
          <w:lang w:val="en-GB"/>
        </w:rPr>
        <w:t>don’t understand how these individual-level changes</w:t>
      </w:r>
      <w:r w:rsidR="00E84222" w:rsidRPr="008A408F">
        <w:rPr>
          <w:lang w:val="en-GB"/>
        </w:rPr>
        <w:t xml:space="preserve"> </w:t>
      </w:r>
      <w:r w:rsidR="00C23C7A">
        <w:rPr>
          <w:lang w:val="en-GB"/>
        </w:rPr>
        <w:t>influence</w:t>
      </w:r>
      <w:r w:rsidR="00E84222" w:rsidRPr="008A408F">
        <w:rPr>
          <w:lang w:val="en-GB"/>
        </w:rPr>
        <w:t xml:space="preserve"> </w:t>
      </w:r>
      <w:r w:rsidR="00A04695">
        <w:rPr>
          <w:lang w:val="en-GB"/>
        </w:rPr>
        <w:t xml:space="preserve">the </w:t>
      </w:r>
      <w:r w:rsidR="00E84222" w:rsidRPr="008A408F">
        <w:rPr>
          <w:lang w:val="en-GB"/>
        </w:rPr>
        <w:t>interactions</w:t>
      </w:r>
      <w:r w:rsidR="00A04695">
        <w:rPr>
          <w:lang w:val="en-GB"/>
        </w:rPr>
        <w:t xml:space="preserve"> between </w:t>
      </w:r>
      <w:commentRangeStart w:id="40"/>
      <w:r w:rsidR="00A04695">
        <w:rPr>
          <w:lang w:val="en-GB"/>
        </w:rPr>
        <w:t>species</w:t>
      </w:r>
      <w:commentRangeEnd w:id="40"/>
      <w:r w:rsidR="00C15B98">
        <w:rPr>
          <w:rStyle w:val="CommentReference"/>
        </w:rPr>
        <w:commentReference w:id="40"/>
      </w:r>
      <w:ins w:id="41" w:author="mhasoba" w:date="2018-05-21T13:12:00Z">
        <w:r w:rsidR="00C15B98">
          <w:rPr>
            <w:lang w:val="en-GB"/>
          </w:rPr>
          <w:t xml:space="preserve"> </w:t>
        </w:r>
      </w:ins>
      <w:r w:rsidR="004A611F">
        <w:rPr>
          <w:lang w:val="en-GB"/>
        </w:rPr>
        <w:t xml:space="preserve">. </w:t>
      </w:r>
      <w:commentRangeStart w:id="42"/>
      <w:commentRangeStart w:id="43"/>
      <w:r w:rsidR="004A611F">
        <w:rPr>
          <w:lang w:val="en-GB"/>
        </w:rPr>
        <w:t>W</w:t>
      </w:r>
      <w:r w:rsidR="00774BFC" w:rsidRPr="008A408F">
        <w:rPr>
          <w:lang w:val="en-GB"/>
        </w:rPr>
        <w:t xml:space="preserve">e </w:t>
      </w:r>
      <w:r w:rsidR="00A04695">
        <w:rPr>
          <w:lang w:val="en-GB"/>
        </w:rPr>
        <w:t>still</w:t>
      </w:r>
      <w:r w:rsidR="00A04695" w:rsidRPr="008A408F">
        <w:rPr>
          <w:lang w:val="en-GB"/>
        </w:rPr>
        <w:t xml:space="preserve"> </w:t>
      </w:r>
      <w:commentRangeEnd w:id="42"/>
      <w:r w:rsidR="002B278D">
        <w:rPr>
          <w:rStyle w:val="CommentReference"/>
        </w:rPr>
        <w:commentReference w:id="42"/>
      </w:r>
      <w:r w:rsidR="00774BFC" w:rsidRPr="008A408F">
        <w:rPr>
          <w:lang w:val="en-GB"/>
        </w:rPr>
        <w:t xml:space="preserve">require a better understating of </w:t>
      </w:r>
      <w:r w:rsidR="004A611F">
        <w:rPr>
          <w:lang w:val="en-GB"/>
        </w:rPr>
        <w:t>what</w:t>
      </w:r>
      <w:r w:rsidR="00774BFC" w:rsidRPr="008A408F">
        <w:rPr>
          <w:lang w:val="en-GB"/>
        </w:rPr>
        <w:t xml:space="preserve"> adaptation</w:t>
      </w:r>
      <w:r w:rsidR="004A611F">
        <w:rPr>
          <w:lang w:val="en-GB"/>
        </w:rPr>
        <w:t xml:space="preserve"> </w:t>
      </w:r>
      <w:r w:rsidR="00774BFC" w:rsidRPr="008A408F">
        <w:rPr>
          <w:lang w:val="en-GB"/>
        </w:rPr>
        <w:t>of individual species</w:t>
      </w:r>
      <w:r w:rsidR="004A611F">
        <w:rPr>
          <w:lang w:val="en-GB"/>
        </w:rPr>
        <w:t xml:space="preserve"> will look like and whether it</w:t>
      </w:r>
      <w:r w:rsidR="00774BFC" w:rsidRPr="008A408F">
        <w:rPr>
          <w:lang w:val="en-GB"/>
        </w:rPr>
        <w:t xml:space="preserve"> will change the way they interact in </w:t>
      </w:r>
      <w:commentRangeStart w:id="44"/>
      <w:r w:rsidR="00774BFC" w:rsidRPr="008A408F">
        <w:rPr>
          <w:lang w:val="en-GB"/>
        </w:rPr>
        <w:t>novel environments</w:t>
      </w:r>
      <w:commentRangeEnd w:id="44"/>
      <w:r w:rsidR="002B278D">
        <w:rPr>
          <w:rStyle w:val="CommentReference"/>
        </w:rPr>
        <w:commentReference w:id="44"/>
      </w:r>
      <w:r w:rsidR="00774BFC" w:rsidRPr="008A408F">
        <w:rPr>
          <w:lang w:val="en-GB"/>
        </w:rPr>
        <w:t>.</w:t>
      </w:r>
      <w:r w:rsidR="00755DE5" w:rsidRPr="008A408F">
        <w:rPr>
          <w:lang w:val="en-GB"/>
        </w:rPr>
        <w:t xml:space="preserve"> </w:t>
      </w:r>
      <w:commentRangeEnd w:id="43"/>
      <w:r w:rsidR="008F2917">
        <w:rPr>
          <w:rStyle w:val="CommentReference"/>
        </w:rPr>
        <w:commentReference w:id="43"/>
      </w:r>
      <w:del w:id="45" w:author="mhasoba" w:date="2018-05-21T13:14:00Z">
        <w:r w:rsidR="009E45C4" w:rsidRPr="008A408F" w:rsidDel="003B12E7">
          <w:rPr>
            <w:lang w:val="en-GB"/>
          </w:rPr>
          <w:delText>Species</w:delText>
        </w:r>
        <w:r w:rsidR="00DF5BA9" w:rsidRPr="008A408F" w:rsidDel="003B12E7">
          <w:rPr>
            <w:lang w:val="en-GB"/>
          </w:rPr>
          <w:delText xml:space="preserve"> </w:delText>
        </w:r>
        <w:r w:rsidR="00981729" w:rsidRPr="008A408F" w:rsidDel="003B12E7">
          <w:rPr>
            <w:lang w:val="en-GB"/>
          </w:rPr>
          <w:delText>adaptation</w:delText>
        </w:r>
      </w:del>
      <w:ins w:id="46" w:author="mhasoba" w:date="2018-05-21T13:14:00Z">
        <w:r w:rsidR="003B12E7">
          <w:rPr>
            <w:lang w:val="en-GB"/>
          </w:rPr>
          <w:t>Adaptation of species’ populations</w:t>
        </w:r>
      </w:ins>
      <w:r w:rsidR="00323199" w:rsidRPr="008A408F">
        <w:rPr>
          <w:lang w:val="en-GB"/>
        </w:rPr>
        <w:t xml:space="preserve"> </w:t>
      </w:r>
      <w:r w:rsidR="00E84222" w:rsidRPr="008A408F">
        <w:rPr>
          <w:lang w:val="en-GB"/>
        </w:rPr>
        <w:t xml:space="preserve">to </w:t>
      </w:r>
      <w:commentRangeStart w:id="47"/>
      <w:r w:rsidR="0044336C" w:rsidRPr="008A408F">
        <w:rPr>
          <w:lang w:val="en-GB"/>
        </w:rPr>
        <w:t>d</w:t>
      </w:r>
      <w:r w:rsidR="00391976" w:rsidRPr="008A408F">
        <w:rPr>
          <w:lang w:val="en-GB"/>
        </w:rPr>
        <w:t>i</w:t>
      </w:r>
      <w:r w:rsidR="0044336C" w:rsidRPr="008A408F">
        <w:rPr>
          <w:lang w:val="en-GB"/>
        </w:rPr>
        <w:t>ffer</w:t>
      </w:r>
      <w:r w:rsidR="006613AB" w:rsidRPr="008A408F">
        <w:rPr>
          <w:lang w:val="en-GB"/>
        </w:rPr>
        <w:t>ing</w:t>
      </w:r>
      <w:r w:rsidR="0044336C" w:rsidRPr="008A408F">
        <w:rPr>
          <w:lang w:val="en-GB"/>
        </w:rPr>
        <w:t xml:space="preserve"> </w:t>
      </w:r>
      <w:r w:rsidR="00366DBA" w:rsidRPr="008A408F">
        <w:rPr>
          <w:lang w:val="en-GB"/>
        </w:rPr>
        <w:t xml:space="preserve">environments </w:t>
      </w:r>
      <w:r w:rsidR="003267A9">
        <w:rPr>
          <w:lang w:val="en-GB"/>
        </w:rPr>
        <w:t>and</w:t>
      </w:r>
      <w:r w:rsidR="00E14E48" w:rsidRPr="008A408F">
        <w:rPr>
          <w:lang w:val="en-GB"/>
        </w:rPr>
        <w:t xml:space="preserve"> </w:t>
      </w:r>
      <w:r w:rsidR="003267A9" w:rsidRPr="008A408F">
        <w:rPr>
          <w:lang w:val="en-GB"/>
        </w:rPr>
        <w:t xml:space="preserve">thermal </w:t>
      </w:r>
      <w:r w:rsidR="00E14E48" w:rsidRPr="008A408F">
        <w:rPr>
          <w:lang w:val="en-GB"/>
        </w:rPr>
        <w:t xml:space="preserve">regimes </w:t>
      </w:r>
      <w:commentRangeEnd w:id="47"/>
      <w:r w:rsidR="00917041">
        <w:rPr>
          <w:rStyle w:val="CommentReference"/>
        </w:rPr>
        <w:commentReference w:id="47"/>
      </w:r>
      <w:r w:rsidR="00100781" w:rsidRPr="008A408F">
        <w:rPr>
          <w:lang w:val="en-GB"/>
        </w:rPr>
        <w:t xml:space="preserve">may </w:t>
      </w:r>
      <w:r w:rsidR="00E84222" w:rsidRPr="008A408F">
        <w:rPr>
          <w:lang w:val="en-GB"/>
        </w:rPr>
        <w:t>cause</w:t>
      </w:r>
      <w:r w:rsidR="00A66BA2">
        <w:rPr>
          <w:lang w:val="en-GB"/>
        </w:rPr>
        <w:t xml:space="preserve"> </w:t>
      </w:r>
      <w:commentRangeStart w:id="48"/>
      <w:r w:rsidR="00A66BA2">
        <w:rPr>
          <w:lang w:val="en-GB"/>
        </w:rPr>
        <w:t>relative</w:t>
      </w:r>
      <w:r w:rsidR="00E84222" w:rsidRPr="008A408F">
        <w:rPr>
          <w:lang w:val="en-GB"/>
        </w:rPr>
        <w:t xml:space="preserve"> </w:t>
      </w:r>
      <w:r w:rsidR="00A66BA2">
        <w:rPr>
          <w:lang w:val="en-GB"/>
        </w:rPr>
        <w:t>changes in biological rates</w:t>
      </w:r>
      <w:r w:rsidR="009F685B" w:rsidRPr="008A408F">
        <w:rPr>
          <w:lang w:val="en-GB"/>
        </w:rPr>
        <w:t xml:space="preserve"> between species</w:t>
      </w:r>
      <w:r w:rsidR="00E50BF0" w:rsidRPr="008A408F">
        <w:rPr>
          <w:lang w:val="en-GB"/>
        </w:rPr>
        <w:t xml:space="preserve"> </w:t>
      </w:r>
      <w:commentRangeEnd w:id="48"/>
      <w:r w:rsidR="00793F6F">
        <w:rPr>
          <w:rStyle w:val="CommentReference"/>
        </w:rPr>
        <w:commentReference w:id="48"/>
      </w:r>
      <w:r w:rsidR="00E50BF0" w:rsidRPr="008A408F">
        <w:rPr>
          <w:lang w:val="en-GB"/>
        </w:rPr>
        <w:t>with nontrivial consequences for</w:t>
      </w:r>
      <w:r w:rsidR="008A06B1" w:rsidRPr="008A408F">
        <w:rPr>
          <w:lang w:val="en-GB"/>
        </w:rPr>
        <w:t xml:space="preserve"> </w:t>
      </w:r>
      <w:r w:rsidR="00E84222" w:rsidRPr="008A408F">
        <w:rPr>
          <w:lang w:val="en-GB"/>
        </w:rPr>
        <w:t xml:space="preserve">predator-prey dynamics. </w:t>
      </w:r>
    </w:p>
    <w:p w:rsidR="00416353" w:rsidRPr="008A408F" w:rsidRDefault="004502AD" w:rsidP="000F1629">
      <w:pPr>
        <w:ind w:firstLine="720"/>
        <w:jc w:val="both"/>
        <w:rPr>
          <w:lang w:val="en-GB"/>
        </w:rPr>
      </w:pPr>
      <w:ins w:id="49" w:author="mhasoba" w:date="2018-05-21T13:21:00Z">
        <w:r>
          <w:rPr>
            <w:lang w:val="en-GB"/>
          </w:rPr>
          <w:t xml:space="preserve">Individual </w:t>
        </w:r>
      </w:ins>
      <w:del w:id="50" w:author="mhasoba" w:date="2018-05-21T13:15:00Z">
        <w:r w:rsidR="00A66BA2" w:rsidDel="00C826D2">
          <w:rPr>
            <w:lang w:val="en-GB"/>
          </w:rPr>
          <w:delText>T</w:delText>
        </w:r>
        <w:r w:rsidR="00774BFC" w:rsidRPr="008A408F" w:rsidDel="00C826D2">
          <w:rPr>
            <w:lang w:val="en-GB"/>
          </w:rPr>
          <w:delText>he t</w:delText>
        </w:r>
        <w:r w:rsidR="00757EBC" w:rsidRPr="008A408F" w:rsidDel="00C826D2">
          <w:rPr>
            <w:lang w:val="en-GB"/>
          </w:rPr>
          <w:delText xml:space="preserve">hermal </w:delText>
        </w:r>
        <w:r w:rsidR="00774BFC" w:rsidRPr="008A408F" w:rsidDel="00C826D2">
          <w:rPr>
            <w:lang w:val="en-GB"/>
          </w:rPr>
          <w:delText>performance curve (TPC</w:delText>
        </w:r>
        <w:r w:rsidR="00416353" w:rsidRPr="008A408F" w:rsidDel="00C826D2">
          <w:rPr>
            <w:lang w:val="en-GB"/>
          </w:rPr>
          <w:delText>) of biological traits</w:delText>
        </w:r>
        <w:r w:rsidR="00A66BA2" w:rsidDel="00C826D2">
          <w:rPr>
            <w:lang w:val="en-GB"/>
          </w:rPr>
          <w:delText xml:space="preserve"> is a useful descriptor of how </w:delText>
        </w:r>
        <w:r w:rsidR="001E6714" w:rsidDel="00C826D2">
          <w:rPr>
            <w:lang w:val="en-GB"/>
          </w:rPr>
          <w:delText>temperatures affect biological rates</w:delText>
        </w:r>
        <w:r w:rsidR="00416353" w:rsidRPr="008A408F" w:rsidDel="00C826D2">
          <w:rPr>
            <w:lang w:val="en-GB"/>
          </w:rPr>
          <w:delText>.</w:delText>
        </w:r>
        <w:r w:rsidR="001F27BD" w:rsidRPr="008A408F" w:rsidDel="00C826D2">
          <w:rPr>
            <w:lang w:val="en-GB"/>
          </w:rPr>
          <w:delText xml:space="preserve"> </w:delText>
        </w:r>
      </w:del>
      <w:del w:id="51" w:author="mhasoba" w:date="2018-05-21T13:21:00Z">
        <w:r w:rsidR="001F27BD" w:rsidRPr="008A408F" w:rsidDel="00E76A7A">
          <w:rPr>
            <w:lang w:val="en-GB"/>
          </w:rPr>
          <w:delText>M</w:delText>
        </w:r>
      </w:del>
      <w:ins w:id="52" w:author="mhasoba" w:date="2018-05-21T13:21:00Z">
        <w:r w:rsidR="00E76A7A">
          <w:rPr>
            <w:lang w:val="en-GB"/>
          </w:rPr>
          <w:t>m</w:t>
        </w:r>
      </w:ins>
      <w:r w:rsidR="001F27BD" w:rsidRPr="008A408F">
        <w:rPr>
          <w:lang w:val="en-GB"/>
        </w:rPr>
        <w:t xml:space="preserve">etabolic rates </w:t>
      </w:r>
      <w:r w:rsidR="00BF10F3" w:rsidRPr="008A408F">
        <w:rPr>
          <w:lang w:val="en-GB"/>
        </w:rPr>
        <w:t>typically</w:t>
      </w:r>
      <w:r w:rsidR="002C42D3" w:rsidRPr="008A408F">
        <w:rPr>
          <w:lang w:val="en-GB"/>
        </w:rPr>
        <w:t xml:space="preserve"> </w:t>
      </w:r>
      <w:r w:rsidR="006E03E4" w:rsidRPr="008A408F">
        <w:rPr>
          <w:lang w:val="en-GB"/>
        </w:rPr>
        <w:t>display</w:t>
      </w:r>
      <w:r w:rsidR="00416353" w:rsidRPr="008A408F">
        <w:rPr>
          <w:lang w:val="en-GB"/>
        </w:rPr>
        <w:t xml:space="preserve"> a unimodal relationship with tempera</w:t>
      </w:r>
      <w:r w:rsidR="003E56E0" w:rsidRPr="008A408F">
        <w:rPr>
          <w:lang w:val="en-GB"/>
        </w:rPr>
        <w:t>ture</w:t>
      </w:r>
      <w:ins w:id="53" w:author="mhasoba" w:date="2018-05-21T13:15:00Z">
        <w:r w:rsidR="00C826D2">
          <w:rPr>
            <w:lang w:val="en-GB"/>
          </w:rPr>
          <w:t xml:space="preserve"> (the thermal performanc</w:t>
        </w:r>
        <w:r w:rsidR="00121847">
          <w:rPr>
            <w:lang w:val="en-GB"/>
          </w:rPr>
          <w:t>e</w:t>
        </w:r>
        <w:r w:rsidR="00C826D2">
          <w:rPr>
            <w:lang w:val="en-GB"/>
          </w:rPr>
          <w:t>curv</w:t>
        </w:r>
      </w:ins>
      <w:ins w:id="54" w:author="mhasoba" w:date="2018-05-21T13:16:00Z">
        <w:r w:rsidR="00C826D2">
          <w:rPr>
            <w:lang w:val="en-GB"/>
          </w:rPr>
          <w:t>e, TPC</w:t>
        </w:r>
      </w:ins>
      <w:ins w:id="55" w:author="mhasoba" w:date="2018-05-21T13:15:00Z">
        <w:r w:rsidR="00C826D2">
          <w:rPr>
            <w:lang w:val="en-GB"/>
          </w:rPr>
          <w:t>)</w:t>
        </w:r>
      </w:ins>
      <w:r w:rsidR="003E56E0" w:rsidRPr="008A408F">
        <w:rPr>
          <w:lang w:val="en-GB"/>
        </w:rPr>
        <w:t xml:space="preserve"> </w:t>
      </w:r>
      <w:del w:id="56" w:author="mhasoba" w:date="2018-05-21T13:16:00Z">
        <w:r w:rsidR="003E56E0" w:rsidRPr="008A408F" w:rsidDel="00A17828">
          <w:rPr>
            <w:lang w:val="en-GB"/>
          </w:rPr>
          <w:delText>due</w:delText>
        </w:r>
        <w:r w:rsidR="00627A73" w:rsidRPr="008A408F" w:rsidDel="00A17828">
          <w:rPr>
            <w:lang w:val="en-GB"/>
          </w:rPr>
          <w:delText xml:space="preserve"> to the temperature dependence of enzyme kinetics</w:delText>
        </w:r>
        <w:r w:rsidR="00416353" w:rsidRPr="008A408F" w:rsidDel="00A17828">
          <w:rPr>
            <w:lang w:val="en-GB"/>
          </w:rPr>
          <w:delText xml:space="preserve"> </w:delText>
        </w:r>
      </w:del>
      <w:commentRangeStart w:id="57"/>
      <w:r w:rsidR="00F769BC" w:rsidRPr="008A408F">
        <w:rPr>
          <w:lang w:val="en-GB"/>
        </w:rPr>
        <w:fldChar w:fldCharType="begin" w:fldLock="1"/>
      </w:r>
      <w:r w:rsidR="00A81EDF" w:rsidRPr="008A408F">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F769BC" w:rsidRPr="008A408F">
        <w:rPr>
          <w:lang w:val="en-GB"/>
        </w:rPr>
        <w:fldChar w:fldCharType="separate"/>
      </w:r>
      <w:r w:rsidR="00627A73" w:rsidRPr="008A408F">
        <w:rPr>
          <w:noProof/>
          <w:lang w:val="en-GB"/>
        </w:rPr>
        <w:t xml:space="preserve">(Angilletta, 2006; DeLong </w:t>
      </w:r>
      <w:r w:rsidR="00627A73" w:rsidRPr="008A408F">
        <w:rPr>
          <w:i/>
          <w:noProof/>
          <w:lang w:val="en-GB"/>
        </w:rPr>
        <w:t>et al.</w:t>
      </w:r>
      <w:r w:rsidR="00627A73" w:rsidRPr="008A408F">
        <w:rPr>
          <w:noProof/>
          <w:lang w:val="en-GB"/>
        </w:rPr>
        <w:t xml:space="preserve">, 2017; Kontopoulos </w:t>
      </w:r>
      <w:r w:rsidR="00627A73" w:rsidRPr="008A408F">
        <w:rPr>
          <w:i/>
          <w:noProof/>
          <w:lang w:val="en-GB"/>
        </w:rPr>
        <w:t>et al.</w:t>
      </w:r>
      <w:r w:rsidR="00627A73" w:rsidRPr="008A408F">
        <w:rPr>
          <w:noProof/>
          <w:lang w:val="en-GB"/>
        </w:rPr>
        <w:t>, 2018; Fig</w:t>
      </w:r>
      <w:r w:rsidR="001E6714">
        <w:rPr>
          <w:noProof/>
          <w:lang w:val="en-GB"/>
        </w:rPr>
        <w:t>ure</w:t>
      </w:r>
      <w:r w:rsidR="00627A73" w:rsidRPr="008A408F">
        <w:rPr>
          <w:noProof/>
          <w:lang w:val="en-GB"/>
        </w:rPr>
        <w:t xml:space="preserve"> 1)</w:t>
      </w:r>
      <w:r w:rsidR="00F769BC" w:rsidRPr="008A408F">
        <w:rPr>
          <w:lang w:val="en-GB"/>
        </w:rPr>
        <w:fldChar w:fldCharType="end"/>
      </w:r>
      <w:commentRangeEnd w:id="57"/>
      <w:r w:rsidR="00BA7E47">
        <w:rPr>
          <w:rStyle w:val="CommentReference"/>
        </w:rPr>
        <w:commentReference w:id="57"/>
      </w:r>
      <w:r w:rsidR="00416353" w:rsidRPr="008A408F">
        <w:rPr>
          <w:lang w:val="en-GB"/>
        </w:rPr>
        <w:t>.</w:t>
      </w:r>
      <w:r w:rsidR="00BF10F3" w:rsidRPr="008A408F">
        <w:rPr>
          <w:lang w:val="en-GB"/>
        </w:rPr>
        <w:t xml:space="preserve"> </w:t>
      </w:r>
      <w:r w:rsidR="0002108E">
        <w:rPr>
          <w:lang w:val="en-GB"/>
        </w:rPr>
        <w:t>In n</w:t>
      </w:r>
      <w:r w:rsidR="00D43309">
        <w:rPr>
          <w:lang w:val="en-GB"/>
        </w:rPr>
        <w:t>ovel environments</w:t>
      </w:r>
      <w:r w:rsidR="0002108E">
        <w:rPr>
          <w:lang w:val="en-GB"/>
        </w:rPr>
        <w:t xml:space="preserve">, </w:t>
      </w:r>
      <w:commentRangeStart w:id="58"/>
      <w:r w:rsidR="0002108E">
        <w:rPr>
          <w:lang w:val="en-GB"/>
        </w:rPr>
        <w:t>species</w:t>
      </w:r>
      <w:r w:rsidR="00BF10F3" w:rsidRPr="008A408F">
        <w:rPr>
          <w:lang w:val="en-GB"/>
        </w:rPr>
        <w:t xml:space="preserve"> </w:t>
      </w:r>
      <w:r w:rsidR="0002108E">
        <w:rPr>
          <w:lang w:val="en-GB"/>
        </w:rPr>
        <w:t>may experience conditions that allow (e.g., change in resources) o</w:t>
      </w:r>
      <w:r w:rsidR="00026712">
        <w:rPr>
          <w:lang w:val="en-GB"/>
        </w:rPr>
        <w:t>r</w:t>
      </w:r>
      <w:r w:rsidR="0002108E">
        <w:rPr>
          <w:lang w:val="en-GB"/>
        </w:rPr>
        <w:t xml:space="preserve"> force (e.g., change in predation risk) a change in</w:t>
      </w:r>
      <w:r w:rsidR="00302F3D">
        <w:rPr>
          <w:lang w:val="en-GB"/>
        </w:rPr>
        <w:t xml:space="preserve"> metaboli</w:t>
      </w:r>
      <w:ins w:id="59" w:author="mhasoba" w:date="2018-05-21T13:18:00Z">
        <w:r w:rsidR="001D6DC2">
          <w:rPr>
            <w:lang w:val="en-GB"/>
          </w:rPr>
          <w:t>c rate</w:t>
        </w:r>
      </w:ins>
      <w:del w:id="60" w:author="mhasoba" w:date="2018-05-21T13:18:00Z">
        <w:r w:rsidR="00302F3D" w:rsidDel="001D6DC2">
          <w:rPr>
            <w:lang w:val="en-GB"/>
          </w:rPr>
          <w:delText>sm</w:delText>
        </w:r>
      </w:del>
      <w:r w:rsidR="0002108E">
        <w:rPr>
          <w:lang w:val="en-GB"/>
        </w:rPr>
        <w:t xml:space="preserve"> </w:t>
      </w:r>
      <w:r w:rsidR="00302F3D">
        <w:rPr>
          <w:lang w:val="en-GB"/>
        </w:rPr>
        <w:t>(</w:t>
      </w:r>
      <w:r w:rsidR="00A05648" w:rsidRPr="008A408F">
        <w:rPr>
          <w:lang w:val="en-GB"/>
        </w:rPr>
        <w:t>demand for ATP</w:t>
      </w:r>
      <w:r w:rsidR="00302F3D">
        <w:rPr>
          <w:lang w:val="en-GB"/>
        </w:rPr>
        <w:t>)</w:t>
      </w:r>
      <w:r w:rsidR="0002108E">
        <w:rPr>
          <w:lang w:val="en-GB"/>
        </w:rPr>
        <w:t>,</w:t>
      </w:r>
      <w:commentRangeEnd w:id="58"/>
      <w:r w:rsidR="001D6DC2">
        <w:rPr>
          <w:rStyle w:val="CommentReference"/>
        </w:rPr>
        <w:commentReference w:id="58"/>
      </w:r>
      <w:r w:rsidR="00A05648" w:rsidRPr="008A408F">
        <w:rPr>
          <w:lang w:val="en-GB"/>
        </w:rPr>
        <w:t xml:space="preserve"> </w:t>
      </w:r>
      <w:r w:rsidR="0002108E">
        <w:rPr>
          <w:lang w:val="en-GB"/>
        </w:rPr>
        <w:t>and consequently,</w:t>
      </w:r>
      <w:r w:rsidR="0002108E" w:rsidRPr="008A408F">
        <w:rPr>
          <w:lang w:val="en-GB"/>
        </w:rPr>
        <w:t xml:space="preserve"> respiration rates</w:t>
      </w:r>
      <w:r w:rsidR="0002108E">
        <w:rPr>
          <w:lang w:val="en-GB"/>
        </w:rPr>
        <w:t>, which will</w:t>
      </w:r>
      <w:r w:rsidR="0002108E" w:rsidRPr="008A408F">
        <w:rPr>
          <w:lang w:val="en-GB"/>
        </w:rPr>
        <w:t xml:space="preserve"> </w:t>
      </w:r>
      <w:r w:rsidR="00511A89" w:rsidRPr="008A408F">
        <w:rPr>
          <w:lang w:val="en-GB"/>
        </w:rPr>
        <w:t xml:space="preserve">affect </w:t>
      </w:r>
      <w:r w:rsidR="0002108E">
        <w:rPr>
          <w:lang w:val="en-GB"/>
        </w:rPr>
        <w:t>individual</w:t>
      </w:r>
      <w:r w:rsidR="0002108E" w:rsidRPr="008A408F">
        <w:rPr>
          <w:lang w:val="en-GB"/>
        </w:rPr>
        <w:t xml:space="preserve"> </w:t>
      </w:r>
      <w:r w:rsidR="00985154" w:rsidRPr="008A408F">
        <w:rPr>
          <w:lang w:val="en-GB"/>
        </w:rPr>
        <w:t>biology</w:t>
      </w:r>
      <w:r w:rsidR="00511A89" w:rsidRPr="008A408F">
        <w:rPr>
          <w:lang w:val="en-GB"/>
        </w:rPr>
        <w:t xml:space="preserve"> from growth rates to fitness </w:t>
      </w:r>
      <w:r w:rsidR="00F769BC" w:rsidRPr="008A408F">
        <w:rPr>
          <w:lang w:val="en-GB"/>
        </w:rPr>
        <w:fldChar w:fldCharType="begin" w:fldLock="1"/>
      </w:r>
      <w:r w:rsidR="00985154" w:rsidRPr="008A408F">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"id" : "ITEM-3",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"ITEM-3", "issue" : "2", "issued" : { "date-parts" : [ [ "2006" ] ] }, "page" : "405-412", "title" : "Temperature and the metabolic theory of ecology", "type" : "article", "volume" : "20" }, "uris" : [ "http://www.mendeley.com/documents/?uuid=e0d5ba28-6d49-4ec5-bd71-b8fd7a5bc76a" ] } ], "mendeley" : { "formattedCitation" : "(Clarke, 2003, 2006; Brown &lt;i&gt;et al.&lt;/i&gt;, 2004)", "plainTextFormattedCitation" : "(Clarke, 2003, 2006; Brown et al., 2004)", "previouslyFormattedCitation" : "(Clarke, 2003, 2006; Brown &lt;i&gt;et al.&lt;/i&gt;, 2004)" }, "properties" : {  }, "schema" : "https://github.com/citation-style-language/schema/raw/master/csl-citation.json" }</w:instrText>
      </w:r>
      <w:r w:rsidR="00F769BC" w:rsidRPr="008A408F">
        <w:rPr>
          <w:lang w:val="en-GB"/>
        </w:rPr>
        <w:fldChar w:fldCharType="separate"/>
      </w:r>
      <w:r w:rsidR="00985154" w:rsidRPr="008A408F">
        <w:rPr>
          <w:noProof/>
          <w:lang w:val="en-GB"/>
        </w:rPr>
        <w:t xml:space="preserve">(Clarke, 2003, 2006; Brown </w:t>
      </w:r>
      <w:r w:rsidR="00985154" w:rsidRPr="008A408F">
        <w:rPr>
          <w:i/>
          <w:noProof/>
          <w:lang w:val="en-GB"/>
        </w:rPr>
        <w:t>et al.</w:t>
      </w:r>
      <w:r w:rsidR="00985154" w:rsidRPr="008A408F">
        <w:rPr>
          <w:noProof/>
          <w:lang w:val="en-GB"/>
        </w:rPr>
        <w:t>, 2004)</w:t>
      </w:r>
      <w:r w:rsidR="00F769BC" w:rsidRPr="008A408F">
        <w:rPr>
          <w:lang w:val="en-GB"/>
        </w:rPr>
        <w:fldChar w:fldCharType="end"/>
      </w:r>
      <w:r w:rsidR="00BF10F3" w:rsidRPr="008A408F">
        <w:rPr>
          <w:lang w:val="en-GB"/>
        </w:rPr>
        <w:t>.</w:t>
      </w:r>
      <w:r w:rsidR="003E56E0" w:rsidRPr="008A408F">
        <w:rPr>
          <w:lang w:val="en-GB"/>
        </w:rPr>
        <w:t xml:space="preserve"> </w:t>
      </w:r>
      <w:r w:rsidR="00220AB3" w:rsidRPr="008A408F">
        <w:rPr>
          <w:lang w:val="en-GB"/>
        </w:rPr>
        <w:t>V</w:t>
      </w:r>
      <w:r w:rsidR="00416353" w:rsidRPr="008A408F">
        <w:rPr>
          <w:lang w:val="en-GB"/>
        </w:rPr>
        <w:t>arious</w:t>
      </w:r>
      <w:r w:rsidR="008A06B1" w:rsidRPr="008A408F">
        <w:rPr>
          <w:lang w:val="en-GB"/>
        </w:rPr>
        <w:t xml:space="preserve"> scenarios of</w:t>
      </w:r>
      <w:r w:rsidR="00416353" w:rsidRPr="008A408F">
        <w:rPr>
          <w:lang w:val="en-GB"/>
        </w:rPr>
        <w:t xml:space="preserve"> adaptation</w:t>
      </w:r>
      <w:r w:rsidR="008A06B1" w:rsidRPr="008A408F">
        <w:rPr>
          <w:lang w:val="en-GB"/>
        </w:rPr>
        <w:t xml:space="preserve"> </w:t>
      </w:r>
      <w:r w:rsidR="007B2C8C" w:rsidRPr="008A408F">
        <w:rPr>
          <w:lang w:val="en-GB"/>
        </w:rPr>
        <w:t xml:space="preserve">of TPCs </w:t>
      </w:r>
      <w:r w:rsidR="008A06B1" w:rsidRPr="008A408F">
        <w:rPr>
          <w:lang w:val="en-GB"/>
        </w:rPr>
        <w:t xml:space="preserve">to </w:t>
      </w:r>
      <w:commentRangeStart w:id="61"/>
      <w:r w:rsidR="008A06B1" w:rsidRPr="008A408F">
        <w:rPr>
          <w:lang w:val="en-GB"/>
        </w:rPr>
        <w:t xml:space="preserve">new </w:t>
      </w:r>
      <w:r w:rsidR="00D43309">
        <w:rPr>
          <w:lang w:val="en-GB"/>
        </w:rPr>
        <w:t>environmental</w:t>
      </w:r>
      <w:r w:rsidR="008A06B1" w:rsidRPr="008A408F">
        <w:rPr>
          <w:lang w:val="en-GB"/>
        </w:rPr>
        <w:t xml:space="preserve"> conditions</w:t>
      </w:r>
      <w:r w:rsidR="00416353" w:rsidRPr="008A408F">
        <w:rPr>
          <w:lang w:val="en-GB"/>
        </w:rPr>
        <w:t xml:space="preserve"> </w:t>
      </w:r>
      <w:commentRangeEnd w:id="61"/>
      <w:r w:rsidR="00917041">
        <w:rPr>
          <w:rStyle w:val="CommentReference"/>
        </w:rPr>
        <w:commentReference w:id="61"/>
      </w:r>
      <w:r w:rsidR="007B2C8C" w:rsidRPr="008A408F">
        <w:rPr>
          <w:lang w:val="en-GB"/>
        </w:rPr>
        <w:t xml:space="preserve">are possible </w:t>
      </w:r>
      <w:r w:rsidR="00F769BC" w:rsidRPr="008A408F">
        <w:rPr>
          <w:lang w:val="en-GB"/>
        </w:rPr>
        <w:fldChar w:fldCharType="begin" w:fldLock="1"/>
      </w:r>
      <w:r w:rsidR="006C6E9E" w:rsidRPr="008A408F">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F769BC" w:rsidRPr="008A408F">
        <w:rPr>
          <w:lang w:val="en-GB"/>
        </w:rPr>
        <w:fldChar w:fldCharType="separate"/>
      </w:r>
      <w:r w:rsidR="006C6E9E" w:rsidRPr="008A408F">
        <w:rPr>
          <w:noProof/>
          <w:lang w:val="en-GB"/>
        </w:rPr>
        <w:t>(Kingsolver, 2009</w:t>
      </w:r>
      <w:r w:rsidR="00F769BC" w:rsidRPr="008A408F">
        <w:rPr>
          <w:lang w:val="en-GB"/>
        </w:rPr>
        <w:fldChar w:fldCharType="end"/>
      </w:r>
      <w:r w:rsidR="006C6E9E" w:rsidRPr="008A408F">
        <w:rPr>
          <w:lang w:val="en-GB"/>
        </w:rPr>
        <w:t>; Fig</w:t>
      </w:r>
      <w:r w:rsidR="001E6714">
        <w:rPr>
          <w:lang w:val="en-GB"/>
        </w:rPr>
        <w:t>ures</w:t>
      </w:r>
      <w:r w:rsidR="007B2C8C" w:rsidRPr="008A408F">
        <w:rPr>
          <w:lang w:val="en-GB"/>
        </w:rPr>
        <w:t xml:space="preserve"> 1</w:t>
      </w:r>
      <w:r w:rsidR="00D43309">
        <w:rPr>
          <w:lang w:val="en-GB"/>
        </w:rPr>
        <w:t>A&amp;</w:t>
      </w:r>
      <w:r w:rsidR="000F1629">
        <w:rPr>
          <w:lang w:val="en-GB"/>
        </w:rPr>
        <w:t>B</w:t>
      </w:r>
      <w:r w:rsidR="00F64B1F" w:rsidRPr="008A408F">
        <w:rPr>
          <w:lang w:val="en-GB"/>
        </w:rPr>
        <w:t>)</w:t>
      </w:r>
      <w:r w:rsidR="00416353" w:rsidRPr="008A408F">
        <w:rPr>
          <w:lang w:val="en-GB"/>
        </w:rPr>
        <w:t>, which</w:t>
      </w:r>
      <w:r w:rsidR="00BF10F3" w:rsidRPr="008A408F">
        <w:rPr>
          <w:lang w:val="en-GB"/>
        </w:rPr>
        <w:t xml:space="preserve"> scale up to </w:t>
      </w:r>
      <w:commentRangeStart w:id="62"/>
      <w:r w:rsidR="00416353" w:rsidRPr="008A408F">
        <w:rPr>
          <w:lang w:val="en-GB"/>
        </w:rPr>
        <w:t xml:space="preserve">their </w:t>
      </w:r>
      <w:commentRangeEnd w:id="62"/>
      <w:r w:rsidR="00917041">
        <w:rPr>
          <w:rStyle w:val="CommentReference"/>
        </w:rPr>
        <w:commentReference w:id="62"/>
      </w:r>
      <w:r w:rsidR="00416353" w:rsidRPr="008A408F">
        <w:rPr>
          <w:lang w:val="en-GB"/>
        </w:rPr>
        <w:t xml:space="preserve">population dynamics </w:t>
      </w:r>
      <w:r w:rsidR="00F769BC" w:rsidRPr="008A408F">
        <w:rPr>
          <w:lang w:val="en-GB"/>
        </w:rPr>
        <w:fldChar w:fldCharType="begin" w:fldLock="1"/>
      </w:r>
      <w:r w:rsidR="00755DE5" w:rsidRPr="008A408F">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Dell, Pawar and Savage, 2014; Gilbert &lt;i&gt;et al.&lt;/i&gt;, 2014; Pawar, Dell and Savage, 2015)", "plainTextFormattedCitation" : "(Rall et al., 2010; Vucic-Pestic et al., 2011; Dell, Pawar and Savage, 2014; Gilbert et al., 2014; Pawar, Dell and Savage, 2015)", "previouslyFormattedCitation" : "(Rall &lt;i&gt;et al.&lt;/i&gt;, 2010; Vucic-Pestic &lt;i&gt;et al.&lt;/i&gt;, 2011; Dell, Pawar and Savage, 2014; Gilbert &lt;i&gt;et al.&lt;/i&gt;, 2014; Pawar, Dell and Savage, 2015)" }, "properties" : {  }, "schema" : "https://github.com/citation-style-language/schema/raw/master/csl-citation.json" }</w:instrText>
      </w:r>
      <w:r w:rsidR="00F769BC" w:rsidRPr="008A408F">
        <w:rPr>
          <w:lang w:val="en-GB"/>
        </w:rPr>
        <w:fldChar w:fldCharType="separate"/>
      </w:r>
      <w:r w:rsidR="00D455CB" w:rsidRPr="008A408F">
        <w:rPr>
          <w:noProof/>
          <w:lang w:val="en-GB"/>
        </w:rPr>
        <w:t xml:space="preserve">(Rall </w:t>
      </w:r>
      <w:r w:rsidR="00D455CB" w:rsidRPr="008A408F">
        <w:rPr>
          <w:i/>
          <w:noProof/>
          <w:lang w:val="en-GB"/>
        </w:rPr>
        <w:t>et al.</w:t>
      </w:r>
      <w:r w:rsidR="00D455CB" w:rsidRPr="008A408F">
        <w:rPr>
          <w:noProof/>
          <w:lang w:val="en-GB"/>
        </w:rPr>
        <w:t xml:space="preserve">, 2010; Vucic-Pestic </w:t>
      </w:r>
      <w:r w:rsidR="00D455CB" w:rsidRPr="008A408F">
        <w:rPr>
          <w:i/>
          <w:noProof/>
          <w:lang w:val="en-GB"/>
        </w:rPr>
        <w:t>et al.</w:t>
      </w:r>
      <w:r w:rsidR="00D455CB" w:rsidRPr="008A408F">
        <w:rPr>
          <w:noProof/>
          <w:lang w:val="en-GB"/>
        </w:rPr>
        <w:t xml:space="preserve">, 2011; Dell, Pawar and Savage, 2014; Gilbert </w:t>
      </w:r>
      <w:r w:rsidR="00D455CB" w:rsidRPr="008A408F">
        <w:rPr>
          <w:i/>
          <w:noProof/>
          <w:lang w:val="en-GB"/>
        </w:rPr>
        <w:t>et al.</w:t>
      </w:r>
      <w:r w:rsidR="00D455CB" w:rsidRPr="008A408F">
        <w:rPr>
          <w:noProof/>
          <w:lang w:val="en-GB"/>
        </w:rPr>
        <w:t>, 2014; Pawar, Dell and Savage, 2015)</w:t>
      </w:r>
      <w:r w:rsidR="00F769BC" w:rsidRPr="008A408F">
        <w:rPr>
          <w:lang w:val="en-GB"/>
        </w:rPr>
        <w:fldChar w:fldCharType="end"/>
      </w:r>
      <w:r w:rsidR="0086451F" w:rsidRPr="008A408F">
        <w:rPr>
          <w:lang w:val="en-GB"/>
        </w:rPr>
        <w:t>.</w:t>
      </w:r>
      <w:r w:rsidR="000F1629">
        <w:rPr>
          <w:lang w:val="en-GB"/>
        </w:rPr>
        <w:t xml:space="preserve"> </w:t>
      </w:r>
      <w:commentRangeStart w:id="63"/>
      <w:r w:rsidR="000F1629">
        <w:rPr>
          <w:lang w:val="en-GB"/>
        </w:rPr>
        <w:t xml:space="preserve">Warmer environments put species under more pressure to perform to meet oxygen demand, resulting in a vertical shift in the whole TPC </w:t>
      </w:r>
      <w:r w:rsidR="000F1629" w:rsidRPr="008A408F">
        <w:rPr>
          <w:lang w:val="en-GB"/>
        </w:rPr>
        <w:t>(Fig</w:t>
      </w:r>
      <w:r w:rsidR="00A23F2C">
        <w:rPr>
          <w:lang w:val="en-GB"/>
        </w:rPr>
        <w:t>ure</w:t>
      </w:r>
      <w:r w:rsidR="000F1629" w:rsidRPr="008A408F">
        <w:rPr>
          <w:lang w:val="en-GB"/>
        </w:rPr>
        <w:t xml:space="preserve"> 1</w:t>
      </w:r>
      <w:r w:rsidR="000F1629">
        <w:rPr>
          <w:lang w:val="en-GB"/>
        </w:rPr>
        <w:t xml:space="preserve">A; </w:t>
      </w:r>
      <w:r w:rsidR="00A23F2C">
        <w:rPr>
          <w:noProof/>
          <w:lang w:val="en-GB"/>
        </w:rPr>
        <w:t>Kingsolver</w:t>
      </w:r>
      <w:r w:rsidR="000F1629" w:rsidRPr="008A408F">
        <w:rPr>
          <w:noProof/>
          <w:lang w:val="en-GB"/>
        </w:rPr>
        <w:t>, 2009</w:t>
      </w:r>
      <w:r w:rsidR="000F1629" w:rsidRPr="008A408F">
        <w:rPr>
          <w:lang w:val="en-GB"/>
        </w:rPr>
        <w:t>)</w:t>
      </w:r>
      <w:r w:rsidR="000F1629">
        <w:rPr>
          <w:lang w:val="en-GB"/>
        </w:rPr>
        <w:t>.</w:t>
      </w:r>
      <w:r w:rsidR="00A23F2C">
        <w:rPr>
          <w:lang w:val="en-GB"/>
        </w:rPr>
        <w:t xml:space="preserve"> Alternatively, TPCs may change shape and become “steeper” as performance is maintained over the </w:t>
      </w:r>
      <w:commentRangeStart w:id="64"/>
      <w:r w:rsidR="00A23F2C">
        <w:rPr>
          <w:lang w:val="en-GB"/>
        </w:rPr>
        <w:t>OTR</w:t>
      </w:r>
      <w:commentRangeEnd w:id="64"/>
      <w:r w:rsidR="002B278D">
        <w:rPr>
          <w:rStyle w:val="CommentReference"/>
        </w:rPr>
        <w:commentReference w:id="64"/>
      </w:r>
      <w:r w:rsidR="00A23F2C">
        <w:rPr>
          <w:lang w:val="en-GB"/>
        </w:rPr>
        <w:t xml:space="preserve"> but increased at </w:t>
      </w:r>
      <w:commentRangeStart w:id="65"/>
      <w:r w:rsidR="00A23F2C">
        <w:rPr>
          <w:lang w:val="en-GB"/>
        </w:rPr>
        <w:t xml:space="preserve">hotter </w:t>
      </w:r>
      <w:commentRangeEnd w:id="65"/>
      <w:r w:rsidR="00917041">
        <w:rPr>
          <w:rStyle w:val="CommentReference"/>
        </w:rPr>
        <w:commentReference w:id="65"/>
      </w:r>
      <w:r w:rsidR="00A23F2C">
        <w:rPr>
          <w:lang w:val="en-GB"/>
        </w:rPr>
        <w:t xml:space="preserve">temperatures </w:t>
      </w:r>
      <w:r w:rsidR="00A23F2C" w:rsidRPr="008A408F">
        <w:rPr>
          <w:lang w:val="en-GB"/>
        </w:rPr>
        <w:t>(Fig</w:t>
      </w:r>
      <w:r w:rsidR="00A23F2C">
        <w:rPr>
          <w:lang w:val="en-GB"/>
        </w:rPr>
        <w:t xml:space="preserve">ure </w:t>
      </w:r>
      <w:r w:rsidR="00A23F2C" w:rsidRPr="008A408F">
        <w:rPr>
          <w:lang w:val="en-GB"/>
        </w:rPr>
        <w:t>1</w:t>
      </w:r>
      <w:r w:rsidR="00A23F2C">
        <w:rPr>
          <w:lang w:val="en-GB"/>
        </w:rPr>
        <w:t xml:space="preserve">B; </w:t>
      </w:r>
      <w:r w:rsidR="00A23F2C" w:rsidRPr="008A408F">
        <w:rPr>
          <w:noProof/>
          <w:lang w:val="en-GB"/>
        </w:rPr>
        <w:t>Angilletta, 2009</w:t>
      </w:r>
      <w:r w:rsidR="00A23F2C" w:rsidRPr="008A408F">
        <w:rPr>
          <w:lang w:val="en-GB"/>
        </w:rPr>
        <w:t>)</w:t>
      </w:r>
      <w:r w:rsidR="00A23F2C">
        <w:rPr>
          <w:lang w:val="en-GB"/>
        </w:rPr>
        <w:t>.</w:t>
      </w:r>
      <w:r w:rsidR="0086451F" w:rsidRPr="008A408F">
        <w:rPr>
          <w:lang w:val="en-GB"/>
        </w:rPr>
        <w:t xml:space="preserve"> </w:t>
      </w:r>
      <w:commentRangeEnd w:id="63"/>
      <w:r w:rsidR="00C70FE5">
        <w:rPr>
          <w:rStyle w:val="CommentReference"/>
        </w:rPr>
        <w:commentReference w:id="63"/>
      </w:r>
      <w:r w:rsidR="00B32778">
        <w:rPr>
          <w:lang w:val="en-GB"/>
        </w:rPr>
        <w:t xml:space="preserve">As the environment changes, the curves of interacting species may change in shape relative to each other, </w:t>
      </w:r>
      <w:r w:rsidR="00416353" w:rsidRPr="008A408F">
        <w:rPr>
          <w:lang w:val="en-GB"/>
        </w:rPr>
        <w:t>producing</w:t>
      </w:r>
      <w:r w:rsidR="002A79C8" w:rsidRPr="008A408F">
        <w:rPr>
          <w:lang w:val="en-GB"/>
        </w:rPr>
        <w:t xml:space="preserve"> </w:t>
      </w:r>
      <w:r w:rsidR="00B32778">
        <w:rPr>
          <w:lang w:val="en-GB"/>
        </w:rPr>
        <w:t>‘</w:t>
      </w:r>
      <w:r w:rsidR="0086451F" w:rsidRPr="008A408F">
        <w:rPr>
          <w:lang w:val="en-GB"/>
        </w:rPr>
        <w:t>mismatches</w:t>
      </w:r>
      <w:r w:rsidR="00B32778">
        <w:rPr>
          <w:lang w:val="en-GB"/>
        </w:rPr>
        <w:t>’</w:t>
      </w:r>
      <w:r w:rsidR="00416353" w:rsidRPr="008A408F">
        <w:rPr>
          <w:lang w:val="en-GB"/>
        </w:rPr>
        <w:t xml:space="preserve"> in performance between predators and their prey </w:t>
      </w:r>
      <w:r w:rsidR="00F769BC"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F769BC" w:rsidRPr="008A408F">
        <w:rPr>
          <w:lang w:val="en-GB"/>
        </w:rPr>
        <w:fldChar w:fldCharType="separate"/>
      </w:r>
      <w:r w:rsidR="00D455CB" w:rsidRPr="008A408F">
        <w:rPr>
          <w:noProof/>
          <w:lang w:val="en-GB"/>
        </w:rPr>
        <w:t>(Dell, Pawar and Savage, 2014</w:t>
      </w:r>
      <w:r w:rsidR="00D43309">
        <w:rPr>
          <w:noProof/>
          <w:lang w:val="en-GB"/>
        </w:rPr>
        <w:t xml:space="preserve">; </w:t>
      </w:r>
      <w:r w:rsidR="00D43309" w:rsidRPr="008A408F">
        <w:rPr>
          <w:lang w:val="en-GB"/>
        </w:rPr>
        <w:t>Fig 1</w:t>
      </w:r>
      <w:r w:rsidR="00A23F2C">
        <w:rPr>
          <w:lang w:val="en-GB"/>
        </w:rPr>
        <w:t>C</w:t>
      </w:r>
      <w:r w:rsidR="00D43309">
        <w:rPr>
          <w:lang w:val="en-GB"/>
        </w:rPr>
        <w:t>&amp;</w:t>
      </w:r>
      <w:r w:rsidR="00A23F2C">
        <w:rPr>
          <w:lang w:val="en-GB"/>
        </w:rPr>
        <w:t>D</w:t>
      </w:r>
      <w:r w:rsidR="00D455CB" w:rsidRPr="008A408F">
        <w:rPr>
          <w:noProof/>
          <w:lang w:val="en-GB"/>
        </w:rPr>
        <w:t>)</w:t>
      </w:r>
      <w:r w:rsidR="00F769BC" w:rsidRPr="008A408F">
        <w:rPr>
          <w:lang w:val="en-GB"/>
        </w:rPr>
        <w:fldChar w:fldCharType="end"/>
      </w:r>
      <w:r w:rsidR="00416353" w:rsidRPr="008A408F">
        <w:rPr>
          <w:lang w:val="en-GB"/>
        </w:rPr>
        <w:t xml:space="preserve">. As </w:t>
      </w:r>
      <w:r w:rsidR="00985154" w:rsidRPr="008A408F">
        <w:rPr>
          <w:lang w:val="en-GB"/>
        </w:rPr>
        <w:t>metaboli</w:t>
      </w:r>
      <w:r w:rsidR="00302F3D">
        <w:rPr>
          <w:lang w:val="en-GB"/>
        </w:rPr>
        <w:t>c rates</w:t>
      </w:r>
      <w:r w:rsidR="00416353" w:rsidRPr="008A408F">
        <w:rPr>
          <w:lang w:val="en-GB"/>
        </w:rPr>
        <w:t xml:space="preserve"> adapt to new environments,</w:t>
      </w:r>
      <w:r w:rsidR="00D43309">
        <w:rPr>
          <w:lang w:val="en-GB"/>
        </w:rPr>
        <w:t xml:space="preserve"> these</w:t>
      </w:r>
      <w:r w:rsidR="00416353" w:rsidRPr="008A408F">
        <w:rPr>
          <w:lang w:val="en-GB"/>
        </w:rPr>
        <w:t xml:space="preserve"> mismatches</w:t>
      </w:r>
      <w:r w:rsidR="006F6BA6" w:rsidRPr="008A408F">
        <w:rPr>
          <w:lang w:val="en-GB"/>
        </w:rPr>
        <w:t xml:space="preserve"> in performance</w:t>
      </w:r>
      <w:r w:rsidR="00416353" w:rsidRPr="008A408F">
        <w:rPr>
          <w:lang w:val="en-GB"/>
        </w:rPr>
        <w:t xml:space="preserve"> will </w:t>
      </w:r>
      <w:r w:rsidR="000F1629">
        <w:rPr>
          <w:lang w:val="en-GB"/>
        </w:rPr>
        <w:t>modify</w:t>
      </w:r>
      <w:r w:rsidR="00416353" w:rsidRPr="008A408F">
        <w:rPr>
          <w:lang w:val="en-GB"/>
        </w:rPr>
        <w:t xml:space="preserve"> interaction</w:t>
      </w:r>
      <w:r w:rsidR="000F1629">
        <w:rPr>
          <w:lang w:val="en-GB"/>
        </w:rPr>
        <w:t xml:space="preserve"> strengths</w:t>
      </w:r>
      <w:r w:rsidR="00416353" w:rsidRPr="008A408F">
        <w:rPr>
          <w:lang w:val="en-GB"/>
        </w:rPr>
        <w:t>. These in t</w:t>
      </w:r>
      <w:r w:rsidR="003E56E0" w:rsidRPr="008A408F">
        <w:rPr>
          <w:lang w:val="en-GB"/>
        </w:rPr>
        <w:t xml:space="preserve">urn </w:t>
      </w:r>
      <w:r w:rsidR="00A23F2C">
        <w:rPr>
          <w:lang w:val="en-GB"/>
        </w:rPr>
        <w:t>could</w:t>
      </w:r>
      <w:r w:rsidR="00E11075" w:rsidRPr="008A408F">
        <w:rPr>
          <w:lang w:val="en-GB"/>
        </w:rPr>
        <w:t xml:space="preserve"> increase consumption rates,</w:t>
      </w:r>
      <w:r w:rsidR="002A79C8" w:rsidRPr="008A408F">
        <w:rPr>
          <w:lang w:val="en-GB"/>
        </w:rPr>
        <w:t xml:space="preserve"> modify</w:t>
      </w:r>
      <w:r w:rsidR="003E56E0" w:rsidRPr="008A408F">
        <w:rPr>
          <w:lang w:val="en-GB"/>
        </w:rPr>
        <w:t xml:space="preserve"> com</w:t>
      </w:r>
      <w:r w:rsidR="00416353" w:rsidRPr="008A408F">
        <w:rPr>
          <w:lang w:val="en-GB"/>
        </w:rPr>
        <w:t>munity dynamics</w:t>
      </w:r>
      <w:r w:rsidR="00E11075" w:rsidRPr="008A408F">
        <w:rPr>
          <w:lang w:val="en-GB"/>
        </w:rPr>
        <w:t xml:space="preserve"> </w:t>
      </w:r>
      <w:r w:rsidR="00416353" w:rsidRPr="008A408F">
        <w:rPr>
          <w:lang w:val="en-GB"/>
        </w:rPr>
        <w:t>and lead to changes in ecosystem assemblage</w:t>
      </w:r>
      <w:r w:rsidR="00B644CC">
        <w:rPr>
          <w:lang w:val="en-GB"/>
        </w:rPr>
        <w:t>s</w:t>
      </w:r>
      <w:r w:rsidR="00416353" w:rsidRPr="008A408F">
        <w:rPr>
          <w:lang w:val="en-GB"/>
        </w:rPr>
        <w:t xml:space="preserve"> and increase extinction risk </w:t>
      </w:r>
      <w:commentRangeStart w:id="66"/>
      <w:r w:rsidR="00F769BC" w:rsidRPr="008A408F">
        <w:rPr>
          <w:lang w:val="en-GB"/>
        </w:rPr>
        <w:fldChar w:fldCharType="begin" w:fldLock="1"/>
      </w:r>
      <w:r w:rsidR="006C6E9E" w:rsidRPr="008A408F">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F769BC" w:rsidRPr="008A408F">
        <w:rPr>
          <w:lang w:val="en-GB"/>
        </w:rPr>
        <w:fldChar w:fldCharType="separate"/>
      </w:r>
      <w:r w:rsidR="006C6E9E" w:rsidRPr="008A408F">
        <w:rPr>
          <w:noProof/>
          <w:lang w:val="en-GB"/>
        </w:rPr>
        <w:t xml:space="preserve">(Rall </w:t>
      </w:r>
      <w:r w:rsidR="006C6E9E" w:rsidRPr="008A408F">
        <w:rPr>
          <w:i/>
          <w:noProof/>
          <w:lang w:val="en-GB"/>
        </w:rPr>
        <w:t>et al.</w:t>
      </w:r>
      <w:r w:rsidR="006C6E9E" w:rsidRPr="008A408F">
        <w:rPr>
          <w:noProof/>
          <w:lang w:val="en-GB"/>
        </w:rPr>
        <w:t xml:space="preserve">, 2010; Albouy </w:t>
      </w:r>
      <w:r w:rsidR="006C6E9E" w:rsidRPr="008A408F">
        <w:rPr>
          <w:i/>
          <w:noProof/>
          <w:lang w:val="en-GB"/>
        </w:rPr>
        <w:t>et al.</w:t>
      </w:r>
      <w:r w:rsidR="006C6E9E" w:rsidRPr="008A408F">
        <w:rPr>
          <w:noProof/>
          <w:lang w:val="en-GB"/>
        </w:rPr>
        <w:t>, 2014)</w:t>
      </w:r>
      <w:r w:rsidR="00F769BC" w:rsidRPr="008A408F">
        <w:rPr>
          <w:lang w:val="en-GB"/>
        </w:rPr>
        <w:fldChar w:fldCharType="end"/>
      </w:r>
      <w:r w:rsidR="00416353" w:rsidRPr="008A408F">
        <w:rPr>
          <w:lang w:val="en-GB"/>
        </w:rPr>
        <w:t xml:space="preserve">. </w:t>
      </w:r>
      <w:commentRangeEnd w:id="66"/>
      <w:r w:rsidR="00917041">
        <w:rPr>
          <w:rStyle w:val="CommentReference"/>
        </w:rPr>
        <w:commentReference w:id="66"/>
      </w:r>
    </w:p>
    <w:p w:rsidR="008A06B1" w:rsidRPr="008A408F" w:rsidRDefault="001C696A" w:rsidP="00997AED">
      <w:pPr>
        <w:ind w:firstLine="720"/>
        <w:jc w:val="both"/>
        <w:rPr>
          <w:lang w:val="en-GB"/>
        </w:rPr>
      </w:pPr>
      <w:r w:rsidRPr="001C696A">
        <w:rPr>
          <w:lang w:val="en-GB"/>
        </w:rPr>
        <w:t>W</w:t>
      </w:r>
      <w:r w:rsidR="00B36318" w:rsidRPr="001C696A">
        <w:rPr>
          <w:lang w:val="en-GB"/>
        </w:rPr>
        <w:t xml:space="preserve">e </w:t>
      </w:r>
      <w:r w:rsidR="00BF10F3" w:rsidRPr="001C696A">
        <w:rPr>
          <w:lang w:val="en-GB"/>
        </w:rPr>
        <w:t>approach the question of</w:t>
      </w:r>
      <w:r w:rsidR="00A23F2C" w:rsidRPr="001C696A">
        <w:rPr>
          <w:lang w:val="en-GB"/>
        </w:rPr>
        <w:t xml:space="preserve"> how species interactions could change in warmer environments</w:t>
      </w:r>
      <w:r w:rsidR="00BF10F3" w:rsidRPr="001C696A">
        <w:rPr>
          <w:lang w:val="en-GB"/>
        </w:rPr>
        <w:t xml:space="preserve"> </w:t>
      </w:r>
      <w:r w:rsidR="00BF10F3" w:rsidRPr="008A408F">
        <w:rPr>
          <w:lang w:val="en-GB"/>
        </w:rPr>
        <w:t xml:space="preserve">by considering how adaptation </w:t>
      </w:r>
      <w:r w:rsidR="00B644CC">
        <w:rPr>
          <w:lang w:val="en-GB"/>
        </w:rPr>
        <w:t>of</w:t>
      </w:r>
      <w:r w:rsidR="00BF10F3" w:rsidRPr="008A408F">
        <w:rPr>
          <w:lang w:val="en-GB"/>
        </w:rPr>
        <w:t xml:space="preserve"> respiration rates</w:t>
      </w:r>
      <w:r w:rsidR="00A23F2C">
        <w:rPr>
          <w:lang w:val="en-GB"/>
        </w:rPr>
        <w:t xml:space="preserve"> might be used to predict the effect of environmental change on</w:t>
      </w:r>
      <w:r w:rsidR="00B644CC">
        <w:rPr>
          <w:lang w:val="en-GB"/>
        </w:rPr>
        <w:t xml:space="preserve"> </w:t>
      </w:r>
      <w:r w:rsidR="001F27BD" w:rsidRPr="008A408F">
        <w:rPr>
          <w:lang w:val="en-GB"/>
        </w:rPr>
        <w:t>predator</w:t>
      </w:r>
      <w:r w:rsidR="00BF10F3" w:rsidRPr="008A408F">
        <w:rPr>
          <w:lang w:val="en-GB"/>
        </w:rPr>
        <w:t xml:space="preserve"> search rates</w:t>
      </w:r>
      <w:ins w:id="67" w:author="Miguel Matias" w:date="2018-05-16T13:05:00Z">
        <w:r w:rsidR="007F6FAF">
          <w:rPr>
            <w:lang w:val="en-GB"/>
          </w:rPr>
          <w:t xml:space="preserve"> </w:t>
        </w:r>
        <w:commentRangeStart w:id="68"/>
        <w:r w:rsidR="007F6FAF">
          <w:rPr>
            <w:lang w:val="en-GB"/>
          </w:rPr>
          <w:t>(</w:t>
        </w:r>
        <w:del w:id="69" w:author="mhasoba" w:date="2018-05-21T13:22:00Z">
          <w:r w:rsidR="007F6FAF" w:rsidDel="005B5504">
            <w:rPr>
              <w:lang w:val="en-GB"/>
            </w:rPr>
            <w:delText xml:space="preserve">i.e. </w:delText>
          </w:r>
        </w:del>
      </w:ins>
      <w:ins w:id="70" w:author="mhasoba" w:date="2018-05-21T13:22:00Z">
        <w:r w:rsidR="005B5504">
          <w:rPr>
            <w:lang w:val="en-GB"/>
          </w:rPr>
          <w:t xml:space="preserve">the time taken to </w:t>
        </w:r>
      </w:ins>
      <w:ins w:id="71" w:author="Miguel Matias" w:date="2018-05-16T13:05:00Z">
        <w:del w:id="72" w:author="mhasoba" w:date="2018-05-21T13:22:00Z">
          <w:r w:rsidR="007F6FAF" w:rsidDel="005B5504">
            <w:rPr>
              <w:lang w:val="en-GB"/>
            </w:rPr>
            <w:delText xml:space="preserve">time to </w:delText>
          </w:r>
        </w:del>
      </w:ins>
      <w:ins w:id="73" w:author="Miguel Matias" w:date="2018-05-16T13:06:00Z">
        <w:del w:id="74" w:author="mhasoba" w:date="2018-05-21T13:22:00Z">
          <w:r w:rsidR="007F6FAF" w:rsidDel="005B5504">
            <w:rPr>
              <w:lang w:val="en-GB"/>
            </w:rPr>
            <w:delText>?</w:delText>
          </w:r>
        </w:del>
      </w:ins>
      <w:ins w:id="75" w:author="Miguel Matias" w:date="2018-05-16T13:05:00Z">
        <w:del w:id="76" w:author="mhasoba" w:date="2018-05-21T13:22:00Z">
          <w:r w:rsidR="007F6FAF" w:rsidDel="005B5504">
            <w:rPr>
              <w:lang w:val="en-GB"/>
            </w:rPr>
            <w:delText>…</w:delText>
          </w:r>
        </w:del>
      </w:ins>
      <w:ins w:id="77" w:author="mhasoba" w:date="2018-05-21T13:22:00Z">
        <w:r w:rsidR="005B5504">
          <w:rPr>
            <w:lang w:val="en-GB"/>
          </w:rPr>
          <w:t xml:space="preserve"> search a unit area or volume of </w:t>
        </w:r>
      </w:ins>
      <w:ins w:id="78" w:author="mhasoba" w:date="2018-05-21T13:23:00Z">
        <w:r w:rsidR="005B5504">
          <w:rPr>
            <w:lang w:val="en-GB"/>
          </w:rPr>
          <w:t xml:space="preserve">environment for target </w:t>
        </w:r>
        <w:commentRangeStart w:id="79"/>
        <w:r w:rsidR="005B5504">
          <w:rPr>
            <w:lang w:val="en-GB"/>
          </w:rPr>
          <w:t>resources</w:t>
        </w:r>
        <w:commentRangeEnd w:id="79"/>
        <w:r w:rsidR="005B5504">
          <w:rPr>
            <w:rStyle w:val="CommentReference"/>
          </w:rPr>
          <w:commentReference w:id="79"/>
        </w:r>
      </w:ins>
      <w:ins w:id="80" w:author="mhasoba" w:date="2018-05-21T13:22:00Z">
        <w:r w:rsidR="005B5504">
          <w:rPr>
            <w:lang w:val="en-GB"/>
          </w:rPr>
          <w:t xml:space="preserve">; </w:t>
        </w:r>
      </w:ins>
      <w:ins w:id="81" w:author="Miguel Matias" w:date="2018-05-16T13:05:00Z">
        <w:r w:rsidR="007F6FAF">
          <w:rPr>
            <w:lang w:val="en-GB"/>
          </w:rPr>
          <w:t>)</w:t>
        </w:r>
        <w:commentRangeEnd w:id="68"/>
        <w:r w:rsidR="007F6FAF">
          <w:rPr>
            <w:rStyle w:val="CommentReference"/>
          </w:rPr>
          <w:commentReference w:id="68"/>
        </w:r>
      </w:ins>
      <w:r w:rsidR="002F242E" w:rsidRPr="008A408F">
        <w:rPr>
          <w:lang w:val="en-GB"/>
        </w:rPr>
        <w:t>.</w:t>
      </w:r>
      <w:r w:rsidR="00F65C9B" w:rsidRPr="008A408F">
        <w:rPr>
          <w:lang w:val="en-GB"/>
        </w:rPr>
        <w:t xml:space="preserve"> </w:t>
      </w:r>
      <w:r w:rsidR="00B644CC">
        <w:rPr>
          <w:lang w:val="en-GB"/>
        </w:rPr>
        <w:t xml:space="preserve">It has been suggested that search rates are affected by temperature </w:t>
      </w:r>
      <w:r w:rsidR="00F769BC" w:rsidRPr="008A408F">
        <w:rPr>
          <w:lang w:val="en-GB"/>
        </w:rPr>
        <w:fldChar w:fldCharType="begin" w:fldLock="1"/>
      </w:r>
      <w:r w:rsidR="00F65C9B" w:rsidRPr="008A408F">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769BC" w:rsidRPr="008A408F">
        <w:rPr>
          <w:lang w:val="en-GB"/>
        </w:rPr>
        <w:fldChar w:fldCharType="separate"/>
      </w:r>
      <w:r w:rsidR="00F65C9B" w:rsidRPr="008A408F">
        <w:rPr>
          <w:noProof/>
          <w:lang w:val="en-GB"/>
        </w:rPr>
        <w:t xml:space="preserve">(Rall </w:t>
      </w:r>
      <w:r w:rsidR="00F65C9B" w:rsidRPr="008A408F">
        <w:rPr>
          <w:i/>
          <w:noProof/>
          <w:lang w:val="en-GB"/>
        </w:rPr>
        <w:t>et al.</w:t>
      </w:r>
      <w:r w:rsidR="00F65C9B" w:rsidRPr="008A408F">
        <w:rPr>
          <w:noProof/>
          <w:lang w:val="en-GB"/>
        </w:rPr>
        <w:t xml:space="preserve">, 2010, 2012; Vucic-Pestic </w:t>
      </w:r>
      <w:r w:rsidR="00F65C9B" w:rsidRPr="008A408F">
        <w:rPr>
          <w:i/>
          <w:noProof/>
          <w:lang w:val="en-GB"/>
        </w:rPr>
        <w:t>et al.</w:t>
      </w:r>
      <w:r w:rsidR="00F65C9B" w:rsidRPr="008A408F">
        <w:rPr>
          <w:noProof/>
          <w:lang w:val="en-GB"/>
        </w:rPr>
        <w:t>, 2011)</w:t>
      </w:r>
      <w:r w:rsidR="00F769BC" w:rsidRPr="008A408F">
        <w:rPr>
          <w:lang w:val="en-GB"/>
        </w:rPr>
        <w:fldChar w:fldCharType="end"/>
      </w:r>
      <w:r w:rsidR="00F65C9B" w:rsidRPr="008A408F">
        <w:rPr>
          <w:lang w:val="en-GB"/>
        </w:rPr>
        <w:t xml:space="preserve"> </w:t>
      </w:r>
      <w:commentRangeStart w:id="82"/>
      <w:r w:rsidR="00F65C9B" w:rsidRPr="008A408F">
        <w:rPr>
          <w:lang w:val="en-GB"/>
        </w:rPr>
        <w:t xml:space="preserve">but </w:t>
      </w:r>
      <w:r w:rsidR="00B644CC">
        <w:rPr>
          <w:lang w:val="en-GB"/>
        </w:rPr>
        <w:t xml:space="preserve">a </w:t>
      </w:r>
      <w:r w:rsidR="00F65C9B" w:rsidRPr="008A408F">
        <w:rPr>
          <w:lang w:val="en-GB"/>
        </w:rPr>
        <w:t>mechanistic understanding of th</w:t>
      </w:r>
      <w:r w:rsidR="00B644CC">
        <w:rPr>
          <w:lang w:val="en-GB"/>
        </w:rPr>
        <w:t xml:space="preserve">is effect </w:t>
      </w:r>
      <w:r w:rsidR="00F65C9B" w:rsidRPr="008A408F">
        <w:rPr>
          <w:lang w:val="en-GB"/>
        </w:rPr>
        <w:t xml:space="preserve">is </w:t>
      </w:r>
      <w:ins w:id="83" w:author="mhasoba" w:date="2018-05-21T13:24:00Z">
        <w:r w:rsidR="00B849F3">
          <w:rPr>
            <w:lang w:val="en-GB"/>
          </w:rPr>
          <w:t xml:space="preserve">still largely </w:t>
        </w:r>
      </w:ins>
      <w:r w:rsidR="00F65C9B" w:rsidRPr="008A408F">
        <w:rPr>
          <w:lang w:val="en-GB"/>
        </w:rPr>
        <w:t>lacking</w:t>
      </w:r>
      <w:commentRangeEnd w:id="82"/>
      <w:r w:rsidR="00B849F3">
        <w:rPr>
          <w:rStyle w:val="CommentReference"/>
        </w:rPr>
        <w:commentReference w:id="82"/>
      </w:r>
      <w:r w:rsidR="00F65C9B" w:rsidRPr="008A408F">
        <w:rPr>
          <w:lang w:val="en-GB"/>
        </w:rPr>
        <w:t xml:space="preserve">. Search rates are determined by the biological traits of the resource and its consumer </w:t>
      </w:r>
      <w:r w:rsidR="00F769BC"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"(Dell, Pawar and Savage, 2014; Gilbert &lt;i&gt;et al.&lt;/i&gt;, 2014)", "plainTextFormattedCitation" : "(Dell, Pawar and Savage, 2014; Gilbert et al., 2014)", "previouslyFormattedCitation" : "(Dell, Pawar and Savage, 2014; Gilbert &lt;i&gt;et al.&lt;/i&gt;, 2014)" }, "properties" : {  }, "schema" : "https://github.com/citation-style-language/schema/raw/master/csl-citation.json" }</w:instrText>
      </w:r>
      <w:r w:rsidR="00F769BC" w:rsidRPr="008A408F">
        <w:rPr>
          <w:lang w:val="en-GB"/>
        </w:rPr>
        <w:fldChar w:fldCharType="separate"/>
      </w:r>
      <w:r w:rsidR="00D455CB" w:rsidRPr="008A408F">
        <w:rPr>
          <w:noProof/>
          <w:lang w:val="en-GB"/>
        </w:rPr>
        <w:t xml:space="preserve">(Dell, Pawar and Savage, 2014; Gilbert </w:t>
      </w:r>
      <w:r w:rsidR="00D455CB" w:rsidRPr="008A408F">
        <w:rPr>
          <w:i/>
          <w:noProof/>
          <w:lang w:val="en-GB"/>
        </w:rPr>
        <w:t>et al.</w:t>
      </w:r>
      <w:r w:rsidR="00D455CB" w:rsidRPr="008A408F">
        <w:rPr>
          <w:noProof/>
          <w:lang w:val="en-GB"/>
        </w:rPr>
        <w:t>, 2014)</w:t>
      </w:r>
      <w:r w:rsidR="00F769BC" w:rsidRPr="008A408F">
        <w:rPr>
          <w:lang w:val="en-GB"/>
        </w:rPr>
        <w:fldChar w:fldCharType="end"/>
      </w:r>
      <w:r w:rsidR="00F65C9B" w:rsidRPr="008A408F">
        <w:rPr>
          <w:lang w:val="en-GB"/>
        </w:rPr>
        <w:t xml:space="preserve"> and the environmental space they interact in </w:t>
      </w:r>
      <w:r w:rsidR="00F769BC"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769BC" w:rsidRPr="008A408F">
        <w:rPr>
          <w:lang w:val="en-GB"/>
        </w:rPr>
        <w:fldChar w:fldCharType="separate"/>
      </w:r>
      <w:r w:rsidR="00F65C9B" w:rsidRPr="008A408F">
        <w:rPr>
          <w:noProof/>
          <w:lang w:val="en-GB"/>
        </w:rPr>
        <w:t>(Pawar, Dell and Savage, 2012)</w:t>
      </w:r>
      <w:r w:rsidR="00F769BC" w:rsidRPr="008A408F">
        <w:rPr>
          <w:lang w:val="en-GB"/>
        </w:rPr>
        <w:fldChar w:fldCharType="end"/>
      </w:r>
      <w:r w:rsidR="00F65C9B" w:rsidRPr="008A408F">
        <w:rPr>
          <w:lang w:val="en-GB"/>
        </w:rPr>
        <w:t xml:space="preserve">. </w:t>
      </w:r>
      <w:r w:rsidR="007B2490" w:rsidRPr="001C696A">
        <w:rPr>
          <w:lang w:val="en-GB"/>
        </w:rPr>
        <w:t>Specifically, b</w:t>
      </w:r>
      <w:r w:rsidR="00F65C9B" w:rsidRPr="008A408F">
        <w:rPr>
          <w:lang w:val="en-GB"/>
        </w:rPr>
        <w:t xml:space="preserve">iotic effects on search rates are determined by the relative body velocities of the predator and its prey </w:t>
      </w:r>
      <w:r w:rsidR="00F769BC" w:rsidRPr="008A408F">
        <w:rPr>
          <w:lang w:val="en-GB"/>
        </w:rPr>
        <w:fldChar w:fldCharType="begin" w:fldLock="1"/>
      </w:r>
      <w:r w:rsidR="00755DE5" w:rsidRPr="008A408F">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"(McGill and Mittelbach, 2006; Pawar, Dell and Savage, 2012; Dell, Pawar and Savage, 2014)", "plainTextFormattedCitation" : "(McGill and Mittelbach, 2006; Pawar, Dell and Savage, 2012; Dell, Pawar and Savage, 2014)", "previouslyFormattedCitation" : "(McGill and Mittelbach, 2006; Pawar, Dell and Savage, 2012; Dell, Pawar and Savage, 2014)" }, "properties" : {  }, "schema" : "https://github.com/citation-style-language/schema/raw/master/csl-citation.json" }</w:instrText>
      </w:r>
      <w:r w:rsidR="00F769BC" w:rsidRPr="008A408F">
        <w:rPr>
          <w:lang w:val="en-GB"/>
        </w:rPr>
        <w:fldChar w:fldCharType="separate"/>
      </w:r>
      <w:r w:rsidR="00D455CB" w:rsidRPr="008A408F">
        <w:rPr>
          <w:noProof/>
          <w:lang w:val="en-GB"/>
        </w:rPr>
        <w:t>(McGill and Mittelbach, 2006; Pawar, Dell and Savage, 2012; Dell, Pawar and Savage, 2014)</w:t>
      </w:r>
      <w:r w:rsidR="00F769BC" w:rsidRPr="008A408F">
        <w:rPr>
          <w:lang w:val="en-GB"/>
        </w:rPr>
        <w:fldChar w:fldCharType="end"/>
      </w:r>
      <w:r w:rsidR="008A06B1" w:rsidRPr="008A408F">
        <w:rPr>
          <w:lang w:val="en-GB"/>
        </w:rPr>
        <w:t xml:space="preserve">. </w:t>
      </w:r>
      <w:r w:rsidR="007B2490" w:rsidRPr="008A408F">
        <w:rPr>
          <w:lang w:val="en-GB"/>
        </w:rPr>
        <w:t xml:space="preserve">Research on animal locomotion suggests </w:t>
      </w:r>
      <w:r w:rsidR="00434547">
        <w:rPr>
          <w:lang w:val="en-GB"/>
        </w:rPr>
        <w:t xml:space="preserve">that there </w:t>
      </w:r>
      <w:r>
        <w:rPr>
          <w:lang w:val="en-GB"/>
        </w:rPr>
        <w:t>is a simple relationship</w:t>
      </w:r>
      <w:r w:rsidR="007B2490" w:rsidRPr="008A408F">
        <w:rPr>
          <w:lang w:val="en-GB"/>
        </w:rPr>
        <w:t xml:space="preserve"> between the energetic cost of transport and metabolic rate based on locomotion type </w:t>
      </w:r>
      <w:r w:rsidR="00F769BC" w:rsidRPr="008A408F">
        <w:rPr>
          <w:lang w:val="en-GB"/>
        </w:rPr>
        <w:fldChar w:fldCharType="begin" w:fldLock="1"/>
      </w:r>
      <w:r w:rsidR="0075371F" w:rsidRPr="008A408F">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"title" : "Energetic and biomechanical constraints on animal migration distance", "type" : "article-journal", "volume" : "15" }, "uris" : [ "http://www.mendeley.com/documents/?uuid=de6ca766-6eb8-4282-9b30-227b175b5bd9"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F769BC" w:rsidRPr="008A408F">
        <w:rPr>
          <w:lang w:val="en-GB"/>
        </w:rPr>
        <w:fldChar w:fldCharType="separate"/>
      </w:r>
      <w:r w:rsidR="0075371F" w:rsidRPr="008A408F">
        <w:rPr>
          <w:noProof/>
          <w:lang w:val="en-GB"/>
        </w:rPr>
        <w:t xml:space="preserve">(Tucker, 1970; Videler, 1993; Gilbert </w:t>
      </w:r>
      <w:r w:rsidR="0075371F" w:rsidRPr="008A408F">
        <w:rPr>
          <w:i/>
          <w:noProof/>
          <w:lang w:val="en-GB"/>
        </w:rPr>
        <w:t>et al.</w:t>
      </w:r>
      <w:r w:rsidR="0075371F" w:rsidRPr="008A408F">
        <w:rPr>
          <w:noProof/>
          <w:lang w:val="en-GB"/>
        </w:rPr>
        <w:t>, 2014)</w:t>
      </w:r>
      <w:r w:rsidR="00F769BC" w:rsidRPr="008A408F">
        <w:rPr>
          <w:lang w:val="en-GB"/>
        </w:rPr>
        <w:fldChar w:fldCharType="end"/>
      </w:r>
      <w:r w:rsidR="007B2490" w:rsidRPr="008A408F">
        <w:rPr>
          <w:lang w:val="en-GB"/>
        </w:rPr>
        <w:t xml:space="preserve">. </w:t>
      </w:r>
      <w:r w:rsidR="005077EB">
        <w:rPr>
          <w:lang w:val="en-GB"/>
        </w:rPr>
        <w:t>Some of</w:t>
      </w:r>
      <w:r w:rsidR="008A06B1" w:rsidRPr="008A408F">
        <w:rPr>
          <w:lang w:val="en-GB"/>
        </w:rPr>
        <w:t xml:space="preserve"> the energy produced from respiration </w:t>
      </w:r>
      <w:r w:rsidR="0054555F">
        <w:rPr>
          <w:lang w:val="en-GB"/>
        </w:rPr>
        <w:t>is allocated to</w:t>
      </w:r>
      <w:r w:rsidR="008A06B1" w:rsidRPr="008A408F">
        <w:rPr>
          <w:lang w:val="en-GB"/>
        </w:rPr>
        <w:t xml:space="preserve"> muscle contraction and locomotion </w:t>
      </w:r>
      <w:r w:rsidR="00F769BC" w:rsidRPr="008A408F">
        <w:rPr>
          <w:lang w:val="en-GB"/>
        </w:rPr>
        <w:fldChar w:fldCharType="begin" w:fldLock="1"/>
      </w:r>
      <w:r w:rsidR="006F3380" w:rsidRPr="008A408F">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F769BC" w:rsidRPr="008A408F">
        <w:rPr>
          <w:lang w:val="en-GB"/>
        </w:rPr>
        <w:fldChar w:fldCharType="separate"/>
      </w:r>
      <w:r w:rsidR="006F3380" w:rsidRPr="008A408F">
        <w:rPr>
          <w:noProof/>
          <w:lang w:val="en-GB"/>
        </w:rPr>
        <w:t>(Alexander, 2003)</w:t>
      </w:r>
      <w:r w:rsidR="00F769BC" w:rsidRPr="008A408F">
        <w:rPr>
          <w:lang w:val="en-GB"/>
        </w:rPr>
        <w:fldChar w:fldCharType="end"/>
      </w:r>
      <w:r w:rsidR="008A06B1" w:rsidRPr="008A408F">
        <w:rPr>
          <w:lang w:val="en-GB"/>
        </w:rPr>
        <w:t xml:space="preserve">. </w:t>
      </w:r>
      <w:r w:rsidR="008A06B1" w:rsidRPr="001C696A">
        <w:rPr>
          <w:lang w:val="en-GB"/>
        </w:rPr>
        <w:t>Thus,</w:t>
      </w:r>
      <w:r w:rsidR="008A06B1" w:rsidRPr="008A408F">
        <w:rPr>
          <w:lang w:val="en-GB"/>
        </w:rPr>
        <w:t xml:space="preserve"> </w:t>
      </w:r>
      <w:r w:rsidR="00261EFB">
        <w:rPr>
          <w:lang w:val="en-GB"/>
        </w:rPr>
        <w:t>changes in</w:t>
      </w:r>
      <w:r w:rsidR="008A06B1" w:rsidRPr="008A408F">
        <w:rPr>
          <w:lang w:val="en-GB"/>
        </w:rPr>
        <w:t xml:space="preserve"> </w:t>
      </w:r>
      <w:r w:rsidR="00C06E93" w:rsidRPr="008A408F">
        <w:rPr>
          <w:lang w:val="en-GB"/>
        </w:rPr>
        <w:t>respiration TPCs</w:t>
      </w:r>
      <w:r w:rsidR="008A06B1" w:rsidRPr="008A408F">
        <w:rPr>
          <w:lang w:val="en-GB"/>
        </w:rPr>
        <w:t xml:space="preserve"> w</w:t>
      </w:r>
      <w:r w:rsidR="00C06E93" w:rsidRPr="008A408F">
        <w:rPr>
          <w:lang w:val="en-GB"/>
        </w:rPr>
        <w:t>ill induce</w:t>
      </w:r>
      <w:r w:rsidR="008A06B1" w:rsidRPr="008A408F">
        <w:rPr>
          <w:lang w:val="en-GB"/>
        </w:rPr>
        <w:t xml:space="preserve"> changes</w:t>
      </w:r>
      <w:r w:rsidR="00C06E93" w:rsidRPr="008A408F">
        <w:rPr>
          <w:lang w:val="en-GB"/>
        </w:rPr>
        <w:t xml:space="preserve"> in velocity TPCs</w:t>
      </w:r>
      <w:r w:rsidR="00261EFB">
        <w:rPr>
          <w:lang w:val="en-GB"/>
        </w:rPr>
        <w:t>,</w:t>
      </w:r>
      <w:r w:rsidR="008A06B1" w:rsidRPr="008A408F">
        <w:rPr>
          <w:lang w:val="en-GB"/>
        </w:rPr>
        <w:t xml:space="preserve"> in </w:t>
      </w:r>
      <w:r w:rsidR="00C06E93" w:rsidRPr="008A408F">
        <w:rPr>
          <w:lang w:val="en-GB"/>
        </w:rPr>
        <w:t>turn</w:t>
      </w:r>
      <w:r w:rsidR="008A06B1" w:rsidRPr="008A408F">
        <w:rPr>
          <w:lang w:val="en-GB"/>
        </w:rPr>
        <w:t xml:space="preserve"> </w:t>
      </w:r>
      <w:r w:rsidR="00C06E93" w:rsidRPr="008A408F">
        <w:rPr>
          <w:lang w:val="en-GB"/>
        </w:rPr>
        <w:t xml:space="preserve">affecting </w:t>
      </w:r>
      <w:r w:rsidR="00261EFB">
        <w:rPr>
          <w:lang w:val="en-GB"/>
        </w:rPr>
        <w:t xml:space="preserve">the ability of </w:t>
      </w:r>
      <w:r w:rsidR="00C06E93" w:rsidRPr="008A408F">
        <w:rPr>
          <w:lang w:val="en-GB"/>
        </w:rPr>
        <w:t>predator</w:t>
      </w:r>
      <w:r w:rsidR="00261EFB">
        <w:rPr>
          <w:lang w:val="en-GB"/>
        </w:rPr>
        <w:t xml:space="preserve">s to find </w:t>
      </w:r>
      <w:r w:rsidR="00C06E93" w:rsidRPr="008A408F">
        <w:rPr>
          <w:lang w:val="en-GB"/>
        </w:rPr>
        <w:t>prey</w:t>
      </w:r>
      <w:r w:rsidR="00261EFB">
        <w:rPr>
          <w:lang w:val="en-GB"/>
        </w:rPr>
        <w:t xml:space="preserve">, and the ability of those prey to </w:t>
      </w:r>
      <w:r w:rsidR="008A06B1" w:rsidRPr="008A408F">
        <w:rPr>
          <w:lang w:val="en-GB"/>
        </w:rPr>
        <w:t>escape</w:t>
      </w:r>
      <w:r w:rsidR="008A06B1" w:rsidRPr="001C696A">
        <w:rPr>
          <w:lang w:val="en-GB"/>
        </w:rPr>
        <w:t>.</w:t>
      </w:r>
      <w:r w:rsidR="00C06E93" w:rsidRPr="001C696A">
        <w:rPr>
          <w:lang w:val="en-GB"/>
        </w:rPr>
        <w:t xml:space="preserve"> </w:t>
      </w:r>
      <w:r w:rsidRPr="001C696A">
        <w:rPr>
          <w:lang w:val="en-GB"/>
        </w:rPr>
        <w:t>These allow us to predict</w:t>
      </w:r>
      <w:r w:rsidR="00C74859" w:rsidRPr="001C696A">
        <w:rPr>
          <w:lang w:val="en-GB"/>
        </w:rPr>
        <w:t xml:space="preserve"> how</w:t>
      </w:r>
      <w:r w:rsidR="00C74859" w:rsidRPr="008A408F">
        <w:rPr>
          <w:lang w:val="en-GB"/>
        </w:rPr>
        <w:t xml:space="preserve"> local adaptation of metabolic rates drive adaptation of species velocity and how the arising mismatches</w:t>
      </w:r>
      <w:r w:rsidR="006F6BA6" w:rsidRPr="008A408F">
        <w:rPr>
          <w:lang w:val="en-GB"/>
        </w:rPr>
        <w:t xml:space="preserve"> in trait performance</w:t>
      </w:r>
      <w:r w:rsidR="00C74859" w:rsidRPr="008A408F">
        <w:rPr>
          <w:lang w:val="en-GB"/>
        </w:rPr>
        <w:t xml:space="preserve"> result in altered predator search rates. </w:t>
      </w:r>
    </w:p>
    <w:p w:rsidR="00E90FC1" w:rsidRDefault="007A146D" w:rsidP="007A146D">
      <w:pPr>
        <w:ind w:firstLine="720"/>
        <w:jc w:val="both"/>
        <w:rPr>
          <w:ins w:id="84" w:author="mhasoba" w:date="2018-05-21T13:33:00Z"/>
          <w:lang w:val="en-GB"/>
        </w:rPr>
      </w:pPr>
      <w:ins w:id="85" w:author="mhasoba" w:date="2018-05-21T13:26:00Z">
        <w:r>
          <w:rPr>
            <w:lang w:val="en-GB"/>
          </w:rPr>
          <w:t>In this study, we</w:t>
        </w:r>
        <w:r w:rsidR="006F01AC">
          <w:rPr>
            <w:lang w:val="en-GB"/>
          </w:rPr>
          <w:t xml:space="preserve"> combine em</w:t>
        </w:r>
      </w:ins>
      <w:ins w:id="86" w:author="mhasoba" w:date="2018-05-21T13:27:00Z">
        <w:r w:rsidR="006F01AC">
          <w:rPr>
            <w:lang w:val="en-GB"/>
          </w:rPr>
          <w:t>p</w:t>
        </w:r>
      </w:ins>
      <w:ins w:id="87" w:author="mhasoba" w:date="2018-05-21T13:26:00Z">
        <w:r w:rsidR="006F01AC">
          <w:rPr>
            <w:lang w:val="en-GB"/>
          </w:rPr>
          <w:t>ir</w:t>
        </w:r>
      </w:ins>
      <w:ins w:id="88" w:author="mhasoba" w:date="2018-05-21T13:27:00Z">
        <w:r w:rsidR="006F01AC">
          <w:rPr>
            <w:lang w:val="en-GB"/>
          </w:rPr>
          <w:t>ical data and mathematical modelling to</w:t>
        </w:r>
      </w:ins>
      <w:commentRangeStart w:id="89"/>
      <w:ins w:id="90" w:author="mhasoba" w:date="2018-05-21T13:26:00Z">
        <w:r>
          <w:rPr>
            <w:lang w:val="en-GB"/>
          </w:rPr>
          <w:t>…</w:t>
        </w:r>
        <w:commentRangeEnd w:id="89"/>
        <w:r>
          <w:rPr>
            <w:rStyle w:val="CommentReference"/>
          </w:rPr>
          <w:commentReference w:id="89"/>
        </w:r>
        <w:r>
          <w:rPr>
            <w:lang w:val="en-GB"/>
          </w:rPr>
          <w:t xml:space="preserve"> </w:t>
        </w:r>
      </w:ins>
      <w:ins w:id="91" w:author="mhasoba" w:date="2018-05-21T13:27:00Z">
        <w:r w:rsidR="0026122F">
          <w:rPr>
            <w:lang w:val="en-GB"/>
          </w:rPr>
          <w:t xml:space="preserve">To this end, </w:t>
        </w:r>
      </w:ins>
      <w:commentRangeStart w:id="92"/>
      <w:del w:id="93" w:author="mhasoba" w:date="2018-05-21T13:27:00Z">
        <w:r w:rsidR="007E5B0A" w:rsidDel="0026122F">
          <w:rPr>
            <w:lang w:val="en-GB"/>
          </w:rPr>
          <w:delText>W</w:delText>
        </w:r>
        <w:r w:rsidR="007E5B0A" w:rsidRPr="008A408F" w:rsidDel="0026122F">
          <w:rPr>
            <w:lang w:val="en-GB"/>
          </w:rPr>
          <w:delText xml:space="preserve">e </w:delText>
        </w:r>
      </w:del>
      <w:ins w:id="94" w:author="mhasoba" w:date="2018-05-21T13:27:00Z">
        <w:r w:rsidR="0026122F">
          <w:rPr>
            <w:lang w:val="en-GB"/>
          </w:rPr>
          <w:t>w</w:t>
        </w:r>
        <w:r w:rsidR="0026122F" w:rsidRPr="008A408F">
          <w:rPr>
            <w:lang w:val="en-GB"/>
          </w:rPr>
          <w:t xml:space="preserve">e </w:t>
        </w:r>
      </w:ins>
      <w:r w:rsidR="0019227D" w:rsidRPr="008A408F">
        <w:rPr>
          <w:lang w:val="en-GB"/>
        </w:rPr>
        <w:t>measure</w:t>
      </w:r>
      <w:r w:rsidR="007E5B0A">
        <w:rPr>
          <w:lang w:val="en-GB"/>
        </w:rPr>
        <w:t>d</w:t>
      </w:r>
      <w:r w:rsidR="007040D4" w:rsidRPr="008A408F">
        <w:rPr>
          <w:lang w:val="en-GB"/>
        </w:rPr>
        <w:t xml:space="preserve"> </w:t>
      </w:r>
      <w:r w:rsidR="00E902AD" w:rsidRPr="008A408F">
        <w:rPr>
          <w:lang w:val="en-GB"/>
        </w:rPr>
        <w:t>whole-organism</w:t>
      </w:r>
      <w:r w:rsidR="007040D4" w:rsidRPr="008A408F">
        <w:rPr>
          <w:lang w:val="en-GB"/>
        </w:rPr>
        <w:t xml:space="preserve"> metabolic</w:t>
      </w:r>
      <w:r w:rsidR="007663FE" w:rsidRPr="008A408F">
        <w:rPr>
          <w:lang w:val="en-GB"/>
        </w:rPr>
        <w:t xml:space="preserve"> </w:t>
      </w:r>
      <w:r w:rsidR="007040D4" w:rsidRPr="008A408F">
        <w:rPr>
          <w:lang w:val="en-GB"/>
        </w:rPr>
        <w:t>rates</w:t>
      </w:r>
      <w:r w:rsidR="0019227D" w:rsidRPr="008A408F">
        <w:rPr>
          <w:lang w:val="en-GB"/>
        </w:rPr>
        <w:t xml:space="preserve"> </w:t>
      </w:r>
      <w:r w:rsidR="007E5B0A">
        <w:rPr>
          <w:lang w:val="en-GB"/>
        </w:rPr>
        <w:t>of</w:t>
      </w:r>
      <w:r w:rsidR="009A3391" w:rsidRPr="008A408F">
        <w:rPr>
          <w:lang w:val="en-GB"/>
        </w:rPr>
        <w:t xml:space="preserve"> </w:t>
      </w:r>
      <w:r w:rsidR="00E902AD" w:rsidRPr="008A408F">
        <w:rPr>
          <w:lang w:val="en-GB"/>
        </w:rPr>
        <w:t>individual</w:t>
      </w:r>
      <w:r w:rsidR="007E5B0A">
        <w:rPr>
          <w:lang w:val="en-GB"/>
        </w:rPr>
        <w:t xml:space="preserve"> insect</w:t>
      </w:r>
      <w:r w:rsidR="00E902AD" w:rsidRPr="008A408F">
        <w:rPr>
          <w:lang w:val="en-GB"/>
        </w:rPr>
        <w:t xml:space="preserve">s adapted to different </w:t>
      </w:r>
      <w:r w:rsidR="00D43309">
        <w:rPr>
          <w:lang w:val="en-GB"/>
        </w:rPr>
        <w:t xml:space="preserve">habitats </w:t>
      </w:r>
      <w:ins w:id="95" w:author="mhasoba" w:date="2018-05-21T13:27:00Z">
        <w:r w:rsidR="00000D29">
          <w:rPr>
            <w:lang w:val="en-GB"/>
          </w:rPr>
          <w:t xml:space="preserve">in a natural climatic gradient in Spain. </w:t>
        </w:r>
      </w:ins>
      <w:del w:id="96" w:author="mhasoba" w:date="2018-05-21T13:28:00Z">
        <w:r w:rsidR="0019227D" w:rsidRPr="008A408F" w:rsidDel="00000D29">
          <w:rPr>
            <w:lang w:val="en-GB"/>
          </w:rPr>
          <w:delText xml:space="preserve">and </w:delText>
        </w:r>
      </w:del>
      <w:ins w:id="97" w:author="mhasoba" w:date="2018-05-21T13:28:00Z">
        <w:r w:rsidR="00000D29">
          <w:rPr>
            <w:lang w:val="en-GB"/>
          </w:rPr>
          <w:t xml:space="preserve">We then </w:t>
        </w:r>
      </w:ins>
      <w:r w:rsidR="007E5B0A">
        <w:rPr>
          <w:lang w:val="en-GB"/>
        </w:rPr>
        <w:t>used</w:t>
      </w:r>
      <w:r w:rsidR="0019227D" w:rsidRPr="008A408F">
        <w:rPr>
          <w:lang w:val="en-GB"/>
        </w:rPr>
        <w:t xml:space="preserve"> </w:t>
      </w:r>
      <w:ins w:id="98" w:author="mhasoba" w:date="2018-05-21T13:28:00Z">
        <w:r w:rsidR="00200756">
          <w:rPr>
            <w:lang w:val="en-GB"/>
          </w:rPr>
          <w:t xml:space="preserve">a </w:t>
        </w:r>
      </w:ins>
      <w:r w:rsidR="0019227D" w:rsidRPr="008A408F">
        <w:rPr>
          <w:lang w:val="en-GB"/>
        </w:rPr>
        <w:t>mechanistic model</w:t>
      </w:r>
      <w:del w:id="99" w:author="mhasoba" w:date="2018-05-21T13:28:00Z">
        <w:r w:rsidR="0019227D" w:rsidRPr="008A408F" w:rsidDel="00200756">
          <w:rPr>
            <w:lang w:val="en-GB"/>
          </w:rPr>
          <w:delText>s</w:delText>
        </w:r>
      </w:del>
      <w:r w:rsidR="0019227D" w:rsidRPr="008A408F">
        <w:rPr>
          <w:lang w:val="en-GB"/>
        </w:rPr>
        <w:t xml:space="preserve"> to </w:t>
      </w:r>
      <w:r w:rsidR="001C696A">
        <w:rPr>
          <w:lang w:val="en-GB"/>
        </w:rPr>
        <w:t>predict</w:t>
      </w:r>
      <w:r w:rsidR="007E5B0A">
        <w:rPr>
          <w:lang w:val="en-GB"/>
        </w:rPr>
        <w:t xml:space="preserve"> how </w:t>
      </w:r>
      <w:ins w:id="100" w:author="mhasoba" w:date="2018-05-21T13:33:00Z">
        <w:r w:rsidR="000F5D96">
          <w:rPr>
            <w:lang w:val="en-GB"/>
          </w:rPr>
          <w:t xml:space="preserve">adaptation to the </w:t>
        </w:r>
      </w:ins>
      <w:r w:rsidR="007E5B0A">
        <w:rPr>
          <w:lang w:val="en-GB"/>
        </w:rPr>
        <w:t>environmental gradient</w:t>
      </w:r>
      <w:ins w:id="101" w:author="mhasoba" w:date="2018-05-21T13:33:00Z">
        <w:r w:rsidR="000F5D96">
          <w:rPr>
            <w:lang w:val="en-GB"/>
          </w:rPr>
          <w:t xml:space="preserve"> may </w:t>
        </w:r>
      </w:ins>
      <w:del w:id="102" w:author="mhasoba" w:date="2018-05-21T13:33:00Z">
        <w:r w:rsidR="007E5B0A" w:rsidDel="000F5D96">
          <w:rPr>
            <w:lang w:val="en-GB"/>
          </w:rPr>
          <w:delText>s</w:delText>
        </w:r>
      </w:del>
      <w:r w:rsidR="007E5B0A">
        <w:rPr>
          <w:lang w:val="en-GB"/>
        </w:rPr>
        <w:t xml:space="preserve"> affect search rates</w:t>
      </w:r>
      <w:r w:rsidR="00416353" w:rsidRPr="008A408F">
        <w:rPr>
          <w:lang w:val="en-GB"/>
        </w:rPr>
        <w:t>. Bridging the gap</w:t>
      </w:r>
      <w:r w:rsidR="00C74859" w:rsidRPr="008A408F">
        <w:rPr>
          <w:lang w:val="en-GB"/>
        </w:rPr>
        <w:t xml:space="preserve"> between </w:t>
      </w:r>
      <w:r w:rsidR="009A3391" w:rsidRPr="008A408F">
        <w:rPr>
          <w:lang w:val="en-GB"/>
        </w:rPr>
        <w:t>metabolism</w:t>
      </w:r>
      <w:r w:rsidR="00C74859" w:rsidRPr="008A408F">
        <w:rPr>
          <w:lang w:val="en-GB"/>
        </w:rPr>
        <w:t>, velocity and search rates</w:t>
      </w:r>
      <w:r w:rsidR="002061BD" w:rsidRPr="008A408F">
        <w:rPr>
          <w:lang w:val="en-GB"/>
        </w:rPr>
        <w:t xml:space="preserve"> </w:t>
      </w:r>
      <w:ins w:id="103" w:author="mhasoba" w:date="2018-05-21T13:28:00Z">
        <w:r w:rsidR="00D641E4">
          <w:rPr>
            <w:lang w:val="en-GB"/>
          </w:rPr>
          <w:t xml:space="preserve">in this way </w:t>
        </w:r>
      </w:ins>
      <w:del w:id="104" w:author="mhasoba" w:date="2018-05-21T13:28:00Z">
        <w:r w:rsidR="002061BD" w:rsidRPr="008A408F" w:rsidDel="00D641E4">
          <w:rPr>
            <w:lang w:val="en-GB"/>
          </w:rPr>
          <w:delText>v</w:delText>
        </w:r>
        <w:r w:rsidR="00C74859" w:rsidRPr="008A408F" w:rsidDel="00D641E4">
          <w:rPr>
            <w:lang w:val="en-GB"/>
          </w:rPr>
          <w:delText xml:space="preserve">ia robust mathematical modelling </w:delText>
        </w:r>
      </w:del>
      <w:r w:rsidR="00C74859" w:rsidRPr="008A408F">
        <w:rPr>
          <w:lang w:val="en-GB"/>
        </w:rPr>
        <w:t xml:space="preserve">allows for </w:t>
      </w:r>
      <w:commentRangeStart w:id="105"/>
      <w:del w:id="106" w:author="mhasoba" w:date="2018-05-21T13:32:00Z">
        <w:r w:rsidR="00A8158E" w:rsidRPr="008A408F" w:rsidDel="00884BCB">
          <w:rPr>
            <w:lang w:val="en-GB"/>
          </w:rPr>
          <w:delText>estimations</w:delText>
        </w:r>
      </w:del>
      <w:commentRangeEnd w:id="105"/>
      <w:ins w:id="107" w:author="mhasoba" w:date="2018-05-21T13:32:00Z">
        <w:r w:rsidR="00884BCB">
          <w:rPr>
            <w:lang w:val="en-GB"/>
          </w:rPr>
          <w:t>prediction</w:t>
        </w:r>
        <w:r w:rsidR="00884BCB" w:rsidRPr="008A408F">
          <w:rPr>
            <w:lang w:val="en-GB"/>
          </w:rPr>
          <w:t>s</w:t>
        </w:r>
      </w:ins>
      <w:r w:rsidR="009A7354">
        <w:rPr>
          <w:rStyle w:val="CommentReference"/>
        </w:rPr>
        <w:commentReference w:id="105"/>
      </w:r>
      <w:r w:rsidR="00C74859" w:rsidRPr="008A408F">
        <w:rPr>
          <w:lang w:val="en-GB"/>
        </w:rPr>
        <w:t xml:space="preserve"> of </w:t>
      </w:r>
      <w:ins w:id="108" w:author="mhasoba" w:date="2018-05-21T13:32:00Z">
        <w:r w:rsidR="00E84955">
          <w:rPr>
            <w:lang w:val="en-GB"/>
          </w:rPr>
          <w:t>(</w:t>
        </w:r>
      </w:ins>
      <w:commentRangeStart w:id="109"/>
      <w:del w:id="110" w:author="mhasoba" w:date="2018-05-21T13:32:00Z">
        <w:r w:rsidR="00C74859" w:rsidRPr="008A408F" w:rsidDel="00BF1E8C">
          <w:rPr>
            <w:lang w:val="en-GB"/>
          </w:rPr>
          <w:delText xml:space="preserve">seldom </w:delText>
        </w:r>
      </w:del>
      <w:ins w:id="111" w:author="mhasoba" w:date="2018-05-21T13:32:00Z">
        <w:r w:rsidR="00BF1E8C" w:rsidRPr="008A408F">
          <w:rPr>
            <w:lang w:val="en-GB"/>
          </w:rPr>
          <w:t>seldom</w:t>
        </w:r>
        <w:r w:rsidR="00BF1E8C">
          <w:rPr>
            <w:lang w:val="en-GB"/>
          </w:rPr>
          <w:t>-</w:t>
        </w:r>
      </w:ins>
      <w:r w:rsidR="00C74859" w:rsidRPr="008A408F">
        <w:rPr>
          <w:lang w:val="en-GB"/>
        </w:rPr>
        <w:t>measured</w:t>
      </w:r>
      <w:ins w:id="112" w:author="mhasoba" w:date="2018-05-21T13:32:00Z">
        <w:r w:rsidR="00E84955">
          <w:rPr>
            <w:lang w:val="en-GB"/>
          </w:rPr>
          <w:t>)</w:t>
        </w:r>
      </w:ins>
      <w:r w:rsidR="00C74859" w:rsidRPr="008A408F">
        <w:rPr>
          <w:lang w:val="en-GB"/>
        </w:rPr>
        <w:t xml:space="preserve"> search rates</w:t>
      </w:r>
      <w:commentRangeEnd w:id="109"/>
      <w:r w:rsidR="002061BD" w:rsidRPr="008A408F">
        <w:rPr>
          <w:rStyle w:val="CommentReference"/>
          <w:lang w:val="en-GB"/>
        </w:rPr>
        <w:commentReference w:id="109"/>
      </w:r>
      <w:ins w:id="113" w:author="Becca Kordas" w:date="2018-04-25T16:04:00Z">
        <w:r w:rsidR="007E5B0A">
          <w:rPr>
            <w:lang w:val="en-GB"/>
          </w:rPr>
          <w:t>,</w:t>
        </w:r>
      </w:ins>
      <w:r w:rsidR="00C74859" w:rsidRPr="008A408F">
        <w:rPr>
          <w:lang w:val="en-GB"/>
        </w:rPr>
        <w:t xml:space="preserve"> using </w:t>
      </w:r>
      <w:ins w:id="114" w:author="mhasoba" w:date="2018-05-21T13:32:00Z">
        <w:r w:rsidR="00E84955">
          <w:rPr>
            <w:lang w:val="en-GB"/>
          </w:rPr>
          <w:t>(</w:t>
        </w:r>
      </w:ins>
      <w:del w:id="115" w:author="mhasoba" w:date="2018-05-21T13:32:00Z">
        <w:r w:rsidR="00C74859" w:rsidRPr="008A408F" w:rsidDel="00E30A60">
          <w:rPr>
            <w:lang w:val="en-GB"/>
          </w:rPr>
          <w:delText xml:space="preserve">commonly </w:delText>
        </w:r>
      </w:del>
      <w:ins w:id="116" w:author="mhasoba" w:date="2018-05-21T13:32:00Z">
        <w:r w:rsidR="00E30A60" w:rsidRPr="008A408F">
          <w:rPr>
            <w:lang w:val="en-GB"/>
          </w:rPr>
          <w:t>commonly</w:t>
        </w:r>
        <w:r w:rsidR="00E30A60">
          <w:rPr>
            <w:lang w:val="en-GB"/>
          </w:rPr>
          <w:t>-</w:t>
        </w:r>
      </w:ins>
      <w:r w:rsidR="00C74859" w:rsidRPr="008A408F">
        <w:rPr>
          <w:lang w:val="en-GB"/>
        </w:rPr>
        <w:t>acquired</w:t>
      </w:r>
      <w:ins w:id="117" w:author="mhasoba" w:date="2018-05-21T13:32:00Z">
        <w:r w:rsidR="00E84955">
          <w:rPr>
            <w:lang w:val="en-GB"/>
          </w:rPr>
          <w:t>)</w:t>
        </w:r>
      </w:ins>
      <w:r w:rsidR="00C74859" w:rsidRPr="008A408F">
        <w:rPr>
          <w:lang w:val="en-GB"/>
        </w:rPr>
        <w:t xml:space="preserve"> respiration rates</w:t>
      </w:r>
      <w:r w:rsidR="00416353" w:rsidRPr="008A408F">
        <w:rPr>
          <w:lang w:val="en-GB"/>
        </w:rPr>
        <w:t>.</w:t>
      </w:r>
      <w:r w:rsidR="001F3354" w:rsidRPr="008A408F">
        <w:rPr>
          <w:lang w:val="en-GB"/>
        </w:rPr>
        <w:t xml:space="preserve"> </w:t>
      </w:r>
      <w:del w:id="118" w:author="mhasoba" w:date="2018-05-21T13:33:00Z">
        <w:r w:rsidR="009A3391" w:rsidRPr="008A408F" w:rsidDel="000F5D96">
          <w:rPr>
            <w:lang w:val="en-GB"/>
          </w:rPr>
          <w:delText>We use</w:delText>
        </w:r>
        <w:r w:rsidR="009F141D" w:rsidDel="000F5D96">
          <w:rPr>
            <w:lang w:val="en-GB"/>
          </w:rPr>
          <w:delText>d</w:delText>
        </w:r>
        <w:r w:rsidR="002061BD" w:rsidRPr="008A408F" w:rsidDel="000F5D96">
          <w:rPr>
            <w:lang w:val="en-GB"/>
          </w:rPr>
          <w:delText xml:space="preserve"> a space</w:delText>
        </w:r>
        <w:r w:rsidR="003267A9" w:rsidDel="000F5D96">
          <w:rPr>
            <w:lang w:val="en-GB"/>
          </w:rPr>
          <w:delText>-</w:delText>
        </w:r>
        <w:r w:rsidR="002061BD" w:rsidRPr="008A408F" w:rsidDel="000F5D96">
          <w:rPr>
            <w:lang w:val="en-GB"/>
          </w:rPr>
          <w:delText>for</w:delText>
        </w:r>
        <w:r w:rsidR="003267A9" w:rsidDel="000F5D96">
          <w:rPr>
            <w:lang w:val="en-GB"/>
          </w:rPr>
          <w:delText>-</w:delText>
        </w:r>
        <w:r w:rsidR="002061BD" w:rsidRPr="008A408F" w:rsidDel="000F5D96">
          <w:rPr>
            <w:lang w:val="en-GB"/>
          </w:rPr>
          <w:delText>time substitution for adaptation by sampling three aquatic invertebrate</w:delText>
        </w:r>
        <w:r w:rsidR="009F141D" w:rsidDel="000F5D96">
          <w:rPr>
            <w:lang w:val="en-GB"/>
          </w:rPr>
          <w:delText xml:space="preserve"> taxa</w:delText>
        </w:r>
        <w:r w:rsidR="002061BD" w:rsidRPr="008A408F" w:rsidDel="000F5D96">
          <w:rPr>
            <w:lang w:val="en-GB"/>
          </w:rPr>
          <w:delText xml:space="preserve"> from a </w:delText>
        </w:r>
        <w:r w:rsidR="009F141D" w:rsidDel="000F5D96">
          <w:rPr>
            <w:lang w:val="en-GB"/>
          </w:rPr>
          <w:delText xml:space="preserve">suite of experimental </w:delText>
        </w:r>
        <w:r w:rsidR="002061BD" w:rsidRPr="008A408F" w:rsidDel="000F5D96">
          <w:rPr>
            <w:lang w:val="en-GB"/>
          </w:rPr>
          <w:delText xml:space="preserve">mesocosm </w:delText>
        </w:r>
        <w:r w:rsidR="009F141D" w:rsidDel="000F5D96">
          <w:rPr>
            <w:lang w:val="en-GB"/>
          </w:rPr>
          <w:delText>sites around</w:delText>
        </w:r>
        <w:r w:rsidR="009F141D" w:rsidRPr="008A408F" w:rsidDel="000F5D96">
          <w:rPr>
            <w:lang w:val="en-GB"/>
          </w:rPr>
          <w:delText xml:space="preserve"> </w:delText>
        </w:r>
        <w:r w:rsidR="00416353" w:rsidRPr="008A408F" w:rsidDel="000F5D96">
          <w:rPr>
            <w:lang w:val="en-GB"/>
          </w:rPr>
          <w:delText xml:space="preserve">the Iberian </w:delText>
        </w:r>
        <w:r w:rsidR="00B00653" w:rsidRPr="008A408F" w:rsidDel="000F5D96">
          <w:rPr>
            <w:lang w:val="en-GB"/>
          </w:rPr>
          <w:delText>Peninsula</w:delText>
        </w:r>
        <w:r w:rsidR="003267A9" w:rsidDel="000F5D96">
          <w:rPr>
            <w:lang w:val="en-GB"/>
          </w:rPr>
          <w:delText>,</w:delText>
        </w:r>
        <w:r w:rsidR="002061BD" w:rsidRPr="008A408F" w:rsidDel="000F5D96">
          <w:rPr>
            <w:lang w:val="en-GB"/>
          </w:rPr>
          <w:delText xml:space="preserve"> with sites located in regions </w:delText>
        </w:r>
        <w:r w:rsidR="009F141D" w:rsidDel="000F5D96">
          <w:rPr>
            <w:lang w:val="en-GB"/>
          </w:rPr>
          <w:delText xml:space="preserve">that </w:delText>
        </w:r>
        <w:r w:rsidR="003267A9" w:rsidDel="000F5D96">
          <w:rPr>
            <w:lang w:val="en-GB"/>
          </w:rPr>
          <w:delText>experienc</w:delText>
        </w:r>
        <w:r w:rsidR="009F141D" w:rsidDel="000F5D96">
          <w:rPr>
            <w:lang w:val="en-GB"/>
          </w:rPr>
          <w:delText>ed</w:delText>
        </w:r>
        <w:r w:rsidR="003267A9" w:rsidDel="000F5D96">
          <w:rPr>
            <w:lang w:val="en-GB"/>
          </w:rPr>
          <w:delText xml:space="preserve"> diverse environmental conditions</w:delText>
        </w:r>
        <w:r w:rsidR="002061BD" w:rsidRPr="008A408F" w:rsidDel="000F5D96">
          <w:rPr>
            <w:lang w:val="en-GB"/>
          </w:rPr>
          <w:delText xml:space="preserve">. </w:delText>
        </w:r>
        <w:r w:rsidR="009F141D" w:rsidDel="000F5D96">
          <w:rPr>
            <w:lang w:val="en-GB"/>
          </w:rPr>
          <w:delText>The focal insect</w:delText>
        </w:r>
        <w:r w:rsidR="00416353" w:rsidRPr="008A408F" w:rsidDel="000F5D96">
          <w:rPr>
            <w:lang w:val="en-GB"/>
          </w:rPr>
          <w:delText xml:space="preserve"> </w:delText>
        </w:r>
        <w:r w:rsidR="009F141D" w:rsidDel="000F5D96">
          <w:rPr>
            <w:lang w:val="en-GB"/>
          </w:rPr>
          <w:delText>taxa</w:delText>
        </w:r>
        <w:r w:rsidR="00416353" w:rsidRPr="008A408F" w:rsidDel="000F5D96">
          <w:rPr>
            <w:lang w:val="en-GB"/>
          </w:rPr>
          <w:delText xml:space="preserve"> are </w:delText>
        </w:r>
        <w:r w:rsidR="009F141D" w:rsidDel="000F5D96">
          <w:rPr>
            <w:lang w:val="en-GB"/>
          </w:rPr>
          <w:delText xml:space="preserve">geographically </w:delText>
        </w:r>
        <w:r w:rsidR="00416353" w:rsidRPr="008A408F" w:rsidDel="000F5D96">
          <w:rPr>
            <w:lang w:val="en-GB"/>
          </w:rPr>
          <w:delText xml:space="preserve">widespread </w:delText>
        </w:r>
        <w:r w:rsidR="009F141D" w:rsidDel="000F5D96">
          <w:rPr>
            <w:lang w:val="en-GB"/>
          </w:rPr>
          <w:delText>across</w:delText>
        </w:r>
        <w:r w:rsidR="00416353" w:rsidRPr="008A408F" w:rsidDel="000F5D96">
          <w:rPr>
            <w:lang w:val="en-GB"/>
          </w:rPr>
          <w:delText xml:space="preserve"> Europe and </w:delText>
        </w:r>
        <w:r w:rsidR="009F141D" w:rsidDel="000F5D96">
          <w:rPr>
            <w:lang w:val="en-GB"/>
          </w:rPr>
          <w:delText>occupy</w:delText>
        </w:r>
        <w:r w:rsidR="00416353" w:rsidRPr="008A408F" w:rsidDel="000F5D96">
          <w:rPr>
            <w:lang w:val="en-GB"/>
          </w:rPr>
          <w:delText xml:space="preserve"> different ecological niches</w:delText>
        </w:r>
        <w:r w:rsidR="009F141D" w:rsidDel="000F5D96">
          <w:rPr>
            <w:lang w:val="en-GB"/>
          </w:rPr>
          <w:delText xml:space="preserve"> in </w:delText>
        </w:r>
        <w:r w:rsidR="00672368" w:rsidDel="000F5D96">
          <w:rPr>
            <w:lang w:val="en-GB"/>
          </w:rPr>
          <w:delText>lenthic</w:delText>
        </w:r>
      </w:del>
      <w:ins w:id="119" w:author="Miguel Matias" w:date="2018-05-16T18:48:00Z">
        <w:del w:id="120" w:author="mhasoba" w:date="2018-05-21T13:33:00Z">
          <w:r w:rsidR="001E4E55" w:rsidDel="000F5D96">
            <w:rPr>
              <w:lang w:val="en-GB"/>
            </w:rPr>
            <w:delText>lentic</w:delText>
          </w:r>
        </w:del>
      </w:ins>
      <w:del w:id="121" w:author="mhasoba" w:date="2018-05-21T13:33:00Z">
        <w:r w:rsidR="009F141D" w:rsidDel="000F5D96">
          <w:rPr>
            <w:lang w:val="en-GB"/>
          </w:rPr>
          <w:delText xml:space="preserve"> systems</w:delText>
        </w:r>
        <w:r w:rsidR="00416353" w:rsidRPr="008A408F" w:rsidDel="000F5D96">
          <w:rPr>
            <w:lang w:val="en-GB"/>
          </w:rPr>
          <w:delText xml:space="preserve">: </w:delText>
        </w:r>
        <w:r w:rsidR="00ED003A" w:rsidRPr="008A408F" w:rsidDel="000F5D96">
          <w:rPr>
            <w:lang w:val="en-GB"/>
          </w:rPr>
          <w:delText xml:space="preserve">a </w:delText>
        </w:r>
        <w:r w:rsidR="001711EC" w:rsidRPr="008A408F" w:rsidDel="000F5D96">
          <w:rPr>
            <w:lang w:val="en-GB"/>
          </w:rPr>
          <w:delText>mobile</w:delText>
        </w:r>
        <w:r w:rsidR="003F328C" w:rsidRPr="008A408F" w:rsidDel="000F5D96">
          <w:rPr>
            <w:lang w:val="en-GB"/>
          </w:rPr>
          <w:delText xml:space="preserve"> swimming</w:delText>
        </w:r>
        <w:r w:rsidR="001711EC" w:rsidRPr="008A408F" w:rsidDel="000F5D96">
          <w:rPr>
            <w:lang w:val="en-GB"/>
          </w:rPr>
          <w:delText xml:space="preserve"> </w:delText>
        </w:r>
        <w:r w:rsidR="00416353" w:rsidRPr="008A408F" w:rsidDel="000F5D96">
          <w:rPr>
            <w:lang w:val="en-GB"/>
          </w:rPr>
          <w:delText xml:space="preserve">predator, </w:delText>
        </w:r>
        <w:r w:rsidR="00ED003A" w:rsidRPr="008A408F" w:rsidDel="000F5D96">
          <w:rPr>
            <w:lang w:val="en-GB"/>
          </w:rPr>
          <w:delText>a mobile swimming herbivore prey and a sediment-dwelling detrivore prey</w:delText>
        </w:r>
        <w:r w:rsidR="00416353" w:rsidRPr="008A408F" w:rsidDel="000F5D96">
          <w:rPr>
            <w:lang w:val="en-GB"/>
          </w:rPr>
          <w:delText xml:space="preserve">. </w:delText>
        </w:r>
        <w:r w:rsidR="00672368" w:rsidDel="000F5D96">
          <w:rPr>
            <w:lang w:val="en-GB"/>
          </w:rPr>
          <w:delText>We ask whether respiration rates of all three taxa differ between sites and look for changes in their TPCs. We consider these changes in respiration TPCs by comparing velocity TPCs and looking for relative differences in performance. Finally, we predict changes in predator search rates from mismatched velocity curves to look for changes in interaction strengths</w:delText>
        </w:r>
        <w:commentRangeEnd w:id="92"/>
        <w:r w:rsidR="00B849F3" w:rsidDel="000F5D96">
          <w:rPr>
            <w:rStyle w:val="CommentReference"/>
          </w:rPr>
          <w:commentReference w:id="92"/>
        </w:r>
      </w:del>
    </w:p>
    <w:p w:rsidR="000F5D96" w:rsidRPr="008A408F" w:rsidRDefault="000F5D96" w:rsidP="007A146D">
      <w:pPr>
        <w:ind w:firstLine="720"/>
        <w:jc w:val="both"/>
        <w:rPr>
          <w:lang w:val="en-GB"/>
        </w:rPr>
      </w:pPr>
    </w:p>
    <w:p w:rsidR="00D277D5" w:rsidRPr="008A408F" w:rsidRDefault="00440E2A" w:rsidP="00997AED">
      <w:pPr>
        <w:jc w:val="both"/>
        <w:rPr>
          <w:lang w:val="en-GB"/>
        </w:rPr>
      </w:pPr>
      <w:r>
        <w:rPr>
          <w:noProof/>
          <w:lang w:val="en-GB" w:eastAsia="en-GB"/>
        </w:rPr>
        <w:drawing>
          <wp:inline distT="0" distB="0" distL="0" distR="0">
            <wp:extent cx="5486400" cy="3114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png"/>
                    <pic:cNvPicPr/>
                  </pic:nvPicPr>
                  <pic:blipFill>
                    <a:blip r:embed="rId9"/>
                    <a:stretch>
                      <a:fillRect/>
                    </a:stretch>
                  </pic:blipFill>
                  <pic:spPr>
                    <a:xfrm>
                      <a:off x="0" y="0"/>
                      <a:ext cx="5486400" cy="3114675"/>
                    </a:xfrm>
                    <a:prstGeom prst="rect">
                      <a:avLst/>
                    </a:prstGeom>
                  </pic:spPr>
                </pic:pic>
              </a:graphicData>
            </a:graphic>
          </wp:inline>
        </w:drawing>
      </w:r>
    </w:p>
    <w:p w:rsidR="003536B0" w:rsidRPr="008A408F" w:rsidRDefault="00D277D5" w:rsidP="00997AED">
      <w:pPr>
        <w:jc w:val="both"/>
        <w:rPr>
          <w:sz w:val="22"/>
          <w:szCs w:val="22"/>
          <w:lang w:val="en-GB"/>
        </w:rPr>
      </w:pPr>
      <w:r w:rsidRPr="008A408F">
        <w:rPr>
          <w:sz w:val="22"/>
          <w:szCs w:val="22"/>
          <w:lang w:val="en-GB"/>
        </w:rPr>
        <w:t>Figure</w:t>
      </w:r>
      <w:r w:rsidR="00062DB3" w:rsidRPr="008A408F">
        <w:rPr>
          <w:sz w:val="22"/>
          <w:szCs w:val="22"/>
          <w:lang w:val="en-GB"/>
        </w:rPr>
        <w:t xml:space="preserve"> </w:t>
      </w:r>
      <w:r w:rsidR="00F769BC" w:rsidRPr="008A408F">
        <w:rPr>
          <w:sz w:val="22"/>
          <w:szCs w:val="22"/>
          <w:lang w:val="en-GB"/>
        </w:rPr>
        <w:fldChar w:fldCharType="begin"/>
      </w:r>
      <w:r w:rsidRPr="008A408F">
        <w:rPr>
          <w:sz w:val="22"/>
          <w:szCs w:val="22"/>
          <w:lang w:val="en-GB"/>
        </w:rPr>
        <w:instrText xml:space="preserve"> SEQ Figure \* ARABIC </w:instrText>
      </w:r>
      <w:r w:rsidR="00F769BC" w:rsidRPr="008A408F">
        <w:rPr>
          <w:sz w:val="22"/>
          <w:szCs w:val="22"/>
          <w:lang w:val="en-GB"/>
        </w:rPr>
        <w:fldChar w:fldCharType="separate"/>
      </w:r>
      <w:r w:rsidR="00BD7109">
        <w:rPr>
          <w:noProof/>
          <w:sz w:val="22"/>
          <w:szCs w:val="22"/>
          <w:lang w:val="en-GB"/>
        </w:rPr>
        <w:t>1</w:t>
      </w:r>
      <w:r w:rsidR="00F769BC" w:rsidRPr="008A408F">
        <w:rPr>
          <w:sz w:val="22"/>
          <w:szCs w:val="22"/>
          <w:lang w:val="en-GB"/>
        </w:rPr>
        <w:fldChar w:fldCharType="end"/>
      </w:r>
      <w:r w:rsidR="003A1179" w:rsidRPr="008A408F">
        <w:rPr>
          <w:sz w:val="22"/>
          <w:szCs w:val="22"/>
          <w:lang w:val="en-GB"/>
        </w:rPr>
        <w:t>.</w:t>
      </w:r>
      <w:r w:rsidR="00C65BBC" w:rsidRPr="008A408F">
        <w:rPr>
          <w:sz w:val="22"/>
          <w:szCs w:val="22"/>
          <w:lang w:val="en-GB"/>
        </w:rPr>
        <w:t xml:space="preserve"> </w:t>
      </w:r>
      <w:r w:rsidR="00942D38">
        <w:rPr>
          <w:b/>
          <w:sz w:val="22"/>
          <w:szCs w:val="22"/>
          <w:lang w:val="en-GB"/>
        </w:rPr>
        <w:t>A</w:t>
      </w:r>
      <w:r w:rsidR="00924195" w:rsidRPr="008A408F">
        <w:rPr>
          <w:b/>
          <w:sz w:val="22"/>
          <w:szCs w:val="22"/>
          <w:lang w:val="en-GB"/>
        </w:rPr>
        <w:t xml:space="preserve">daptation of temperature-dependent rates </w:t>
      </w:r>
      <w:r w:rsidR="007B4069" w:rsidRPr="008A408F">
        <w:rPr>
          <w:b/>
          <w:sz w:val="22"/>
          <w:szCs w:val="22"/>
          <w:lang w:val="en-GB"/>
        </w:rPr>
        <w:t xml:space="preserve">may </w:t>
      </w:r>
      <w:r w:rsidR="00924195" w:rsidRPr="008A408F">
        <w:rPr>
          <w:b/>
          <w:sz w:val="22"/>
          <w:szCs w:val="22"/>
          <w:lang w:val="en-GB"/>
        </w:rPr>
        <w:t xml:space="preserve">lead to mismatches in performance between </w:t>
      </w:r>
      <w:r w:rsidR="007B4069" w:rsidRPr="008A408F">
        <w:rPr>
          <w:b/>
          <w:sz w:val="22"/>
          <w:szCs w:val="22"/>
          <w:lang w:val="en-GB"/>
        </w:rPr>
        <w:t xml:space="preserve">interacting </w:t>
      </w:r>
      <w:r w:rsidR="00924195" w:rsidRPr="008A408F">
        <w:rPr>
          <w:b/>
          <w:sz w:val="22"/>
          <w:szCs w:val="22"/>
          <w:lang w:val="en-GB"/>
        </w:rPr>
        <w:t>species.</w:t>
      </w:r>
      <w:r w:rsidR="00C65BBC" w:rsidRPr="008A408F">
        <w:rPr>
          <w:b/>
          <w:sz w:val="22"/>
          <w:szCs w:val="22"/>
          <w:lang w:val="en-GB"/>
        </w:rPr>
        <w:t xml:space="preserve"> </w:t>
      </w:r>
      <w:r w:rsidR="00C65BBC" w:rsidRPr="008A408F">
        <w:rPr>
          <w:sz w:val="22"/>
          <w:szCs w:val="22"/>
          <w:lang w:val="en-GB"/>
        </w:rPr>
        <w:t>Metabolic rates can be modelled as a unimodal function</w:t>
      </w:r>
      <w:r w:rsidR="007F5A9B" w:rsidRPr="008A408F">
        <w:rPr>
          <w:sz w:val="22"/>
          <w:szCs w:val="22"/>
          <w:lang w:val="en-GB"/>
        </w:rPr>
        <w:t xml:space="preserve"> of temperature</w:t>
      </w:r>
      <w:r w:rsidR="00C65BBC" w:rsidRPr="008A408F">
        <w:rPr>
          <w:sz w:val="22"/>
          <w:szCs w:val="22"/>
          <w:lang w:val="en-GB"/>
        </w:rPr>
        <w:t xml:space="preserve"> determined by biochemical processes (enzyme activation (</w:t>
      </w:r>
      <w:r w:rsidR="00F85EA3" w:rsidRPr="008A408F">
        <w:rPr>
          <w:i/>
          <w:sz w:val="22"/>
          <w:szCs w:val="22"/>
          <w:lang w:val="en-GB"/>
        </w:rPr>
        <w:t>E</w:t>
      </w:r>
      <w:r w:rsidR="00F85EA3" w:rsidRPr="008A408F">
        <w:rPr>
          <w:i/>
          <w:sz w:val="22"/>
          <w:szCs w:val="22"/>
          <w:vertAlign w:val="subscript"/>
          <w:lang w:val="en-GB"/>
        </w:rPr>
        <w:t>a</w:t>
      </w:r>
      <w:r w:rsidR="00C65BBC" w:rsidRPr="008A408F">
        <w:rPr>
          <w:sz w:val="22"/>
          <w:szCs w:val="22"/>
          <w:lang w:val="en-GB"/>
        </w:rPr>
        <w:t>) and deactivation (</w:t>
      </w:r>
      <w:r w:rsidR="00F85EA3" w:rsidRPr="008A408F">
        <w:rPr>
          <w:i/>
          <w:sz w:val="22"/>
          <w:szCs w:val="22"/>
          <w:lang w:val="en-GB"/>
        </w:rPr>
        <w:t>E</w:t>
      </w:r>
      <w:r w:rsidR="00F85EA3" w:rsidRPr="008A408F">
        <w:rPr>
          <w:i/>
          <w:sz w:val="22"/>
          <w:szCs w:val="22"/>
          <w:vertAlign w:val="subscript"/>
          <w:lang w:val="en-GB"/>
        </w:rPr>
        <w:t>d</w:t>
      </w:r>
      <w:r w:rsidR="00C65BBC" w:rsidRPr="008A408F">
        <w:rPr>
          <w:sz w:val="22"/>
          <w:szCs w:val="22"/>
          <w:lang w:val="en-GB"/>
        </w:rPr>
        <w:t>) energies) and biological parameters (</w:t>
      </w:r>
      <w:r w:rsidR="00F85EA3" w:rsidRPr="008A408F">
        <w:rPr>
          <w:i/>
          <w:sz w:val="22"/>
          <w:szCs w:val="22"/>
          <w:lang w:val="en-GB"/>
        </w:rPr>
        <w:t>T</w:t>
      </w:r>
      <w:r w:rsidR="00F85EA3" w:rsidRPr="008A408F">
        <w:rPr>
          <w:i/>
          <w:sz w:val="22"/>
          <w:szCs w:val="22"/>
          <w:vertAlign w:val="subscript"/>
          <w:lang w:val="en-GB"/>
        </w:rPr>
        <w:t>pk</w:t>
      </w:r>
      <w:r w:rsidR="00C65BBC" w:rsidRPr="008A408F">
        <w:rPr>
          <w:sz w:val="22"/>
          <w:szCs w:val="22"/>
          <w:lang w:val="en-GB"/>
        </w:rPr>
        <w:t xml:space="preserve"> and </w:t>
      </w:r>
      <w:r w:rsidR="00F85EA3" w:rsidRPr="008A408F">
        <w:rPr>
          <w:i/>
          <w:sz w:val="22"/>
          <w:szCs w:val="22"/>
          <w:lang w:val="en-GB"/>
        </w:rPr>
        <w:t>b</w:t>
      </w:r>
      <w:r w:rsidR="00F85EA3" w:rsidRPr="008A408F">
        <w:rPr>
          <w:i/>
          <w:sz w:val="22"/>
          <w:szCs w:val="22"/>
          <w:vertAlign w:val="subscript"/>
          <w:lang w:val="en-GB"/>
        </w:rPr>
        <w:t>0</w:t>
      </w:r>
      <w:r w:rsidR="00196036" w:rsidRPr="008A408F">
        <w:rPr>
          <w:sz w:val="22"/>
          <w:szCs w:val="22"/>
          <w:lang w:val="en-GB"/>
        </w:rPr>
        <w:t>) from equation 1</w:t>
      </w:r>
      <w:r w:rsidR="00C65BBC" w:rsidRPr="008A408F">
        <w:rPr>
          <w:sz w:val="22"/>
          <w:szCs w:val="22"/>
          <w:lang w:val="en-GB"/>
        </w:rPr>
        <w:t xml:space="preserve">. </w:t>
      </w:r>
      <w:r w:rsidR="000163CB">
        <w:rPr>
          <w:sz w:val="22"/>
          <w:szCs w:val="22"/>
          <w:lang w:val="en-GB"/>
        </w:rPr>
        <w:t xml:space="preserve">We estimated </w:t>
      </w:r>
      <w:r w:rsidR="00942D38" w:rsidRPr="008A408F">
        <w:rPr>
          <w:i/>
          <w:sz w:val="22"/>
          <w:szCs w:val="22"/>
          <w:lang w:val="en-GB"/>
        </w:rPr>
        <w:t>b</w:t>
      </w:r>
      <w:r w:rsidR="00942D38" w:rsidRPr="008A408F">
        <w:rPr>
          <w:i/>
          <w:sz w:val="22"/>
          <w:szCs w:val="22"/>
          <w:vertAlign w:val="subscript"/>
          <w:lang w:val="en-GB"/>
        </w:rPr>
        <w:t>0</w:t>
      </w:r>
      <w:r w:rsidR="000163CB">
        <w:rPr>
          <w:i/>
          <w:sz w:val="22"/>
          <w:szCs w:val="22"/>
          <w:vertAlign w:val="subscript"/>
          <w:lang w:val="en-GB"/>
        </w:rPr>
        <w:t xml:space="preserve"> </w:t>
      </w:r>
      <w:r w:rsidR="000163CB">
        <w:rPr>
          <w:sz w:val="22"/>
          <w:szCs w:val="22"/>
          <w:lang w:val="en-GB"/>
        </w:rPr>
        <w:t>at</w:t>
      </w:r>
      <w:r w:rsidR="00FE557B">
        <w:rPr>
          <w:sz w:val="22"/>
          <w:szCs w:val="22"/>
          <w:lang w:val="en-GB"/>
        </w:rPr>
        <w:t xml:space="preserve"> the mean </w:t>
      </w:r>
      <w:r w:rsidR="000163CB">
        <w:rPr>
          <w:sz w:val="22"/>
          <w:szCs w:val="22"/>
          <w:lang w:val="en-GB"/>
        </w:rPr>
        <w:t>habitat temperature,</w:t>
      </w:r>
      <w:r w:rsidR="00942D38">
        <w:rPr>
          <w:sz w:val="22"/>
          <w:szCs w:val="22"/>
          <w:lang w:val="en-GB"/>
        </w:rPr>
        <w:t xml:space="preserve"> </w:t>
      </w:r>
      <w:r w:rsidR="000163CB">
        <w:rPr>
          <w:sz w:val="22"/>
          <w:szCs w:val="22"/>
          <w:lang w:val="en-GB"/>
        </w:rPr>
        <w:t>representing the average performance at a given site</w:t>
      </w:r>
      <w:r w:rsidR="00942D38">
        <w:rPr>
          <w:sz w:val="22"/>
          <w:szCs w:val="22"/>
          <w:lang w:val="en-GB"/>
        </w:rPr>
        <w:t xml:space="preserve">. </w:t>
      </w:r>
      <w:r w:rsidR="00FD7B95">
        <w:rPr>
          <w:sz w:val="22"/>
          <w:szCs w:val="22"/>
          <w:lang w:val="en-GB"/>
        </w:rPr>
        <w:t>The TPC for a species from a cooler habitat (dotted lines)</w:t>
      </w:r>
      <w:r w:rsidR="000667AD">
        <w:rPr>
          <w:sz w:val="22"/>
          <w:szCs w:val="22"/>
          <w:lang w:val="en-GB"/>
        </w:rPr>
        <w:t xml:space="preserve"> may change in different ways when it has adapted to</w:t>
      </w:r>
      <w:r w:rsidR="00FD7B95">
        <w:rPr>
          <w:sz w:val="22"/>
          <w:szCs w:val="22"/>
          <w:lang w:val="en-GB"/>
        </w:rPr>
        <w:t xml:space="preserve"> a warmer habitat (solid lines)</w:t>
      </w:r>
      <w:r w:rsidR="002E329A" w:rsidRPr="008A408F">
        <w:rPr>
          <w:sz w:val="22"/>
          <w:szCs w:val="22"/>
          <w:lang w:val="en-GB"/>
        </w:rPr>
        <w:t>:</w:t>
      </w:r>
      <w:r w:rsidR="00C65BBC" w:rsidRPr="008A408F">
        <w:rPr>
          <w:sz w:val="22"/>
          <w:szCs w:val="22"/>
          <w:lang w:val="en-GB"/>
        </w:rPr>
        <w:t xml:space="preserve"> </w:t>
      </w:r>
      <w:r w:rsidR="000163CB">
        <w:rPr>
          <w:sz w:val="22"/>
          <w:szCs w:val="22"/>
          <w:lang w:val="en-GB"/>
        </w:rPr>
        <w:t xml:space="preserve">for example, </w:t>
      </w:r>
      <w:r w:rsidR="007B4069" w:rsidRPr="008A408F">
        <w:rPr>
          <w:sz w:val="22"/>
          <w:szCs w:val="22"/>
          <w:lang w:val="en-GB"/>
        </w:rPr>
        <w:t>(</w:t>
      </w:r>
      <w:r w:rsidR="00942D38">
        <w:rPr>
          <w:sz w:val="22"/>
          <w:szCs w:val="22"/>
          <w:lang w:val="en-GB"/>
        </w:rPr>
        <w:t>A</w:t>
      </w:r>
      <w:r w:rsidR="007B4069" w:rsidRPr="008A408F">
        <w:rPr>
          <w:sz w:val="22"/>
          <w:szCs w:val="22"/>
          <w:lang w:val="en-GB"/>
        </w:rPr>
        <w:t xml:space="preserve">) </w:t>
      </w:r>
      <w:r w:rsidR="002E329A" w:rsidRPr="008A408F">
        <w:rPr>
          <w:sz w:val="22"/>
          <w:szCs w:val="22"/>
          <w:lang w:val="en-GB"/>
        </w:rPr>
        <w:t>a</w:t>
      </w:r>
      <w:r w:rsidR="002D36D6" w:rsidRPr="008A408F">
        <w:rPr>
          <w:sz w:val="22"/>
          <w:szCs w:val="22"/>
          <w:lang w:val="en-GB"/>
        </w:rPr>
        <w:t xml:space="preserve"> vertical </w:t>
      </w:r>
      <w:r w:rsidR="00C65BBC" w:rsidRPr="008A408F">
        <w:rPr>
          <w:sz w:val="22"/>
          <w:szCs w:val="22"/>
          <w:lang w:val="en-GB"/>
        </w:rPr>
        <w:t>shift in performance</w:t>
      </w:r>
      <w:r w:rsidR="000163CB">
        <w:rPr>
          <w:sz w:val="22"/>
          <w:szCs w:val="22"/>
          <w:lang w:val="en-GB"/>
        </w:rPr>
        <w:t xml:space="preserve"> would</w:t>
      </w:r>
      <w:r w:rsidR="00C65BBC" w:rsidRPr="008A408F">
        <w:rPr>
          <w:sz w:val="22"/>
          <w:szCs w:val="22"/>
          <w:lang w:val="en-GB"/>
        </w:rPr>
        <w:t xml:space="preserve"> </w:t>
      </w:r>
      <w:r w:rsidR="00FD7B95">
        <w:rPr>
          <w:sz w:val="22"/>
          <w:szCs w:val="22"/>
          <w:lang w:val="en-GB"/>
        </w:rPr>
        <w:t xml:space="preserve">increase </w:t>
      </w:r>
      <w:r w:rsidR="00F85EA3" w:rsidRPr="008A408F">
        <w:rPr>
          <w:i/>
          <w:sz w:val="22"/>
          <w:szCs w:val="22"/>
          <w:lang w:val="en-GB"/>
        </w:rPr>
        <w:t>b</w:t>
      </w:r>
      <w:r w:rsidR="00F85EA3" w:rsidRPr="008A408F">
        <w:rPr>
          <w:i/>
          <w:sz w:val="22"/>
          <w:szCs w:val="22"/>
          <w:vertAlign w:val="subscript"/>
          <w:lang w:val="en-GB"/>
        </w:rPr>
        <w:t>0</w:t>
      </w:r>
      <w:r w:rsidR="002E329A" w:rsidRPr="008A408F">
        <w:rPr>
          <w:sz w:val="22"/>
          <w:szCs w:val="22"/>
          <w:lang w:val="en-GB"/>
        </w:rPr>
        <w:t xml:space="preserve"> </w:t>
      </w:r>
      <w:r w:rsidR="0019133A" w:rsidRPr="008A408F">
        <w:rPr>
          <w:sz w:val="22"/>
          <w:szCs w:val="22"/>
          <w:lang w:val="en-GB"/>
        </w:rPr>
        <w:t>or (</w:t>
      </w:r>
      <w:r w:rsidR="000F1629">
        <w:rPr>
          <w:sz w:val="22"/>
          <w:szCs w:val="22"/>
          <w:lang w:val="en-GB"/>
        </w:rPr>
        <w:t>B</w:t>
      </w:r>
      <w:r w:rsidR="0019133A" w:rsidRPr="008A408F">
        <w:rPr>
          <w:sz w:val="22"/>
          <w:szCs w:val="22"/>
          <w:lang w:val="en-GB"/>
        </w:rPr>
        <w:t>) the steepness of the curve</w:t>
      </w:r>
      <w:r w:rsidR="00E855DA" w:rsidRPr="008A408F">
        <w:rPr>
          <w:sz w:val="22"/>
          <w:szCs w:val="22"/>
          <w:lang w:val="en-GB"/>
        </w:rPr>
        <w:t xml:space="preserve"> (</w:t>
      </w:r>
      <w:r w:rsidR="00E855DA" w:rsidRPr="008A408F">
        <w:rPr>
          <w:i/>
          <w:sz w:val="22"/>
          <w:szCs w:val="22"/>
          <w:lang w:val="en-GB"/>
        </w:rPr>
        <w:t>E</w:t>
      </w:r>
      <w:r w:rsidR="00E855DA" w:rsidRPr="008A408F">
        <w:rPr>
          <w:i/>
          <w:sz w:val="22"/>
          <w:szCs w:val="22"/>
          <w:vertAlign w:val="subscript"/>
          <w:lang w:val="en-GB"/>
        </w:rPr>
        <w:t>a</w:t>
      </w:r>
      <w:r w:rsidR="00E855DA" w:rsidRPr="008A408F">
        <w:rPr>
          <w:sz w:val="22"/>
          <w:szCs w:val="22"/>
          <w:lang w:val="en-GB"/>
        </w:rPr>
        <w:t>)</w:t>
      </w:r>
      <w:r w:rsidR="000667AD">
        <w:rPr>
          <w:sz w:val="22"/>
          <w:szCs w:val="22"/>
          <w:lang w:val="en-GB"/>
        </w:rPr>
        <w:t xml:space="preserve"> </w:t>
      </w:r>
      <w:r w:rsidR="000163CB">
        <w:rPr>
          <w:sz w:val="22"/>
          <w:szCs w:val="22"/>
          <w:lang w:val="en-GB"/>
        </w:rPr>
        <w:t>could</w:t>
      </w:r>
      <w:r w:rsidR="000667AD">
        <w:rPr>
          <w:sz w:val="22"/>
          <w:szCs w:val="22"/>
          <w:lang w:val="en-GB"/>
        </w:rPr>
        <w:t xml:space="preserve"> change</w:t>
      </w:r>
      <w:r w:rsidR="00C65BBC" w:rsidRPr="008A408F">
        <w:rPr>
          <w:sz w:val="22"/>
          <w:szCs w:val="22"/>
          <w:lang w:val="en-GB"/>
        </w:rPr>
        <w:t xml:space="preserve">. </w:t>
      </w:r>
      <w:r w:rsidR="000163CB">
        <w:rPr>
          <w:sz w:val="22"/>
          <w:szCs w:val="22"/>
          <w:lang w:val="en-GB"/>
        </w:rPr>
        <w:t xml:space="preserve">In a habitat with multiple interacting species, </w:t>
      </w:r>
      <w:r w:rsidR="002D36D6" w:rsidRPr="008A408F">
        <w:rPr>
          <w:sz w:val="22"/>
          <w:szCs w:val="22"/>
          <w:lang w:val="en-GB"/>
        </w:rPr>
        <w:t>predator (</w:t>
      </w:r>
      <w:r w:rsidR="00E855DA" w:rsidRPr="008A408F">
        <w:rPr>
          <w:sz w:val="22"/>
          <w:szCs w:val="22"/>
          <w:lang w:val="en-GB"/>
        </w:rPr>
        <w:t>orange</w:t>
      </w:r>
      <w:r w:rsidR="002D36D6" w:rsidRPr="008A408F">
        <w:rPr>
          <w:sz w:val="22"/>
          <w:szCs w:val="22"/>
          <w:lang w:val="en-GB"/>
        </w:rPr>
        <w:t>) and prey (green</w:t>
      </w:r>
      <w:r w:rsidR="00E855DA" w:rsidRPr="008A408F">
        <w:rPr>
          <w:sz w:val="22"/>
          <w:szCs w:val="22"/>
          <w:lang w:val="en-GB"/>
        </w:rPr>
        <w:t>s</w:t>
      </w:r>
      <w:r w:rsidR="002D36D6" w:rsidRPr="008A408F">
        <w:rPr>
          <w:sz w:val="22"/>
          <w:szCs w:val="22"/>
          <w:lang w:val="en-GB"/>
        </w:rPr>
        <w:t>) may have similar TPCs</w:t>
      </w:r>
      <w:r w:rsidR="000163CB">
        <w:rPr>
          <w:sz w:val="22"/>
          <w:szCs w:val="22"/>
          <w:lang w:val="en-GB"/>
        </w:rPr>
        <w:t xml:space="preserve"> in cooler habitats</w:t>
      </w:r>
      <w:r w:rsidR="000F1629">
        <w:rPr>
          <w:sz w:val="22"/>
          <w:szCs w:val="22"/>
          <w:lang w:val="en-GB"/>
        </w:rPr>
        <w:t xml:space="preserve"> (center panels)</w:t>
      </w:r>
      <w:r w:rsidR="002D36D6" w:rsidRPr="008A408F">
        <w:rPr>
          <w:sz w:val="22"/>
          <w:szCs w:val="22"/>
          <w:lang w:val="en-GB"/>
        </w:rPr>
        <w:t xml:space="preserve">. </w:t>
      </w:r>
      <w:r w:rsidR="000163CB">
        <w:rPr>
          <w:sz w:val="22"/>
          <w:szCs w:val="22"/>
          <w:lang w:val="en-GB"/>
        </w:rPr>
        <w:t>However,</w:t>
      </w:r>
      <w:r w:rsidR="002D36D6" w:rsidRPr="008A408F">
        <w:rPr>
          <w:sz w:val="22"/>
          <w:szCs w:val="22"/>
          <w:lang w:val="en-GB"/>
        </w:rPr>
        <w:t xml:space="preserve"> </w:t>
      </w:r>
      <w:r w:rsidR="000163CB">
        <w:rPr>
          <w:sz w:val="22"/>
          <w:szCs w:val="22"/>
          <w:lang w:val="en-GB"/>
        </w:rPr>
        <w:t>i</w:t>
      </w:r>
      <w:r w:rsidR="002D36D6" w:rsidRPr="008A408F">
        <w:rPr>
          <w:sz w:val="22"/>
          <w:szCs w:val="22"/>
          <w:lang w:val="en-GB"/>
        </w:rPr>
        <w:t xml:space="preserve">f predator and prey adapt to higher temperatures in different ways (eg, predator adapts </w:t>
      </w:r>
      <w:r w:rsidR="00E855DA" w:rsidRPr="008A408F">
        <w:rPr>
          <w:sz w:val="22"/>
          <w:szCs w:val="22"/>
          <w:lang w:val="en-GB"/>
        </w:rPr>
        <w:t>via</w:t>
      </w:r>
      <w:r w:rsidR="000F1629">
        <w:rPr>
          <w:sz w:val="22"/>
          <w:szCs w:val="22"/>
          <w:lang w:val="en-GB"/>
        </w:rPr>
        <w:t xml:space="preserve"> an increase in</w:t>
      </w:r>
      <w:r w:rsidR="00E855DA" w:rsidRPr="008A408F">
        <w:rPr>
          <w:sz w:val="22"/>
          <w:szCs w:val="22"/>
          <w:lang w:val="en-GB"/>
        </w:rPr>
        <w:t xml:space="preserve"> scenario (</w:t>
      </w:r>
      <w:r w:rsidR="00B50846">
        <w:rPr>
          <w:sz w:val="22"/>
          <w:szCs w:val="22"/>
          <w:lang w:val="en-GB"/>
        </w:rPr>
        <w:t>A</w:t>
      </w:r>
      <w:r w:rsidR="00E855DA" w:rsidRPr="008A408F">
        <w:rPr>
          <w:sz w:val="22"/>
          <w:szCs w:val="22"/>
          <w:lang w:val="en-GB"/>
        </w:rPr>
        <w:t>) and prey adapt</w:t>
      </w:r>
      <w:r w:rsidR="002D36D6" w:rsidRPr="008A408F">
        <w:rPr>
          <w:sz w:val="22"/>
          <w:szCs w:val="22"/>
          <w:lang w:val="en-GB"/>
        </w:rPr>
        <w:t xml:space="preserve"> via</w:t>
      </w:r>
      <w:r w:rsidR="000F1629">
        <w:rPr>
          <w:sz w:val="22"/>
          <w:szCs w:val="22"/>
          <w:lang w:val="en-GB"/>
        </w:rPr>
        <w:t xml:space="preserve"> decrease in</w:t>
      </w:r>
      <w:r w:rsidR="002D36D6" w:rsidRPr="008A408F">
        <w:rPr>
          <w:sz w:val="22"/>
          <w:szCs w:val="22"/>
          <w:lang w:val="en-GB"/>
        </w:rPr>
        <w:t xml:space="preserve"> scenario (</w:t>
      </w:r>
      <w:r w:rsidR="000F1629">
        <w:rPr>
          <w:sz w:val="22"/>
          <w:szCs w:val="22"/>
          <w:lang w:val="en-GB"/>
        </w:rPr>
        <w:t>A</w:t>
      </w:r>
      <w:r w:rsidR="002D36D6" w:rsidRPr="008A408F">
        <w:rPr>
          <w:sz w:val="22"/>
          <w:szCs w:val="22"/>
          <w:lang w:val="en-GB"/>
        </w:rPr>
        <w:t>)</w:t>
      </w:r>
      <w:r w:rsidR="00E855DA" w:rsidRPr="008A408F">
        <w:rPr>
          <w:sz w:val="22"/>
          <w:szCs w:val="22"/>
          <w:lang w:val="en-GB"/>
        </w:rPr>
        <w:t xml:space="preserve"> or</w:t>
      </w:r>
      <w:r w:rsidR="000F1629">
        <w:rPr>
          <w:sz w:val="22"/>
          <w:szCs w:val="22"/>
          <w:lang w:val="en-GB"/>
        </w:rPr>
        <w:t xml:space="preserve"> via scenario</w:t>
      </w:r>
      <w:r w:rsidR="00E855DA" w:rsidRPr="008A408F">
        <w:rPr>
          <w:sz w:val="22"/>
          <w:szCs w:val="22"/>
          <w:lang w:val="en-GB"/>
        </w:rPr>
        <w:t xml:space="preserve"> (</w:t>
      </w:r>
      <w:r w:rsidR="000F1629">
        <w:rPr>
          <w:sz w:val="22"/>
          <w:szCs w:val="22"/>
          <w:lang w:val="en-GB"/>
        </w:rPr>
        <w:t>B</w:t>
      </w:r>
      <w:r w:rsidR="00E855DA" w:rsidRPr="008A408F">
        <w:rPr>
          <w:sz w:val="22"/>
          <w:szCs w:val="22"/>
          <w:lang w:val="en-GB"/>
        </w:rPr>
        <w:t>)</w:t>
      </w:r>
      <w:r w:rsidR="002D36D6" w:rsidRPr="008A408F">
        <w:rPr>
          <w:sz w:val="22"/>
          <w:szCs w:val="22"/>
          <w:lang w:val="en-GB"/>
        </w:rPr>
        <w:t>), then their TPCs may become ‘mismatched’</w:t>
      </w:r>
      <w:r w:rsidR="000F1629">
        <w:rPr>
          <w:sz w:val="22"/>
          <w:szCs w:val="22"/>
          <w:lang w:val="en-GB"/>
        </w:rPr>
        <w:t xml:space="preserve"> (C&amp;D)</w:t>
      </w:r>
      <w:r w:rsidR="00C65BBC" w:rsidRPr="008A408F">
        <w:rPr>
          <w:sz w:val="22"/>
          <w:szCs w:val="22"/>
          <w:lang w:val="en-GB"/>
        </w:rPr>
        <w:t>.</w:t>
      </w:r>
      <w:r w:rsidR="00942D38">
        <w:rPr>
          <w:sz w:val="22"/>
          <w:szCs w:val="22"/>
          <w:lang w:val="en-GB"/>
        </w:rPr>
        <w:t xml:space="preserve"> The mismatch caused by adaptation is particularly important within the </w:t>
      </w:r>
      <w:commentRangeStart w:id="122"/>
      <w:r w:rsidR="00942D38">
        <w:rPr>
          <w:sz w:val="22"/>
          <w:szCs w:val="22"/>
          <w:lang w:val="en-GB"/>
        </w:rPr>
        <w:t xml:space="preserve">operational temperature range of species </w:t>
      </w:r>
      <w:commentRangeEnd w:id="122"/>
      <w:r w:rsidR="00A22C03">
        <w:rPr>
          <w:rStyle w:val="CommentReference"/>
        </w:rPr>
        <w:commentReference w:id="122"/>
      </w:r>
      <w:r w:rsidR="00942D38">
        <w:rPr>
          <w:sz w:val="22"/>
          <w:szCs w:val="22"/>
          <w:lang w:val="en-GB"/>
        </w:rPr>
        <w:t>(grey area).</w:t>
      </w:r>
      <w:r w:rsidR="00C65BBC" w:rsidRPr="008A408F">
        <w:rPr>
          <w:sz w:val="22"/>
          <w:szCs w:val="22"/>
          <w:lang w:val="en-GB"/>
        </w:rPr>
        <w:t xml:space="preserve"> Adapted from </w:t>
      </w:r>
      <w:r w:rsidR="00F769BC" w:rsidRPr="008A408F">
        <w:rPr>
          <w:sz w:val="22"/>
          <w:szCs w:val="22"/>
          <w:lang w:val="en-GB"/>
        </w:rPr>
        <w:fldChar w:fldCharType="begin" w:fldLock="1"/>
      </w:r>
      <w:r w:rsidR="00F24825" w:rsidRPr="008A408F">
        <w:rPr>
          <w:sz w:val="22"/>
          <w:szCs w:val="22"/>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"(Angilletta, 2009; Kingsolver, 2009; Dell, Pawar and Savage, 2014)", "manualFormatting" : "Angilletta, 2009; Dell, Pawar and Savage, 2014", "plainTextFormattedCitation" : "(Angilletta, 2009; Kingsolver, 2009; Dell, Pawar and Savage, 2014)", "previouslyFormattedCitation" : "(Angilletta, 2009; Kingsolver, 2009; Dell, Pawar and Savage, 2014)" }, "properties" : {  }, "schema" : "https://github.com/citation-style-language/schema/raw/master/csl-citation.json" }</w:instrText>
      </w:r>
      <w:r w:rsidR="00F769BC" w:rsidRPr="008A408F">
        <w:rPr>
          <w:sz w:val="22"/>
          <w:szCs w:val="22"/>
          <w:lang w:val="en-GB"/>
        </w:rPr>
        <w:fldChar w:fldCharType="separate"/>
      </w:r>
      <w:r w:rsidR="00F85EA3" w:rsidRPr="008A408F">
        <w:rPr>
          <w:noProof/>
          <w:sz w:val="22"/>
          <w:szCs w:val="22"/>
          <w:lang w:val="en-GB"/>
        </w:rPr>
        <w:t>Angilletta, 2009</w:t>
      </w:r>
      <w:r w:rsidR="0075371F" w:rsidRPr="008A408F">
        <w:rPr>
          <w:noProof/>
          <w:sz w:val="22"/>
          <w:szCs w:val="22"/>
          <w:lang w:val="en-GB"/>
        </w:rPr>
        <w:t>; Kordas, Harley and O’Connor, 2011</w:t>
      </w:r>
      <w:r w:rsidR="00F85EA3" w:rsidRPr="008A408F">
        <w:rPr>
          <w:noProof/>
          <w:sz w:val="22"/>
          <w:szCs w:val="22"/>
          <w:lang w:val="en-GB"/>
        </w:rPr>
        <w:t>; Dell, Pawar and Savage, 2014</w:t>
      </w:r>
      <w:r w:rsidR="00F769BC" w:rsidRPr="008A408F">
        <w:rPr>
          <w:sz w:val="22"/>
          <w:szCs w:val="22"/>
          <w:lang w:val="en-GB"/>
        </w:rPr>
        <w:fldChar w:fldCharType="end"/>
      </w:r>
      <w:r w:rsidR="00F769BC" w:rsidRPr="008A408F">
        <w:rPr>
          <w:sz w:val="22"/>
          <w:szCs w:val="22"/>
          <w:lang w:val="en-GB"/>
        </w:rPr>
        <w:fldChar w:fldCharType="begin" w:fldLock="1"/>
      </w:r>
      <w:r w:rsidR="0075371F" w:rsidRPr="008A408F">
        <w:rPr>
          <w:sz w:val="22"/>
          <w:szCs w:val="22"/>
          <w:lang w:val="en-GB"/>
        </w:rPr>
        <w:instrText>ADDIN CSL_CITATION { "citationItems" : [ { "id" : "ITEM-1",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"ITEM-1",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"mendeley" : { "formattedCitation" : "(Kordas, Harley and O\u2019Connor, 2011)", "plainTextFormattedCitation" : "(Kordas, Harley and O\u2019Connor, 2011)", "previouslyFormattedCitation" : "(Kordas, Harley and O\u2019Connor, 2011)" }, "properties" : {  }, "schema" : "https://github.com/citation-style-language/schema/raw/master/csl-citation.json" }</w:instrText>
      </w:r>
      <w:r w:rsidR="00F769BC" w:rsidRPr="008A408F">
        <w:rPr>
          <w:sz w:val="22"/>
          <w:szCs w:val="22"/>
          <w:lang w:val="en-GB"/>
        </w:rPr>
        <w:fldChar w:fldCharType="end"/>
      </w:r>
      <w:r w:rsidR="00C65BBC" w:rsidRPr="008A408F">
        <w:rPr>
          <w:sz w:val="22"/>
          <w:szCs w:val="22"/>
          <w:lang w:val="en-GB"/>
        </w:rPr>
        <w:t>.</w:t>
      </w:r>
      <w:r w:rsidR="00F24825" w:rsidRPr="008A408F">
        <w:rPr>
          <w:sz w:val="22"/>
          <w:szCs w:val="22"/>
          <w:lang w:val="en-GB"/>
        </w:rPr>
        <w:t xml:space="preserve"> </w:t>
      </w:r>
    </w:p>
    <w:p w:rsidR="00CB5862" w:rsidRPr="008A408F" w:rsidRDefault="00CB5862" w:rsidP="00997AED">
      <w:pPr>
        <w:jc w:val="both"/>
        <w:rPr>
          <w:b/>
          <w:sz w:val="38"/>
          <w:szCs w:val="38"/>
          <w:lang w:val="en-GB"/>
        </w:rPr>
      </w:pPr>
    </w:p>
    <w:p w:rsidR="006B7123" w:rsidRPr="008A408F" w:rsidRDefault="006B7123" w:rsidP="006B7123">
      <w:pPr>
        <w:jc w:val="both"/>
        <w:rPr>
          <w:sz w:val="32"/>
          <w:szCs w:val="32"/>
          <w:lang w:val="en-GB"/>
        </w:rPr>
      </w:pPr>
      <w:del w:id="123" w:author="mhasoba" w:date="2018-05-21T13:33:00Z">
        <w:r w:rsidRPr="008A408F" w:rsidDel="00EB4D0D">
          <w:rPr>
            <w:b/>
            <w:sz w:val="38"/>
            <w:szCs w:val="38"/>
            <w:lang w:val="en-GB"/>
          </w:rPr>
          <w:delText>Empirical M</w:delText>
        </w:r>
      </w:del>
      <w:ins w:id="124" w:author="mhasoba" w:date="2018-05-21T13:33:00Z">
        <w:r w:rsidR="00EB4D0D">
          <w:rPr>
            <w:b/>
            <w:sz w:val="38"/>
            <w:szCs w:val="38"/>
            <w:lang w:val="en-GB"/>
          </w:rPr>
          <w:t>M</w:t>
        </w:r>
      </w:ins>
      <w:r w:rsidRPr="008A408F">
        <w:rPr>
          <w:b/>
          <w:sz w:val="38"/>
          <w:szCs w:val="38"/>
          <w:lang w:val="en-GB"/>
        </w:rPr>
        <w:t>ethods</w:t>
      </w:r>
    </w:p>
    <w:p w:rsidR="006B7123" w:rsidRDefault="006B7123" w:rsidP="006B7123">
      <w:pPr>
        <w:jc w:val="both"/>
        <w:rPr>
          <w:ins w:id="125" w:author="mhasoba" w:date="2018-05-21T13:33:00Z"/>
          <w:sz w:val="32"/>
          <w:szCs w:val="32"/>
          <w:lang w:val="en-GB"/>
        </w:rPr>
      </w:pPr>
    </w:p>
    <w:p w:rsidR="00EB4D0D" w:rsidRDefault="00EB4D0D" w:rsidP="006B7123">
      <w:pPr>
        <w:jc w:val="both"/>
        <w:rPr>
          <w:ins w:id="126" w:author="mhasoba" w:date="2018-05-21T13:33:00Z"/>
          <w:lang w:val="en-GB"/>
        </w:rPr>
      </w:pPr>
      <w:ins w:id="127" w:author="mhasoba" w:date="2018-05-21T13:33:00Z">
        <w:r w:rsidRPr="008A408F">
          <w:rPr>
            <w:lang w:val="en-GB"/>
          </w:rPr>
          <w:t>We use</w:t>
        </w:r>
        <w:r>
          <w:rPr>
            <w:lang w:val="en-GB"/>
          </w:rPr>
          <w:t>d</w:t>
        </w:r>
        <w:r w:rsidRPr="008A408F">
          <w:rPr>
            <w:lang w:val="en-GB"/>
          </w:rPr>
          <w:t xml:space="preserve"> a space</w:t>
        </w:r>
        <w:r>
          <w:rPr>
            <w:lang w:val="en-GB"/>
          </w:rPr>
          <w:t>-</w:t>
        </w:r>
        <w:r w:rsidRPr="008A408F">
          <w:rPr>
            <w:lang w:val="en-GB"/>
          </w:rPr>
          <w:t>for</w:t>
        </w:r>
        <w:r>
          <w:rPr>
            <w:lang w:val="en-GB"/>
          </w:rPr>
          <w:t>-</w:t>
        </w:r>
        <w:r w:rsidRPr="008A408F">
          <w:rPr>
            <w:lang w:val="en-GB"/>
          </w:rPr>
          <w:t>time substitution for adaptation by sampling three aquatic invertebrate</w:t>
        </w:r>
        <w:r>
          <w:rPr>
            <w:lang w:val="en-GB"/>
          </w:rPr>
          <w:t xml:space="preserve"> taxa</w:t>
        </w:r>
        <w:r w:rsidRPr="008A408F">
          <w:rPr>
            <w:lang w:val="en-GB"/>
          </w:rPr>
          <w:t xml:space="preserve"> from a </w:t>
        </w:r>
        <w:r>
          <w:rPr>
            <w:lang w:val="en-GB"/>
          </w:rPr>
          <w:t xml:space="preserve">suite of experimental </w:t>
        </w:r>
        <w:r w:rsidRPr="008A408F">
          <w:rPr>
            <w:lang w:val="en-GB"/>
          </w:rPr>
          <w:t xml:space="preserve">mesocosm </w:t>
        </w:r>
        <w:r>
          <w:rPr>
            <w:lang w:val="en-GB"/>
          </w:rPr>
          <w:t>sites around</w:t>
        </w:r>
        <w:r w:rsidRPr="008A408F">
          <w:rPr>
            <w:lang w:val="en-GB"/>
          </w:rPr>
          <w:t xml:space="preserve"> the Iberian Peninsula</w:t>
        </w:r>
        <w:r>
          <w:rPr>
            <w:lang w:val="en-GB"/>
          </w:rPr>
          <w:t>,</w:t>
        </w:r>
        <w:r w:rsidRPr="008A408F">
          <w:rPr>
            <w:lang w:val="en-GB"/>
          </w:rPr>
          <w:t xml:space="preserve"> with sites located in regions </w:t>
        </w:r>
        <w:r>
          <w:rPr>
            <w:lang w:val="en-GB"/>
          </w:rPr>
          <w:t>that experienced diverse environmental conditions</w:t>
        </w:r>
        <w:r w:rsidRPr="008A408F">
          <w:rPr>
            <w:lang w:val="en-GB"/>
          </w:rPr>
          <w:t xml:space="preserve">. </w:t>
        </w:r>
        <w:r>
          <w:rPr>
            <w:lang w:val="en-GB"/>
          </w:rPr>
          <w:t>The focal insect</w:t>
        </w:r>
        <w:r w:rsidRPr="008A408F">
          <w:rPr>
            <w:lang w:val="en-GB"/>
          </w:rPr>
          <w:t xml:space="preserve"> </w:t>
        </w:r>
        <w:r>
          <w:rPr>
            <w:lang w:val="en-GB"/>
          </w:rPr>
          <w:t>taxa</w:t>
        </w:r>
        <w:r w:rsidRPr="008A408F">
          <w:rPr>
            <w:lang w:val="en-GB"/>
          </w:rPr>
          <w:t xml:space="preserve"> are </w:t>
        </w:r>
        <w:r>
          <w:rPr>
            <w:lang w:val="en-GB"/>
          </w:rPr>
          <w:t xml:space="preserve">geographically </w:t>
        </w:r>
        <w:r w:rsidRPr="008A408F">
          <w:rPr>
            <w:lang w:val="en-GB"/>
          </w:rPr>
          <w:t xml:space="preserve">widespread </w:t>
        </w:r>
        <w:r>
          <w:rPr>
            <w:lang w:val="en-GB"/>
          </w:rPr>
          <w:t>across</w:t>
        </w:r>
        <w:r w:rsidRPr="008A408F">
          <w:rPr>
            <w:lang w:val="en-GB"/>
          </w:rPr>
          <w:t xml:space="preserve"> Europe and </w:t>
        </w:r>
        <w:r>
          <w:rPr>
            <w:lang w:val="en-GB"/>
          </w:rPr>
          <w:t>occupy</w:t>
        </w:r>
        <w:r w:rsidRPr="008A408F">
          <w:rPr>
            <w:lang w:val="en-GB"/>
          </w:rPr>
          <w:t xml:space="preserve"> different ecological niches</w:t>
        </w:r>
        <w:r>
          <w:rPr>
            <w:lang w:val="en-GB"/>
          </w:rPr>
          <w:t xml:space="preserve"> in lentic systems</w:t>
        </w:r>
        <w:r w:rsidRPr="008A408F">
          <w:rPr>
            <w:lang w:val="en-GB"/>
          </w:rPr>
          <w:t xml:space="preserve">: a mobile swimming predator, a mobile swimming herbivore prey and a sediment-dwelling detrivore prey. </w:t>
        </w:r>
        <w:r>
          <w:rPr>
            <w:lang w:val="en-GB"/>
          </w:rPr>
          <w:t>We ask whether respiration rates of all three taxa differ between sites and look for changes in their TPCs. We consider these changes in respiration TPCs by comparing velocity TPCs and looking for relative differences in performance. Finally, we predict changes in predator search rates from mismatched velocity curves to look for changes in interaction strengths</w:t>
        </w:r>
        <w:r>
          <w:rPr>
            <w:rStyle w:val="CommentReference"/>
          </w:rPr>
          <w:commentReference w:id="128"/>
        </w:r>
        <w:r>
          <w:rPr>
            <w:lang w:val="en-GB"/>
          </w:rPr>
          <w:t>.</w:t>
        </w:r>
      </w:ins>
    </w:p>
    <w:p w:rsidR="00EB4D0D" w:rsidRPr="008A408F" w:rsidRDefault="00EB4D0D" w:rsidP="006B7123">
      <w:pPr>
        <w:jc w:val="both"/>
        <w:rPr>
          <w:sz w:val="32"/>
          <w:szCs w:val="32"/>
          <w:lang w:val="en-GB"/>
        </w:rPr>
      </w:pPr>
    </w:p>
    <w:p w:rsidR="006B7123" w:rsidRPr="008A408F" w:rsidRDefault="006B7123" w:rsidP="006B7123">
      <w:pPr>
        <w:jc w:val="both"/>
        <w:rPr>
          <w:lang w:val="en-GB"/>
        </w:rPr>
      </w:pPr>
      <w:r w:rsidRPr="008A408F">
        <w:rPr>
          <w:sz w:val="32"/>
          <w:szCs w:val="32"/>
          <w:lang w:val="en-GB"/>
        </w:rPr>
        <w:t>STUDY SITES</w:t>
      </w:r>
    </w:p>
    <w:p w:rsidR="006B7123" w:rsidRPr="008A408F" w:rsidRDefault="006B7123" w:rsidP="006B7123">
      <w:pPr>
        <w:ind w:firstLine="720"/>
        <w:jc w:val="both"/>
        <w:rPr>
          <w:lang w:val="en-GB"/>
        </w:rPr>
      </w:pPr>
      <w:del w:id="129" w:author="mhasoba" w:date="2018-05-21T13:34:00Z">
        <w:r w:rsidRPr="008A408F" w:rsidDel="00776600">
          <w:rPr>
            <w:lang w:val="en-GB"/>
          </w:rPr>
          <w:delText xml:space="preserve">To determine how </w:delText>
        </w:r>
        <w:r w:rsidR="003F328C" w:rsidRPr="008A408F" w:rsidDel="00776600">
          <w:rPr>
            <w:lang w:val="en-GB"/>
          </w:rPr>
          <w:delText>insect</w:delText>
        </w:r>
        <w:r w:rsidRPr="008A408F" w:rsidDel="00776600">
          <w:rPr>
            <w:lang w:val="en-GB"/>
          </w:rPr>
          <w:delText xml:space="preserve"> species have adapted to different </w:delText>
        </w:r>
        <w:r w:rsidR="00B50846" w:rsidDel="00776600">
          <w:rPr>
            <w:lang w:val="en-GB"/>
          </w:rPr>
          <w:delText>environmental</w:delText>
        </w:r>
        <w:r w:rsidRPr="008A408F" w:rsidDel="00776600">
          <w:rPr>
            <w:lang w:val="en-GB"/>
          </w:rPr>
          <w:delText xml:space="preserve"> conditions, we used a </w:delText>
        </w:r>
        <w:r w:rsidR="003F328C" w:rsidRPr="008A408F" w:rsidDel="00776600">
          <w:rPr>
            <w:lang w:val="en-GB"/>
          </w:rPr>
          <w:delText>space-for-</w:delText>
        </w:r>
        <w:r w:rsidRPr="008A408F" w:rsidDel="00776600">
          <w:rPr>
            <w:lang w:val="en-GB"/>
          </w:rPr>
          <w:delText xml:space="preserve">time substitution. </w:delText>
        </w:r>
      </w:del>
      <w:r w:rsidRPr="008A408F">
        <w:rPr>
          <w:lang w:val="en-GB"/>
        </w:rPr>
        <w:t xml:space="preserve">We measured oxygen consumption rates of </w:t>
      </w:r>
      <w:r w:rsidR="00371E12" w:rsidRPr="008A408F">
        <w:rPr>
          <w:lang w:val="en-GB"/>
        </w:rPr>
        <w:t>insects</w:t>
      </w:r>
      <w:r w:rsidRPr="008A408F">
        <w:rPr>
          <w:lang w:val="en-GB"/>
        </w:rPr>
        <w:t xml:space="preserve"> </w:t>
      </w:r>
      <w:r w:rsidR="00371E12" w:rsidRPr="008A408F">
        <w:rPr>
          <w:lang w:val="en-GB"/>
        </w:rPr>
        <w:t>from</w:t>
      </w:r>
      <w:r w:rsidRPr="008A408F">
        <w:rPr>
          <w:lang w:val="en-GB"/>
        </w:rPr>
        <w:t xml:space="preserve"> six sites</w:t>
      </w:r>
      <w:r w:rsidR="00371E12" w:rsidRPr="008A408F">
        <w:rPr>
          <w:lang w:val="en-GB"/>
        </w:rPr>
        <w:t xml:space="preserve"> around the Iberian Peninsula,</w:t>
      </w:r>
      <w:r w:rsidRPr="008A408F">
        <w:rPr>
          <w:lang w:val="en-GB"/>
        </w:rPr>
        <w:t xml:space="preserve"> that varied in altitude and </w:t>
      </w:r>
      <w:r w:rsidR="003F328C" w:rsidRPr="008A408F">
        <w:rPr>
          <w:lang w:val="en-GB"/>
        </w:rPr>
        <w:t>latitude</w:t>
      </w:r>
      <w:r w:rsidRPr="008A408F">
        <w:rPr>
          <w:lang w:val="en-GB"/>
        </w:rPr>
        <w:t xml:space="preserve"> (Fig </w:t>
      </w:r>
      <w:r w:rsidR="006E4E1E">
        <w:rPr>
          <w:lang w:val="en-GB"/>
        </w:rPr>
        <w:t>S1</w:t>
      </w:r>
      <w:r w:rsidRPr="008A408F">
        <w:rPr>
          <w:lang w:val="en-GB"/>
        </w:rPr>
        <w:t xml:space="preserve">). </w:t>
      </w:r>
      <w:r w:rsidR="00371E12" w:rsidRPr="008A408F">
        <w:rPr>
          <w:lang w:val="en-GB"/>
        </w:rPr>
        <w:t xml:space="preserve">At each site, </w:t>
      </w:r>
      <w:r w:rsidRPr="008A408F">
        <w:rPr>
          <w:lang w:val="en-GB"/>
        </w:rPr>
        <w:t>32 artificial mesocosm ponds (</w:t>
      </w:r>
      <w:r w:rsidR="003F328C" w:rsidRPr="008A408F">
        <w:rPr>
          <w:lang w:val="en-GB"/>
        </w:rPr>
        <w:t xml:space="preserve">each </w:t>
      </w:r>
      <w:r w:rsidRPr="008A408F">
        <w:rPr>
          <w:lang w:val="en-GB"/>
        </w:rPr>
        <w:t>320L)</w:t>
      </w:r>
      <w:r w:rsidR="003F328C" w:rsidRPr="008A408F">
        <w:rPr>
          <w:lang w:val="en-GB"/>
        </w:rPr>
        <w:t xml:space="preserve"> </w:t>
      </w:r>
      <w:r w:rsidRPr="008A408F">
        <w:rPr>
          <w:lang w:val="en-GB"/>
        </w:rPr>
        <w:t>were seeded with an assemblage of freshwater species</w:t>
      </w:r>
      <w:r w:rsidR="003F328C" w:rsidRPr="008A408F">
        <w:rPr>
          <w:lang w:val="en-GB"/>
        </w:rPr>
        <w:t xml:space="preserve"> collected from a </w:t>
      </w:r>
      <w:r w:rsidR="003F328C" w:rsidRPr="00B50846">
        <w:rPr>
          <w:lang w:val="en-GB"/>
        </w:rPr>
        <w:t xml:space="preserve">nearby </w:t>
      </w:r>
      <w:del w:id="130" w:author="Miguel Matias" w:date="2018-05-16T11:41:00Z">
        <w:r w:rsidR="003F328C" w:rsidRPr="00B50846" w:rsidDel="00CF2E89">
          <w:rPr>
            <w:lang w:val="en-GB"/>
          </w:rPr>
          <w:delText>pond</w:delText>
        </w:r>
        <w:r w:rsidR="00371E12" w:rsidRPr="008A408F" w:rsidDel="00CF2E89">
          <w:rPr>
            <w:lang w:val="en-GB"/>
          </w:rPr>
          <w:delText xml:space="preserve"> </w:delText>
        </w:r>
      </w:del>
      <w:ins w:id="131" w:author="Miguel Matias" w:date="2018-05-16T11:41:00Z">
        <w:r w:rsidR="00CF2E89">
          <w:rPr>
            <w:lang w:val="en-GB"/>
          </w:rPr>
          <w:t>water bodies (including lakes, ponds and small streams)</w:t>
        </w:r>
        <w:r w:rsidR="00CF2E89" w:rsidRPr="008A408F">
          <w:rPr>
            <w:lang w:val="en-GB"/>
          </w:rPr>
          <w:t xml:space="preserve"> </w:t>
        </w:r>
      </w:ins>
      <w:del w:id="132" w:author="Miguel Matias" w:date="2018-05-16T11:41:00Z">
        <w:r w:rsidR="00371E12" w:rsidRPr="008A408F" w:rsidDel="00CF2E89">
          <w:rPr>
            <w:lang w:val="en-GB"/>
          </w:rPr>
          <w:delText xml:space="preserve">in </w:delText>
        </w:r>
      </w:del>
      <w:ins w:id="133" w:author="Miguel Matias" w:date="2018-05-16T11:41:00Z">
        <w:r w:rsidR="00CF2E89">
          <w:rPr>
            <w:lang w:val="en-GB"/>
          </w:rPr>
          <w:t xml:space="preserve">during Autumn </w:t>
        </w:r>
      </w:ins>
      <w:ins w:id="134" w:author="Miguel Matias" w:date="2018-05-16T11:42:00Z">
        <w:r w:rsidR="00CF2E89">
          <w:rPr>
            <w:lang w:val="en-GB"/>
          </w:rPr>
          <w:t xml:space="preserve">(2014) </w:t>
        </w:r>
      </w:ins>
      <w:ins w:id="135" w:author="Miguel Matias" w:date="2018-05-16T11:41:00Z">
        <w:r w:rsidR="00CF2E89">
          <w:rPr>
            <w:lang w:val="en-GB"/>
          </w:rPr>
          <w:t xml:space="preserve">and Winter </w:t>
        </w:r>
      </w:ins>
      <w:ins w:id="136" w:author="Miguel Matias" w:date="2018-05-16T11:42:00Z">
        <w:r w:rsidR="00CF2E89">
          <w:rPr>
            <w:lang w:val="en-GB"/>
          </w:rPr>
          <w:t>(2014-</w:t>
        </w:r>
      </w:ins>
      <w:commentRangeStart w:id="137"/>
      <w:commentRangeStart w:id="138"/>
      <w:commentRangeStart w:id="139"/>
      <w:ins w:id="140" w:author="Becca Kordas" w:date="2018-04-03T12:08:00Z">
        <w:del w:id="141" w:author="Miguel Matias" w:date="2018-05-16T11:41:00Z">
          <w:r w:rsidR="00371E12" w:rsidRPr="008A408F" w:rsidDel="00CF2E89">
            <w:rPr>
              <w:lang w:val="en-GB"/>
            </w:rPr>
            <w:delText>(</w:delText>
          </w:r>
          <w:r w:rsidR="00371E12" w:rsidRPr="008A408F" w:rsidDel="00CF2E89">
            <w:rPr>
              <w:highlight w:val="yellow"/>
              <w:lang w:val="en-GB"/>
            </w:rPr>
            <w:delText>month??</w:delText>
          </w:r>
          <w:r w:rsidR="00371E12" w:rsidRPr="008A408F" w:rsidDel="00CF2E89">
            <w:rPr>
              <w:lang w:val="en-GB"/>
            </w:rPr>
            <w:delText>)</w:delText>
          </w:r>
        </w:del>
      </w:ins>
      <w:commentRangeEnd w:id="137"/>
      <w:del w:id="142" w:author="Miguel Matias" w:date="2018-05-16T11:41:00Z">
        <w:r w:rsidR="006B24F5" w:rsidRPr="008A408F" w:rsidDel="00CF2E89">
          <w:rPr>
            <w:rStyle w:val="CommentReference"/>
            <w:lang w:val="en-GB"/>
          </w:rPr>
          <w:commentReference w:id="137"/>
        </w:r>
        <w:commentRangeEnd w:id="138"/>
        <w:r w:rsidR="00B50846" w:rsidDel="00CF2E89">
          <w:rPr>
            <w:rStyle w:val="CommentReference"/>
          </w:rPr>
          <w:commentReference w:id="138"/>
        </w:r>
        <w:r w:rsidR="00371E12" w:rsidRPr="008A408F" w:rsidDel="00CF2E89">
          <w:rPr>
            <w:lang w:val="en-GB"/>
          </w:rPr>
          <w:delText xml:space="preserve"> </w:delText>
        </w:r>
      </w:del>
      <w:r w:rsidR="00371E12" w:rsidRPr="008A408F">
        <w:rPr>
          <w:lang w:val="en-GB"/>
        </w:rPr>
        <w:t>2015</w:t>
      </w:r>
      <w:commentRangeEnd w:id="139"/>
      <w:r w:rsidR="00CF2E89">
        <w:rPr>
          <w:rStyle w:val="CommentReference"/>
        </w:rPr>
        <w:commentReference w:id="139"/>
      </w:r>
      <w:ins w:id="143" w:author="Miguel Matias" w:date="2018-05-16T11:42:00Z">
        <w:r w:rsidR="00CF2E89">
          <w:rPr>
            <w:lang w:val="en-GB"/>
          </w:rPr>
          <w:t>)</w:t>
        </w:r>
      </w:ins>
      <w:r w:rsidRPr="008A408F">
        <w:rPr>
          <w:lang w:val="en-GB"/>
        </w:rPr>
        <w:t>. The communities in the</w:t>
      </w:r>
      <w:r w:rsidR="003F328C" w:rsidRPr="008A408F">
        <w:rPr>
          <w:lang w:val="en-GB"/>
        </w:rPr>
        <w:t xml:space="preserve"> mesocosms</w:t>
      </w:r>
      <w:r w:rsidRPr="008A408F">
        <w:rPr>
          <w:lang w:val="en-GB"/>
        </w:rPr>
        <w:t xml:space="preserve"> were then left to assemble naturally over the following two years. Most invertebrate species found in the ponds are efficient dispersers upon reaching adult stage and were found throughout ponds </w:t>
      </w:r>
      <w:ins w:id="144" w:author="Becca Kordas" w:date="2018-04-25T16:37:00Z">
        <w:r w:rsidR="00127404">
          <w:rPr>
            <w:lang w:val="en-GB"/>
          </w:rPr>
          <w:t xml:space="preserve">and </w:t>
        </w:r>
      </w:ins>
      <w:r w:rsidR="00F24825" w:rsidRPr="008A408F">
        <w:rPr>
          <w:lang w:val="en-GB"/>
        </w:rPr>
        <w:t>across</w:t>
      </w:r>
      <w:r w:rsidRPr="008A408F">
        <w:rPr>
          <w:lang w:val="en-GB"/>
        </w:rPr>
        <w:t xml:space="preserve"> site</w:t>
      </w:r>
      <w:r w:rsidR="00F24825" w:rsidRPr="008A408F">
        <w:rPr>
          <w:lang w:val="en-GB"/>
        </w:rPr>
        <w:t>s</w:t>
      </w:r>
      <w:r w:rsidRPr="008A408F">
        <w:rPr>
          <w:lang w:val="en-GB"/>
        </w:rPr>
        <w:t xml:space="preserve"> (Matias, unpublished data). </w:t>
      </w:r>
      <w:r w:rsidR="00127404">
        <w:rPr>
          <w:lang w:val="en-GB"/>
        </w:rPr>
        <w:t>We sampled the ponds</w:t>
      </w:r>
      <w:r w:rsidRPr="008A408F">
        <w:rPr>
          <w:lang w:val="en-GB"/>
        </w:rPr>
        <w:t xml:space="preserve"> </w:t>
      </w:r>
      <w:r w:rsidR="00127404">
        <w:rPr>
          <w:lang w:val="en-GB"/>
        </w:rPr>
        <w:t>during</w:t>
      </w:r>
      <w:r w:rsidRPr="008A408F">
        <w:rPr>
          <w:lang w:val="en-GB"/>
        </w:rPr>
        <w:t xml:space="preserve"> the local spring season at each site (April to </w:t>
      </w:r>
      <w:r w:rsidR="00CC06AB" w:rsidRPr="008A408F">
        <w:rPr>
          <w:lang w:val="en-GB"/>
        </w:rPr>
        <w:t>May</w:t>
      </w:r>
      <w:r w:rsidRPr="008A408F">
        <w:rPr>
          <w:lang w:val="en-GB"/>
        </w:rPr>
        <w:t xml:space="preserve"> 2017). Mesocosm temperatures were recorded with submerged loggers every hour </w:t>
      </w:r>
      <w:r w:rsidR="00127404">
        <w:rPr>
          <w:lang w:val="en-GB"/>
        </w:rPr>
        <w:t>starting when each site was constructed</w:t>
      </w:r>
      <w:r w:rsidRPr="008A408F">
        <w:rPr>
          <w:lang w:val="en-GB"/>
        </w:rPr>
        <w:t xml:space="preserve">. The sites experienced </w:t>
      </w:r>
      <w:r w:rsidR="006E4E1E">
        <w:rPr>
          <w:lang w:val="en-GB"/>
        </w:rPr>
        <w:t xml:space="preserve">significantly </w:t>
      </w:r>
      <w:r w:rsidRPr="008A408F">
        <w:rPr>
          <w:lang w:val="en-GB"/>
        </w:rPr>
        <w:t xml:space="preserve">different </w:t>
      </w:r>
      <w:r w:rsidR="00DB600D" w:rsidRPr="008A408F">
        <w:rPr>
          <w:lang w:val="en-GB"/>
        </w:rPr>
        <w:t>thermal regimes</w:t>
      </w:r>
      <w:r w:rsidR="006E4E1E">
        <w:rPr>
          <w:lang w:val="en-GB"/>
        </w:rPr>
        <w:t xml:space="preserve"> (Fig</w:t>
      </w:r>
      <w:r w:rsidR="007E2161">
        <w:rPr>
          <w:lang w:val="en-GB"/>
        </w:rPr>
        <w:t>ure</w:t>
      </w:r>
      <w:r w:rsidR="006E4E1E">
        <w:rPr>
          <w:lang w:val="en-GB"/>
        </w:rPr>
        <w:t xml:space="preserve"> 2)</w:t>
      </w:r>
      <w:r w:rsidR="00DB600D" w:rsidRPr="008A408F">
        <w:rPr>
          <w:lang w:val="en-GB"/>
        </w:rPr>
        <w:t xml:space="preserve"> and</w:t>
      </w:r>
      <w:r w:rsidRPr="008A408F">
        <w:rPr>
          <w:lang w:val="en-GB"/>
        </w:rPr>
        <w:t xml:space="preserve"> </w:t>
      </w:r>
      <w:r w:rsidR="00EC11B1" w:rsidRPr="008A408F">
        <w:rPr>
          <w:lang w:val="en-GB"/>
        </w:rPr>
        <w:t>mean</w:t>
      </w:r>
      <w:r w:rsidRPr="008A408F">
        <w:rPr>
          <w:lang w:val="en-GB"/>
        </w:rPr>
        <w:t xml:space="preserve"> temperatures</w:t>
      </w:r>
      <w:r w:rsidR="00727429">
        <w:rPr>
          <w:lang w:val="en-GB"/>
        </w:rPr>
        <w:t xml:space="preserve"> (+/- </w:t>
      </w:r>
      <w:r w:rsidR="005A4726">
        <w:rPr>
          <w:lang w:val="en-GB"/>
        </w:rPr>
        <w:t>95%</w:t>
      </w:r>
      <w:r w:rsidR="00727429">
        <w:rPr>
          <w:lang w:val="en-GB"/>
        </w:rPr>
        <w:t>CI)</w:t>
      </w:r>
      <w:r w:rsidRPr="008A408F">
        <w:rPr>
          <w:lang w:val="en-GB"/>
        </w:rPr>
        <w:t>: Pe</w:t>
      </w:r>
      <w:r w:rsidRPr="008A408F">
        <w:rPr>
          <w:rFonts w:cs="Lucida Grande"/>
          <w:lang w:val="en-GB"/>
        </w:rPr>
        <w:t>ñalara (7.35</w:t>
      </w:r>
      <w:r w:rsidR="00727429">
        <w:rPr>
          <w:rFonts w:cs="Lucida Grande"/>
          <w:lang w:val="en-GB"/>
        </w:rPr>
        <w:t xml:space="preserve"> </w:t>
      </w:r>
      <w:r w:rsidRPr="008A408F">
        <w:rPr>
          <w:rFonts w:cs="Lucida Grande"/>
          <w:lang w:val="en-GB"/>
        </w:rPr>
        <w:t>±</w:t>
      </w:r>
      <w:r w:rsidR="00727429">
        <w:rPr>
          <w:rFonts w:cs="Lucida Grande"/>
          <w:lang w:val="en-GB"/>
        </w:rPr>
        <w:t xml:space="preserve"> </w:t>
      </w:r>
      <w:r w:rsidRPr="008A408F">
        <w:rPr>
          <w:rFonts w:cs="Lucida Grande"/>
          <w:lang w:val="en-GB"/>
        </w:rPr>
        <w:t>0.05°C), Jaca (11.05</w:t>
      </w:r>
      <w:r w:rsidR="00727429">
        <w:rPr>
          <w:rFonts w:cs="Lucida Grande"/>
          <w:lang w:val="en-GB"/>
        </w:rPr>
        <w:t xml:space="preserve"> </w:t>
      </w:r>
      <w:r w:rsidRPr="008A408F">
        <w:rPr>
          <w:rFonts w:cs="Lucida Grande"/>
          <w:lang w:val="en-GB"/>
        </w:rPr>
        <w:t>±</w:t>
      </w:r>
      <w:r w:rsidR="00727429">
        <w:rPr>
          <w:rFonts w:cs="Lucida Grande"/>
          <w:lang w:val="en-GB"/>
        </w:rPr>
        <w:t xml:space="preserve"> </w:t>
      </w:r>
      <w:r w:rsidRPr="008A408F">
        <w:rPr>
          <w:rFonts w:cs="Lucida Grande"/>
          <w:lang w:val="en-GB"/>
        </w:rPr>
        <w:t>0.04°C), Porto (12.7</w:t>
      </w:r>
      <w:r w:rsidR="00727429">
        <w:rPr>
          <w:rFonts w:cs="Lucida Grande"/>
          <w:lang w:val="en-GB"/>
        </w:rPr>
        <w:t xml:space="preserve"> </w:t>
      </w:r>
      <w:r w:rsidRPr="008A408F">
        <w:rPr>
          <w:rFonts w:cs="Lucida Grande"/>
          <w:lang w:val="en-GB"/>
        </w:rPr>
        <w:t>±</w:t>
      </w:r>
      <w:r w:rsidR="00727429">
        <w:rPr>
          <w:rFonts w:cs="Lucida Grande"/>
          <w:lang w:val="en-GB"/>
        </w:rPr>
        <w:t xml:space="preserve"> </w:t>
      </w:r>
      <w:r w:rsidRPr="008A408F">
        <w:rPr>
          <w:rFonts w:cs="Lucida Grande"/>
          <w:lang w:val="en-GB"/>
        </w:rPr>
        <w:t>0.03°C), Toledo (13.47</w:t>
      </w:r>
      <w:ins w:id="145" w:author="Becca Kordas" w:date="2018-04-25T16:43:00Z">
        <w:r w:rsidR="00727429">
          <w:rPr>
            <w:rFonts w:cs="Lucida Grande"/>
            <w:lang w:val="en-GB"/>
          </w:rPr>
          <w:t xml:space="preserve"> </w:t>
        </w:r>
      </w:ins>
      <w:r w:rsidRPr="008A408F">
        <w:rPr>
          <w:rFonts w:cs="Lucida Grande"/>
          <w:lang w:val="en-GB"/>
        </w:rPr>
        <w:t>±</w:t>
      </w:r>
      <w:ins w:id="146" w:author="Becca Kordas" w:date="2018-04-25T16:43:00Z">
        <w:r w:rsidR="00727429">
          <w:rPr>
            <w:rFonts w:cs="Lucida Grande"/>
            <w:lang w:val="en-GB"/>
          </w:rPr>
          <w:t xml:space="preserve"> </w:t>
        </w:r>
      </w:ins>
      <w:r w:rsidRPr="008A408F">
        <w:rPr>
          <w:rFonts w:cs="Lucida Grande"/>
          <w:lang w:val="en-GB"/>
        </w:rPr>
        <w:t>0.03°C), Évora (14.92</w:t>
      </w:r>
      <w:ins w:id="147" w:author="Becca Kordas" w:date="2018-04-25T16:43:00Z">
        <w:r w:rsidR="00727429">
          <w:rPr>
            <w:rFonts w:cs="Lucida Grande"/>
            <w:lang w:val="en-GB"/>
          </w:rPr>
          <w:t xml:space="preserve"> </w:t>
        </w:r>
      </w:ins>
      <w:r w:rsidRPr="008A408F">
        <w:rPr>
          <w:rFonts w:cs="Lucida Grande"/>
          <w:lang w:val="en-GB"/>
        </w:rPr>
        <w:t>±</w:t>
      </w:r>
      <w:ins w:id="148" w:author="Becca Kordas" w:date="2018-04-25T16:43:00Z">
        <w:r w:rsidR="00727429">
          <w:rPr>
            <w:rFonts w:cs="Lucida Grande"/>
            <w:lang w:val="en-GB"/>
          </w:rPr>
          <w:t xml:space="preserve"> </w:t>
        </w:r>
      </w:ins>
      <w:r w:rsidRPr="008A408F">
        <w:rPr>
          <w:rFonts w:cs="Lucida Grande"/>
          <w:lang w:val="en-GB"/>
        </w:rPr>
        <w:t>0.03°C) and Murcia (16.23</w:t>
      </w:r>
      <w:ins w:id="149" w:author="Becca Kordas" w:date="2018-04-25T16:43:00Z">
        <w:r w:rsidR="00727429">
          <w:rPr>
            <w:rFonts w:cs="Lucida Grande"/>
            <w:lang w:val="en-GB"/>
          </w:rPr>
          <w:t xml:space="preserve"> </w:t>
        </w:r>
      </w:ins>
      <w:r w:rsidRPr="008A408F">
        <w:rPr>
          <w:rFonts w:cs="Lucida Grande"/>
          <w:lang w:val="en-GB"/>
        </w:rPr>
        <w:t>±</w:t>
      </w:r>
      <w:ins w:id="150" w:author="Becca Kordas" w:date="2018-04-25T16:43:00Z">
        <w:r w:rsidR="00727429">
          <w:rPr>
            <w:rFonts w:cs="Lucida Grande"/>
            <w:lang w:val="en-GB"/>
          </w:rPr>
          <w:t xml:space="preserve"> </w:t>
        </w:r>
      </w:ins>
      <w:r w:rsidRPr="008A408F">
        <w:rPr>
          <w:rFonts w:cs="Lucida Grande"/>
          <w:lang w:val="en-GB"/>
        </w:rPr>
        <w:t>0.03°C).</w:t>
      </w:r>
    </w:p>
    <w:p w:rsidR="006B7123" w:rsidRPr="008A408F" w:rsidRDefault="006B7123" w:rsidP="006B7123">
      <w:pPr>
        <w:jc w:val="both"/>
        <w:rPr>
          <w:sz w:val="32"/>
          <w:szCs w:val="32"/>
          <w:lang w:val="en-GB"/>
        </w:rPr>
      </w:pPr>
    </w:p>
    <w:p w:rsidR="006B7123" w:rsidRPr="008A408F" w:rsidRDefault="006B7123" w:rsidP="006B7123">
      <w:pPr>
        <w:jc w:val="both"/>
        <w:rPr>
          <w:lang w:val="en-GB"/>
        </w:rPr>
      </w:pPr>
      <w:r w:rsidRPr="008A408F">
        <w:rPr>
          <w:sz w:val="32"/>
          <w:szCs w:val="32"/>
          <w:lang w:val="en-GB"/>
        </w:rPr>
        <w:t>STUDY ORGANISMS</w:t>
      </w:r>
    </w:p>
    <w:p w:rsidR="006B7123" w:rsidRPr="008A408F" w:rsidRDefault="006B7123" w:rsidP="006B7123">
      <w:pPr>
        <w:ind w:firstLine="720"/>
        <w:jc w:val="both"/>
        <w:rPr>
          <w:lang w:val="en-GB"/>
        </w:rPr>
      </w:pPr>
      <w:r w:rsidRPr="008A408F">
        <w:rPr>
          <w:lang w:val="en-GB"/>
        </w:rPr>
        <w:t>Experiments were carried out on</w:t>
      </w:r>
      <w:r w:rsidR="00B2030F" w:rsidRPr="008A408F">
        <w:rPr>
          <w:lang w:val="en-GB"/>
        </w:rPr>
        <w:t xml:space="preserve"> three</w:t>
      </w:r>
      <w:r w:rsidRPr="008A408F">
        <w:rPr>
          <w:lang w:val="en-GB"/>
        </w:rPr>
        <w:t xml:space="preserve"> </w:t>
      </w:r>
      <w:ins w:id="151" w:author="Miguel Matias" w:date="2018-05-16T11:46:00Z">
        <w:r w:rsidR="00CF2E89">
          <w:rPr>
            <w:lang w:val="en-GB"/>
          </w:rPr>
          <w:t xml:space="preserve">aquatic </w:t>
        </w:r>
      </w:ins>
      <w:r w:rsidR="00371E12" w:rsidRPr="008A408F">
        <w:rPr>
          <w:lang w:val="en-GB"/>
        </w:rPr>
        <w:t xml:space="preserve">insect </w:t>
      </w:r>
      <w:r w:rsidR="001C7448">
        <w:rPr>
          <w:lang w:val="en-GB"/>
        </w:rPr>
        <w:t>taxa</w:t>
      </w:r>
      <w:r w:rsidR="001C7448" w:rsidRPr="008A408F">
        <w:rPr>
          <w:lang w:val="en-GB"/>
        </w:rPr>
        <w:t xml:space="preserve"> </w:t>
      </w:r>
      <w:del w:id="152" w:author="Miguel Matias" w:date="2018-05-16T11:46:00Z">
        <w:r w:rsidRPr="008A408F" w:rsidDel="00CF2E89">
          <w:rPr>
            <w:lang w:val="en-GB"/>
          </w:rPr>
          <w:delText xml:space="preserve">native to ponds of </w:delText>
        </w:r>
      </w:del>
      <w:ins w:id="153" w:author="Miguel Matias" w:date="2018-05-16T11:46:00Z">
        <w:r w:rsidR="00CF2E89">
          <w:rPr>
            <w:lang w:val="en-GB"/>
          </w:rPr>
          <w:t xml:space="preserve">from </w:t>
        </w:r>
      </w:ins>
      <w:r w:rsidRPr="008A408F">
        <w:rPr>
          <w:lang w:val="en-GB"/>
        </w:rPr>
        <w:t xml:space="preserve">the Iberian Peninsula. Individuals were collected with 500μm mesh nets from </w:t>
      </w:r>
      <w:del w:id="154" w:author="Miguel Matias" w:date="2018-05-16T11:46:00Z">
        <w:r w:rsidRPr="008A408F" w:rsidDel="00CF2E89">
          <w:rPr>
            <w:lang w:val="en-GB"/>
          </w:rPr>
          <w:delText xml:space="preserve">their </w:delText>
        </w:r>
      </w:del>
      <w:ins w:id="155" w:author="Miguel Matias" w:date="2018-05-16T11:46:00Z">
        <w:r w:rsidR="00CF2E89">
          <w:rPr>
            <w:lang w:val="en-GB"/>
          </w:rPr>
          <w:t xml:space="preserve">freshwater </w:t>
        </w:r>
        <w:commentRangeStart w:id="156"/>
        <w:r w:rsidR="00CF2E89">
          <w:rPr>
            <w:lang w:val="en-GB"/>
          </w:rPr>
          <w:t xml:space="preserve">mesocosms </w:t>
        </w:r>
        <w:commentRangeEnd w:id="156"/>
        <w:r w:rsidR="00CF2E89">
          <w:rPr>
            <w:rStyle w:val="CommentReference"/>
          </w:rPr>
          <w:commentReference w:id="156"/>
        </w:r>
      </w:ins>
      <w:del w:id="157" w:author="Miguel Matias" w:date="2018-05-16T11:46:00Z">
        <w:r w:rsidRPr="008A408F" w:rsidDel="00CF2E89">
          <w:rPr>
            <w:lang w:val="en-GB"/>
          </w:rPr>
          <w:delText xml:space="preserve">home ponds </w:delText>
        </w:r>
      </w:del>
      <w:r w:rsidRPr="008A408F">
        <w:rPr>
          <w:lang w:val="en-GB"/>
        </w:rPr>
        <w:t>and were identified to</w:t>
      </w:r>
      <w:r w:rsidR="005A4726">
        <w:rPr>
          <w:lang w:val="en-GB"/>
        </w:rPr>
        <w:t xml:space="preserve"> genus level or</w:t>
      </w:r>
      <w:r w:rsidRPr="008A408F">
        <w:rPr>
          <w:lang w:val="en-GB"/>
        </w:rPr>
        <w:t xml:space="preserve"> species level following experiments and preservation. We targeted species based on and trophic level (predator vs. prey)</w:t>
      </w:r>
      <w:r w:rsidR="00BE170B">
        <w:rPr>
          <w:lang w:val="en-GB"/>
        </w:rPr>
        <w:t xml:space="preserve"> </w:t>
      </w:r>
      <w:r w:rsidR="007E2161">
        <w:rPr>
          <w:lang w:val="en-GB"/>
        </w:rPr>
        <w:t>and</w:t>
      </w:r>
      <w:r w:rsidRPr="008A408F">
        <w:rPr>
          <w:lang w:val="en-GB"/>
        </w:rPr>
        <w:t xml:space="preserve"> </w:t>
      </w:r>
      <w:r w:rsidR="00BE170B" w:rsidRPr="008A408F">
        <w:rPr>
          <w:lang w:val="en-GB"/>
        </w:rPr>
        <w:t>abundance at each site (</w:t>
      </w:r>
      <w:r w:rsidR="00BE170B">
        <w:rPr>
          <w:lang w:val="en-GB"/>
        </w:rPr>
        <w:t xml:space="preserve">minimum </w:t>
      </w:r>
      <w:r w:rsidR="00BE170B" w:rsidRPr="008A408F">
        <w:rPr>
          <w:lang w:val="en-GB"/>
        </w:rPr>
        <w:t>100 individuals)</w:t>
      </w:r>
      <w:r w:rsidR="00BE170B">
        <w:rPr>
          <w:lang w:val="en-GB"/>
        </w:rPr>
        <w:t xml:space="preserve">. </w:t>
      </w:r>
      <w:r w:rsidRPr="008A408F">
        <w:rPr>
          <w:lang w:val="en-GB"/>
        </w:rPr>
        <w:t xml:space="preserve">Not all species were found in sufficient </w:t>
      </w:r>
      <w:del w:id="158" w:author="Miguel Matias" w:date="2018-05-16T11:47:00Z">
        <w:r w:rsidR="00BE170B" w:rsidDel="00CF2E89">
          <w:rPr>
            <w:lang w:val="en-GB"/>
          </w:rPr>
          <w:delText>abundance</w:delText>
        </w:r>
        <w:r w:rsidR="00BE170B" w:rsidRPr="008A408F" w:rsidDel="00CF2E89">
          <w:rPr>
            <w:lang w:val="en-GB"/>
          </w:rPr>
          <w:delText xml:space="preserve"> </w:delText>
        </w:r>
      </w:del>
      <w:ins w:id="159" w:author="Miguel Matias" w:date="2018-05-16T11:47:00Z">
        <w:r w:rsidR="00CF2E89">
          <w:rPr>
            <w:lang w:val="en-GB"/>
          </w:rPr>
          <w:t>numbers needed for conducting the experimental trial</w:t>
        </w:r>
        <w:r w:rsidR="00CF2E89" w:rsidRPr="008A408F">
          <w:rPr>
            <w:lang w:val="en-GB"/>
          </w:rPr>
          <w:t xml:space="preserve"> </w:t>
        </w:r>
      </w:ins>
      <w:r w:rsidRPr="008A408F">
        <w:rPr>
          <w:lang w:val="en-GB"/>
        </w:rPr>
        <w:t>at all six sites (</w:t>
      </w:r>
      <w:r w:rsidR="007E2161">
        <w:rPr>
          <w:lang w:val="en-GB"/>
        </w:rPr>
        <w:t xml:space="preserve">Supplementary material </w:t>
      </w:r>
      <w:r w:rsidR="00124046" w:rsidRPr="008A408F">
        <w:rPr>
          <w:lang w:val="en-GB"/>
        </w:rPr>
        <w:t>Table S1</w:t>
      </w:r>
      <w:r w:rsidRPr="008A408F">
        <w:rPr>
          <w:lang w:val="en-GB"/>
        </w:rPr>
        <w:t xml:space="preserve">). </w:t>
      </w:r>
    </w:p>
    <w:p w:rsidR="006B7123" w:rsidRPr="008A408F" w:rsidRDefault="007E2161" w:rsidP="002E329A">
      <w:pPr>
        <w:ind w:firstLine="720"/>
        <w:jc w:val="both"/>
        <w:rPr>
          <w:lang w:val="en-GB"/>
        </w:rPr>
      </w:pPr>
      <w:r w:rsidRPr="008A408F">
        <w:rPr>
          <w:lang w:val="en-GB"/>
        </w:rPr>
        <w:t>Differences in locomot</w:t>
      </w:r>
      <w:r>
        <w:rPr>
          <w:lang w:val="en-GB"/>
        </w:rPr>
        <w:t>ion</w:t>
      </w:r>
      <w:r w:rsidRPr="008A408F">
        <w:rPr>
          <w:lang w:val="en-GB"/>
        </w:rPr>
        <w:t xml:space="preserve"> result in changes in the relative velocities of prey and predator </w:t>
      </w:r>
      <w:r w:rsidR="00F769BC" w:rsidRPr="008A408F">
        <w:rPr>
          <w:lang w:val="en-GB"/>
        </w:rPr>
        <w:fldChar w:fldCharType="begin" w:fldLock="1"/>
      </w:r>
      <w:r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769BC" w:rsidRPr="008A408F">
        <w:rPr>
          <w:lang w:val="en-GB"/>
        </w:rPr>
        <w:fldChar w:fldCharType="separate"/>
      </w:r>
      <w:r w:rsidRPr="008A408F">
        <w:rPr>
          <w:noProof/>
          <w:lang w:val="en-GB"/>
        </w:rPr>
        <w:t>(Pawar, Dell and Savage, 2012)</w:t>
      </w:r>
      <w:r w:rsidR="00F769BC" w:rsidRPr="008A408F">
        <w:rPr>
          <w:lang w:val="en-GB"/>
        </w:rPr>
        <w:fldChar w:fldCharType="end"/>
      </w:r>
      <w:r w:rsidRPr="008A408F">
        <w:rPr>
          <w:lang w:val="en-GB"/>
        </w:rPr>
        <w:t>.</w:t>
      </w:r>
      <w:r>
        <w:rPr>
          <w:lang w:val="en-GB"/>
        </w:rPr>
        <w:t xml:space="preserve"> </w:t>
      </w:r>
      <w:r w:rsidR="005A4726">
        <w:rPr>
          <w:lang w:val="en-GB"/>
        </w:rPr>
        <w:t xml:space="preserve">We carried out </w:t>
      </w:r>
      <w:r>
        <w:rPr>
          <w:lang w:val="en-GB"/>
        </w:rPr>
        <w:t xml:space="preserve">overnight </w:t>
      </w:r>
      <w:r w:rsidR="005A4726">
        <w:rPr>
          <w:lang w:val="en-GB"/>
        </w:rPr>
        <w:t xml:space="preserve">feeding trials to determine </w:t>
      </w:r>
      <w:r w:rsidR="00D55C30">
        <w:rPr>
          <w:lang w:val="en-GB"/>
        </w:rPr>
        <w:t xml:space="preserve">the </w:t>
      </w:r>
      <w:r>
        <w:rPr>
          <w:lang w:val="en-GB"/>
        </w:rPr>
        <w:t xml:space="preserve">relationship between all taxa and identified </w:t>
      </w:r>
      <w:r>
        <w:rPr>
          <w:i/>
          <w:lang w:val="en-GB"/>
        </w:rPr>
        <w:t xml:space="preserve">S. striolatum </w:t>
      </w:r>
      <w:r>
        <w:rPr>
          <w:lang w:val="en-GB"/>
        </w:rPr>
        <w:t>as a predator</w:t>
      </w:r>
      <w:r w:rsidR="00D55C30">
        <w:rPr>
          <w:i/>
          <w:lang w:val="en-GB"/>
        </w:rPr>
        <w:t xml:space="preserve"> </w:t>
      </w:r>
      <w:r w:rsidR="00D55C30">
        <w:rPr>
          <w:lang w:val="en-GB"/>
        </w:rPr>
        <w:t>(</w:t>
      </w:r>
      <w:r>
        <w:rPr>
          <w:lang w:val="en-GB"/>
        </w:rPr>
        <w:t xml:space="preserve">Supplementary material). </w:t>
      </w:r>
      <w:r w:rsidR="00BE170B" w:rsidRPr="007E2161">
        <w:rPr>
          <w:lang w:val="en-GB"/>
        </w:rPr>
        <w:t>The</w:t>
      </w:r>
      <w:r w:rsidR="00BE170B" w:rsidRPr="008A408F">
        <w:rPr>
          <w:lang w:val="en-GB"/>
        </w:rPr>
        <w:t xml:space="preserve"> </w:t>
      </w:r>
      <w:r w:rsidR="006B7123" w:rsidRPr="008A408F">
        <w:rPr>
          <w:lang w:val="en-GB"/>
        </w:rPr>
        <w:t>foraging strategy</w:t>
      </w:r>
      <w:r w:rsidR="00BE170B">
        <w:rPr>
          <w:lang w:val="en-GB"/>
        </w:rPr>
        <w:t xml:space="preserve"> of the predator </w:t>
      </w:r>
      <w:r w:rsidR="005A4726">
        <w:rPr>
          <w:lang w:val="en-GB"/>
        </w:rPr>
        <w:t>on</w:t>
      </w:r>
      <w:r w:rsidR="00BE170B">
        <w:rPr>
          <w:lang w:val="en-GB"/>
        </w:rPr>
        <w:t xml:space="preserve"> each prey</w:t>
      </w:r>
      <w:r w:rsidR="006B7123" w:rsidRPr="008A408F">
        <w:rPr>
          <w:lang w:val="en-GB"/>
        </w:rPr>
        <w:t xml:space="preserve"> was determined based on </w:t>
      </w:r>
      <w:r w:rsidR="00BE170B">
        <w:rPr>
          <w:lang w:val="en-GB"/>
        </w:rPr>
        <w:t>the</w:t>
      </w:r>
      <w:r w:rsidR="006B7123" w:rsidRPr="008A408F">
        <w:rPr>
          <w:lang w:val="en-GB"/>
        </w:rPr>
        <w:t xml:space="preserve"> morphology and locomotive behaviour</w:t>
      </w:r>
      <w:r w:rsidR="007A412D" w:rsidRPr="008A408F">
        <w:rPr>
          <w:lang w:val="en-GB"/>
        </w:rPr>
        <w:t xml:space="preserve"> of each prey taxa</w:t>
      </w:r>
      <w:r w:rsidR="006B7123" w:rsidRPr="008A408F">
        <w:rPr>
          <w:lang w:val="en-GB"/>
        </w:rPr>
        <w:t xml:space="preserve">. In their </w:t>
      </w:r>
      <w:r>
        <w:rPr>
          <w:lang w:val="en-GB"/>
        </w:rPr>
        <w:t>aquatic</w:t>
      </w:r>
      <w:r w:rsidR="006B7123" w:rsidRPr="008A408F">
        <w:rPr>
          <w:lang w:val="en-GB"/>
        </w:rPr>
        <w:t xml:space="preserve"> stage, </w:t>
      </w:r>
      <w:r w:rsidR="00BE170B" w:rsidRPr="008A408F">
        <w:rPr>
          <w:i/>
          <w:lang w:val="en-GB"/>
        </w:rPr>
        <w:t>S. striolatum</w:t>
      </w:r>
      <w:r w:rsidR="00BE170B">
        <w:rPr>
          <w:i/>
          <w:lang w:val="en-GB"/>
        </w:rPr>
        <w:t xml:space="preserve"> </w:t>
      </w:r>
      <w:r w:rsidR="00BE170B" w:rsidRPr="007E2161">
        <w:rPr>
          <w:lang w:val="en-GB"/>
        </w:rPr>
        <w:t>(predator)</w:t>
      </w:r>
      <w:r w:rsidR="00BE170B">
        <w:rPr>
          <w:lang w:val="en-GB"/>
        </w:rPr>
        <w:t xml:space="preserve"> and</w:t>
      </w:r>
      <w:r w:rsidR="00BE170B" w:rsidRPr="008A408F">
        <w:rPr>
          <w:lang w:val="en-GB"/>
        </w:rPr>
        <w:t xml:space="preserve"> </w:t>
      </w:r>
      <w:r w:rsidR="006B7123" w:rsidRPr="008A408F">
        <w:rPr>
          <w:i/>
          <w:lang w:val="en-GB"/>
        </w:rPr>
        <w:t>C. dipterum</w:t>
      </w:r>
      <w:r w:rsidR="00BE170B">
        <w:rPr>
          <w:i/>
          <w:lang w:val="en-GB"/>
        </w:rPr>
        <w:t xml:space="preserve"> </w:t>
      </w:r>
      <w:r w:rsidR="00BE170B" w:rsidRPr="007E2161">
        <w:rPr>
          <w:lang w:val="en-GB"/>
        </w:rPr>
        <w:t>(prey)</w:t>
      </w:r>
      <w:r w:rsidR="006B7123" w:rsidRPr="008A408F">
        <w:rPr>
          <w:lang w:val="en-GB"/>
        </w:rPr>
        <w:t xml:space="preserve"> are free-swimming pelagic species </w:t>
      </w:r>
      <w:r w:rsidR="00F769BC" w:rsidRPr="008A408F">
        <w:rPr>
          <w:lang w:val="en-GB"/>
        </w:rPr>
        <w:fldChar w:fldCharType="begin" w:fldLock="1"/>
      </w:r>
      <w:r w:rsidR="006B7123" w:rsidRPr="008A408F">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sidR="00F769BC" w:rsidRPr="008A408F">
        <w:rPr>
          <w:lang w:val="en-GB"/>
        </w:rPr>
        <w:fldChar w:fldCharType="separate"/>
      </w:r>
      <w:r w:rsidR="006B7123" w:rsidRPr="008A408F">
        <w:rPr>
          <w:noProof/>
          <w:lang w:val="en-GB"/>
        </w:rPr>
        <w:t>(Merritt and Cummins, 1996; Bauernfeind and Soldan, 2012)</w:t>
      </w:r>
      <w:r w:rsidR="00F769BC" w:rsidRPr="008A408F">
        <w:rPr>
          <w:lang w:val="en-GB"/>
        </w:rPr>
        <w:fldChar w:fldCharType="end"/>
      </w:r>
      <w:r w:rsidR="006B7123" w:rsidRPr="008A408F">
        <w:rPr>
          <w:lang w:val="en-GB"/>
        </w:rPr>
        <w:t xml:space="preserve">. In contrast, </w:t>
      </w:r>
      <w:r w:rsidR="006B7123" w:rsidRPr="008A408F">
        <w:rPr>
          <w:i/>
          <w:lang w:val="en-GB"/>
        </w:rPr>
        <w:t>Chironomus</w:t>
      </w:r>
      <w:r w:rsidR="006B7123" w:rsidRPr="008A408F">
        <w:rPr>
          <w:lang w:val="en-GB"/>
        </w:rPr>
        <w:t xml:space="preserve"> spp. </w:t>
      </w:r>
      <w:r w:rsidR="00BE170B">
        <w:rPr>
          <w:lang w:val="en-GB"/>
        </w:rPr>
        <w:t xml:space="preserve">(prey) </w:t>
      </w:r>
      <w:r w:rsidR="006B7123" w:rsidRPr="008A408F">
        <w:rPr>
          <w:lang w:val="en-GB"/>
        </w:rPr>
        <w:t>are benthic and found mostly</w:t>
      </w:r>
      <w:r w:rsidR="00B2030F" w:rsidRPr="008A408F">
        <w:rPr>
          <w:lang w:val="en-GB"/>
        </w:rPr>
        <w:t xml:space="preserve"> living</w:t>
      </w:r>
      <w:r w:rsidR="006B7123" w:rsidRPr="008A408F">
        <w:rPr>
          <w:lang w:val="en-GB"/>
        </w:rPr>
        <w:t xml:space="preserve"> in the sediment </w:t>
      </w:r>
      <w:r w:rsidR="00F769BC" w:rsidRPr="008A408F">
        <w:rPr>
          <w:lang w:val="en-GB"/>
        </w:rPr>
        <w:fldChar w:fldCharType="begin" w:fldLock="1"/>
      </w:r>
      <w:r w:rsidR="006B7123" w:rsidRPr="008A408F">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sidR="00F769BC" w:rsidRPr="008A408F">
        <w:rPr>
          <w:lang w:val="en-GB"/>
        </w:rPr>
        <w:fldChar w:fldCharType="separate"/>
      </w:r>
      <w:r w:rsidR="006B7123" w:rsidRPr="008A408F">
        <w:rPr>
          <w:noProof/>
          <w:lang w:val="en-GB"/>
        </w:rPr>
        <w:t>(Cranston, Pinder and Armitage, 1995)</w:t>
      </w:r>
      <w:r w:rsidR="00F769BC" w:rsidRPr="008A408F">
        <w:rPr>
          <w:lang w:val="en-GB"/>
        </w:rPr>
        <w:fldChar w:fldCharType="end"/>
      </w:r>
      <w:r w:rsidR="006B7123" w:rsidRPr="008A408F">
        <w:rPr>
          <w:lang w:val="en-GB"/>
        </w:rPr>
        <w:t>. When prey velo</w:t>
      </w:r>
      <w:r w:rsidR="002E329A" w:rsidRPr="008A408F">
        <w:rPr>
          <w:lang w:val="en-GB"/>
        </w:rPr>
        <w:t>city wa</w:t>
      </w:r>
      <w:r w:rsidR="006B7123" w:rsidRPr="008A408F">
        <w:rPr>
          <w:lang w:val="en-GB"/>
        </w:rPr>
        <w:t xml:space="preserve">s likely to be negligible relative to that of the predator, we classified </w:t>
      </w:r>
      <w:r w:rsidR="007A777A">
        <w:rPr>
          <w:lang w:val="en-GB"/>
        </w:rPr>
        <w:t>the interaction</w:t>
      </w:r>
      <w:r w:rsidR="006B7123" w:rsidRPr="008A408F">
        <w:rPr>
          <w:lang w:val="en-GB"/>
        </w:rPr>
        <w:t xml:space="preserve"> as a “sessile prey” strategy. I</w:t>
      </w:r>
      <w:r w:rsidR="002E329A" w:rsidRPr="008A408F">
        <w:rPr>
          <w:lang w:val="en-GB"/>
        </w:rPr>
        <w:t>n contrast, when prey velocity wa</w:t>
      </w:r>
      <w:r w:rsidR="006B7123" w:rsidRPr="008A408F">
        <w:rPr>
          <w:lang w:val="en-GB"/>
        </w:rPr>
        <w:t xml:space="preserve">s non-negligible and likely to affect </w:t>
      </w:r>
      <w:r w:rsidR="00BD4F85" w:rsidRPr="008A408F">
        <w:rPr>
          <w:lang w:val="en-GB"/>
        </w:rPr>
        <w:t>the predator’s ability to capture prey,</w:t>
      </w:r>
      <w:r w:rsidR="006B7123" w:rsidRPr="008A408F">
        <w:rPr>
          <w:lang w:val="en-GB"/>
        </w:rPr>
        <w:t xml:space="preserve"> we defined the foraging strategy as “active capture”. These distinct foraging strategies are expected to produce different interaction strengths based on the environmental space they occur in.</w:t>
      </w:r>
      <w:r w:rsidR="00BD4F85" w:rsidRPr="008A408F">
        <w:rPr>
          <w:lang w:val="en-GB"/>
        </w:rPr>
        <w:t xml:space="preserve"> Indeed, search rates of predators hunting in 3D environments are known to vary from those hunting in a 2D space </w:t>
      </w:r>
      <w:r w:rsidR="00F769BC" w:rsidRPr="008A408F">
        <w:rPr>
          <w:lang w:val="en-GB"/>
        </w:rPr>
        <w:fldChar w:fldCharType="begin" w:fldLock="1"/>
      </w:r>
      <w:r w:rsidR="00BD4F85"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769BC" w:rsidRPr="008A408F">
        <w:rPr>
          <w:lang w:val="en-GB"/>
        </w:rPr>
        <w:fldChar w:fldCharType="separate"/>
      </w:r>
      <w:r w:rsidR="00BD4F85" w:rsidRPr="008A408F">
        <w:rPr>
          <w:noProof/>
          <w:lang w:val="en-GB"/>
        </w:rPr>
        <w:t>(Pawar, Dell and Savage, 2012)</w:t>
      </w:r>
      <w:r w:rsidR="00F769BC" w:rsidRPr="008A408F">
        <w:rPr>
          <w:lang w:val="en-GB"/>
        </w:rPr>
        <w:fldChar w:fldCharType="end"/>
      </w:r>
      <w:r w:rsidR="00BD4F85" w:rsidRPr="008A408F">
        <w:rPr>
          <w:lang w:val="en-GB"/>
        </w:rPr>
        <w:t>. Thus we consider</w:t>
      </w:r>
      <w:r w:rsidR="002E329A" w:rsidRPr="008A408F">
        <w:rPr>
          <w:lang w:val="en-GB"/>
        </w:rPr>
        <w:t>ed</w:t>
      </w:r>
      <w:r w:rsidR="00BD4F85" w:rsidRPr="008A408F">
        <w:rPr>
          <w:lang w:val="en-GB"/>
        </w:rPr>
        <w:t xml:space="preserve"> both</w:t>
      </w:r>
      <w:r w:rsidR="007A777A">
        <w:rPr>
          <w:lang w:val="en-GB"/>
        </w:rPr>
        <w:t>,</w:t>
      </w:r>
      <w:r w:rsidR="00BD4F85" w:rsidRPr="008A408F">
        <w:rPr>
          <w:lang w:val="en-GB"/>
        </w:rPr>
        <w:t xml:space="preserve"> foraging strate</w:t>
      </w:r>
      <w:r w:rsidR="002E329A" w:rsidRPr="008A408F">
        <w:rPr>
          <w:lang w:val="en-GB"/>
        </w:rPr>
        <w:t xml:space="preserve">gy and the </w:t>
      </w:r>
      <w:r w:rsidR="007A777A">
        <w:rPr>
          <w:lang w:val="en-GB"/>
        </w:rPr>
        <w:t xml:space="preserve">dimensionality of the </w:t>
      </w:r>
      <w:r w:rsidR="002E329A" w:rsidRPr="008A408F">
        <w:rPr>
          <w:lang w:val="en-GB"/>
        </w:rPr>
        <w:t>environment</w:t>
      </w:r>
      <w:r w:rsidR="007A777A">
        <w:rPr>
          <w:lang w:val="en-GB"/>
        </w:rPr>
        <w:t>,</w:t>
      </w:r>
      <w:r w:rsidR="002E329A" w:rsidRPr="008A408F">
        <w:rPr>
          <w:lang w:val="en-GB"/>
        </w:rPr>
        <w:t xml:space="preserve"> </w:t>
      </w:r>
      <w:r w:rsidR="00BD4F85" w:rsidRPr="008A408F">
        <w:rPr>
          <w:lang w:val="en-GB"/>
        </w:rPr>
        <w:t>to understand how interaction rates change</w:t>
      </w:r>
      <w:r w:rsidR="002E329A" w:rsidRPr="008A408F">
        <w:rPr>
          <w:lang w:val="en-GB"/>
        </w:rPr>
        <w:t>d</w:t>
      </w:r>
      <w:r w:rsidR="00BD4F85" w:rsidRPr="008A408F">
        <w:rPr>
          <w:lang w:val="en-GB"/>
        </w:rPr>
        <w:t xml:space="preserve"> with </w:t>
      </w:r>
      <w:r w:rsidR="007A777A">
        <w:rPr>
          <w:lang w:val="en-GB"/>
        </w:rPr>
        <w:t>environmental</w:t>
      </w:r>
      <w:r w:rsidR="007A777A" w:rsidRPr="008A408F">
        <w:rPr>
          <w:lang w:val="en-GB"/>
        </w:rPr>
        <w:t xml:space="preserve"> </w:t>
      </w:r>
      <w:r w:rsidR="00BD4F85" w:rsidRPr="008A408F">
        <w:rPr>
          <w:lang w:val="en-GB"/>
        </w:rPr>
        <w:t>adaptation.</w:t>
      </w:r>
    </w:p>
    <w:p w:rsidR="00F936C9" w:rsidRPr="008A408F" w:rsidRDefault="00F936C9" w:rsidP="00F936C9">
      <w:pPr>
        <w:keepNext/>
        <w:jc w:val="both"/>
        <w:rPr>
          <w:lang w:val="en-GB"/>
        </w:rPr>
      </w:pPr>
      <w:r w:rsidRPr="008A408F">
        <w:rPr>
          <w:noProof/>
          <w:lang w:val="en-GB" w:eastAsia="en-GB"/>
        </w:rPr>
        <w:drawing>
          <wp:inline distT="0" distB="0" distL="0" distR="0">
            <wp:extent cx="5486400" cy="22860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2286000"/>
                    </a:xfrm>
                    <a:prstGeom prst="rect">
                      <a:avLst/>
                    </a:prstGeom>
                  </pic:spPr>
                </pic:pic>
              </a:graphicData>
            </a:graphic>
          </wp:inline>
        </w:drawing>
      </w:r>
    </w:p>
    <w:p w:rsidR="00F936C9" w:rsidRPr="008A408F" w:rsidRDefault="00F936C9" w:rsidP="00F936C9">
      <w:pPr>
        <w:pStyle w:val="Caption"/>
        <w:jc w:val="both"/>
        <w:rPr>
          <w:lang w:val="en-GB"/>
        </w:rPr>
      </w:pPr>
      <w:commentRangeStart w:id="160"/>
      <w:r w:rsidRPr="008A408F">
        <w:rPr>
          <w:b w:val="0"/>
          <w:color w:val="auto"/>
          <w:sz w:val="22"/>
          <w:szCs w:val="22"/>
          <w:lang w:val="en-GB"/>
        </w:rPr>
        <w:t xml:space="preserve">Figure </w:t>
      </w:r>
      <w:r w:rsidR="00F769BC" w:rsidRPr="008A408F">
        <w:rPr>
          <w:b w:val="0"/>
          <w:color w:val="auto"/>
          <w:sz w:val="22"/>
          <w:szCs w:val="22"/>
          <w:lang w:val="en-GB"/>
        </w:rPr>
        <w:fldChar w:fldCharType="begin"/>
      </w:r>
      <w:r w:rsidRPr="008A408F">
        <w:rPr>
          <w:b w:val="0"/>
          <w:color w:val="auto"/>
          <w:sz w:val="22"/>
          <w:szCs w:val="22"/>
          <w:lang w:val="en-GB"/>
        </w:rPr>
        <w:instrText xml:space="preserve"> SEQ Figure \* ARABIC </w:instrText>
      </w:r>
      <w:r w:rsidR="00F769BC" w:rsidRPr="008A408F">
        <w:rPr>
          <w:b w:val="0"/>
          <w:color w:val="auto"/>
          <w:sz w:val="22"/>
          <w:szCs w:val="22"/>
          <w:lang w:val="en-GB"/>
        </w:rPr>
        <w:fldChar w:fldCharType="separate"/>
      </w:r>
      <w:r w:rsidR="00BD7109">
        <w:rPr>
          <w:b w:val="0"/>
          <w:noProof/>
          <w:color w:val="auto"/>
          <w:sz w:val="22"/>
          <w:szCs w:val="22"/>
          <w:lang w:val="en-GB"/>
        </w:rPr>
        <w:t>2</w:t>
      </w:r>
      <w:r w:rsidR="00F769BC" w:rsidRPr="008A408F">
        <w:rPr>
          <w:b w:val="0"/>
          <w:color w:val="auto"/>
          <w:sz w:val="22"/>
          <w:szCs w:val="22"/>
          <w:lang w:val="en-GB"/>
        </w:rPr>
        <w:fldChar w:fldCharType="end"/>
      </w:r>
      <w:r w:rsidRPr="008A408F">
        <w:rPr>
          <w:b w:val="0"/>
          <w:color w:val="auto"/>
          <w:sz w:val="22"/>
          <w:szCs w:val="22"/>
          <w:lang w:val="en-GB"/>
        </w:rPr>
        <w:t>.</w:t>
      </w:r>
      <w:r w:rsidRPr="008A408F">
        <w:rPr>
          <w:color w:val="auto"/>
          <w:sz w:val="22"/>
          <w:szCs w:val="22"/>
          <w:lang w:val="en-GB"/>
        </w:rPr>
        <w:t xml:space="preserve"> Mean monthly temperatures recorded at each site. </w:t>
      </w:r>
      <w:commentRangeStart w:id="161"/>
      <w:r w:rsidRPr="008A408F">
        <w:rPr>
          <w:b w:val="0"/>
          <w:color w:val="auto"/>
          <w:sz w:val="22"/>
          <w:szCs w:val="22"/>
          <w:lang w:val="en-GB"/>
        </w:rPr>
        <w:t xml:space="preserve">We used a </w:t>
      </w:r>
      <w:commentRangeStart w:id="162"/>
      <w:r w:rsidRPr="008A408F">
        <w:rPr>
          <w:b w:val="0"/>
          <w:color w:val="auto"/>
          <w:sz w:val="22"/>
          <w:szCs w:val="22"/>
          <w:lang w:val="en-GB"/>
        </w:rPr>
        <w:t>space</w:t>
      </w:r>
      <w:r w:rsidR="00472234">
        <w:rPr>
          <w:b w:val="0"/>
          <w:color w:val="auto"/>
          <w:sz w:val="22"/>
          <w:szCs w:val="22"/>
          <w:lang w:val="en-GB"/>
        </w:rPr>
        <w:t>-</w:t>
      </w:r>
      <w:r w:rsidRPr="008A408F">
        <w:rPr>
          <w:b w:val="0"/>
          <w:color w:val="auto"/>
          <w:sz w:val="22"/>
          <w:szCs w:val="22"/>
          <w:lang w:val="en-GB"/>
        </w:rPr>
        <w:t>for</w:t>
      </w:r>
      <w:r w:rsidR="00472234">
        <w:rPr>
          <w:b w:val="0"/>
          <w:color w:val="auto"/>
          <w:sz w:val="22"/>
          <w:szCs w:val="22"/>
          <w:lang w:val="en-GB"/>
        </w:rPr>
        <w:t>-</w:t>
      </w:r>
      <w:r w:rsidRPr="008A408F">
        <w:rPr>
          <w:b w:val="0"/>
          <w:color w:val="auto"/>
          <w:sz w:val="22"/>
          <w:szCs w:val="22"/>
          <w:lang w:val="en-GB"/>
        </w:rPr>
        <w:t xml:space="preserve">time substitution </w:t>
      </w:r>
      <w:commentRangeEnd w:id="162"/>
      <w:r w:rsidR="00CF2E89">
        <w:rPr>
          <w:rStyle w:val="CommentReference"/>
          <w:b w:val="0"/>
          <w:bCs w:val="0"/>
          <w:color w:val="auto"/>
        </w:rPr>
        <w:commentReference w:id="162"/>
      </w:r>
      <w:r w:rsidRPr="008A408F">
        <w:rPr>
          <w:b w:val="0"/>
          <w:color w:val="auto"/>
          <w:sz w:val="22"/>
          <w:szCs w:val="22"/>
          <w:lang w:val="en-GB"/>
        </w:rPr>
        <w:t xml:space="preserve">to </w:t>
      </w:r>
      <w:r w:rsidR="006C3D77" w:rsidRPr="008A408F">
        <w:rPr>
          <w:b w:val="0"/>
          <w:color w:val="auto"/>
          <w:sz w:val="22"/>
          <w:szCs w:val="22"/>
          <w:lang w:val="en-GB"/>
        </w:rPr>
        <w:t>look for</w:t>
      </w:r>
      <w:r w:rsidR="00A31C27">
        <w:rPr>
          <w:b w:val="0"/>
          <w:color w:val="auto"/>
          <w:sz w:val="22"/>
          <w:szCs w:val="22"/>
          <w:lang w:val="en-GB"/>
        </w:rPr>
        <w:t xml:space="preserve"> </w:t>
      </w:r>
      <w:r w:rsidRPr="008A408F">
        <w:rPr>
          <w:b w:val="0"/>
          <w:color w:val="auto"/>
          <w:sz w:val="22"/>
          <w:szCs w:val="22"/>
          <w:lang w:val="en-GB"/>
        </w:rPr>
        <w:t xml:space="preserve">adaptation </w:t>
      </w:r>
      <w:r w:rsidR="006C3D77" w:rsidRPr="008A408F">
        <w:rPr>
          <w:b w:val="0"/>
          <w:color w:val="auto"/>
          <w:sz w:val="22"/>
          <w:szCs w:val="22"/>
          <w:lang w:val="en-GB"/>
        </w:rPr>
        <w:t xml:space="preserve">of respiration rates </w:t>
      </w:r>
      <w:r w:rsidRPr="008A408F">
        <w:rPr>
          <w:b w:val="0"/>
          <w:color w:val="auto"/>
          <w:sz w:val="22"/>
          <w:szCs w:val="22"/>
          <w:lang w:val="en-GB"/>
        </w:rPr>
        <w:t>as all sites experie</w:t>
      </w:r>
      <w:r w:rsidR="006C3D77" w:rsidRPr="008A408F">
        <w:rPr>
          <w:b w:val="0"/>
          <w:color w:val="auto"/>
          <w:sz w:val="22"/>
          <w:szCs w:val="22"/>
          <w:lang w:val="en-GB"/>
        </w:rPr>
        <w:t>nced differences in temperature</w:t>
      </w:r>
      <w:r w:rsidRPr="008A408F">
        <w:rPr>
          <w:b w:val="0"/>
          <w:color w:val="auto"/>
          <w:sz w:val="22"/>
          <w:szCs w:val="22"/>
          <w:lang w:val="en-GB"/>
        </w:rPr>
        <w:t xml:space="preserve"> due to their geographical position.</w:t>
      </w:r>
      <w:r w:rsidRPr="008A408F">
        <w:rPr>
          <w:lang w:val="en-GB"/>
        </w:rPr>
        <w:t xml:space="preserve"> </w:t>
      </w:r>
      <w:commentRangeEnd w:id="161"/>
      <w:r w:rsidR="00CF2E89">
        <w:rPr>
          <w:rStyle w:val="CommentReference"/>
          <w:b w:val="0"/>
          <w:bCs w:val="0"/>
          <w:color w:val="auto"/>
        </w:rPr>
        <w:commentReference w:id="161"/>
      </w:r>
      <w:commentRangeEnd w:id="160"/>
      <w:r w:rsidR="00A423C8">
        <w:rPr>
          <w:rStyle w:val="CommentReference"/>
          <w:b w:val="0"/>
          <w:bCs w:val="0"/>
          <w:color w:val="auto"/>
        </w:rPr>
        <w:commentReference w:id="160"/>
      </w:r>
    </w:p>
    <w:p w:rsidR="00F936C9" w:rsidRPr="008A408F" w:rsidRDefault="00F936C9" w:rsidP="006B7123">
      <w:pPr>
        <w:ind w:firstLine="720"/>
        <w:jc w:val="both"/>
        <w:rPr>
          <w:lang w:val="en-GB"/>
        </w:rPr>
      </w:pPr>
    </w:p>
    <w:p w:rsidR="006B7123" w:rsidRPr="008A408F" w:rsidRDefault="00EC5BB6" w:rsidP="006B7123">
      <w:pPr>
        <w:jc w:val="both"/>
        <w:rPr>
          <w:lang w:val="en-GB"/>
        </w:rPr>
      </w:pPr>
      <w:r w:rsidRPr="008A408F">
        <w:rPr>
          <w:sz w:val="32"/>
          <w:szCs w:val="32"/>
          <w:lang w:val="en-GB"/>
        </w:rPr>
        <w:t>METABOLI</w:t>
      </w:r>
      <w:ins w:id="163" w:author="mhasoba" w:date="2018-05-21T13:37:00Z">
        <w:r w:rsidR="007259CE">
          <w:rPr>
            <w:sz w:val="32"/>
            <w:szCs w:val="32"/>
            <w:lang w:val="en-GB"/>
          </w:rPr>
          <w:t>C RATE</w:t>
        </w:r>
      </w:ins>
      <w:del w:id="164" w:author="mhasoba" w:date="2018-05-21T13:37:00Z">
        <w:r w:rsidRPr="008A408F" w:rsidDel="007259CE">
          <w:rPr>
            <w:sz w:val="32"/>
            <w:szCs w:val="32"/>
            <w:lang w:val="en-GB"/>
          </w:rPr>
          <w:delText>SM</w:delText>
        </w:r>
      </w:del>
      <w:r w:rsidRPr="008A408F">
        <w:rPr>
          <w:sz w:val="32"/>
          <w:szCs w:val="32"/>
          <w:lang w:val="en-GB"/>
        </w:rPr>
        <w:t xml:space="preserve"> </w:t>
      </w:r>
      <w:r w:rsidR="006B7123" w:rsidRPr="008A408F">
        <w:rPr>
          <w:sz w:val="32"/>
          <w:szCs w:val="32"/>
          <w:lang w:val="en-GB"/>
        </w:rPr>
        <w:t>EXPERIMENTS</w:t>
      </w:r>
    </w:p>
    <w:p w:rsidR="009D27A3" w:rsidRPr="008A408F" w:rsidRDefault="00EC11B1" w:rsidP="009D27A3">
      <w:pPr>
        <w:ind w:firstLine="720"/>
        <w:jc w:val="both"/>
        <w:rPr>
          <w:lang w:val="en-GB"/>
        </w:rPr>
      </w:pPr>
      <w:r w:rsidRPr="008A408F">
        <w:rPr>
          <w:lang w:val="en-GB"/>
        </w:rPr>
        <w:t xml:space="preserve">Metabolic rates increase as demand for ATP in the body increases </w:t>
      </w:r>
      <w:r w:rsidR="00F769BC" w:rsidRPr="008A408F">
        <w:rPr>
          <w:lang w:val="en-GB"/>
        </w:rPr>
        <w:fldChar w:fldCharType="begin" w:fldLock="1"/>
      </w:r>
      <w:r w:rsidRPr="008A408F">
        <w:rPr>
          <w:lang w:val="en-GB"/>
        </w:rPr>
        <w:instrText>ADDIN CSL_CITATION { "citationItems" : [ { "id" : "ITEM-1", "itemData" : { "DOI" : "10.2307/2389880", "ISBN" : "0269-8463", "ISSN" : "0269-8463", "PMID" : "545", "abstract" : "In the first part of this essay I shall ignore the effects of temperature almost completely, and develop the thesis that patterns of metabolic rate that are usually explained in terms of acclimatization to seasonal or latitudinal changes in temperature are related primarily to other factors. Only then will temperature be introduced to show that it does have a role to play in influencing seasonal and latitudinal patterns in metabolic rate, but that this is subtle and difficult to distinguish from other more powerful influences.", "author" : [ { "dropping-particle" : "", "family" : "Clarke", "given" : "A", "non-dropping-particle" : "", "parse-names" : false, "suffix" : "" } ], "container-title" : "Functional Ecology", "id" : "ITEM-1", "issue" : "2", "issued" : { "date-parts" : [ [ "1993" ] ] }, "page" : "139-149", "title" : "Seasonal acclimation and latitudinal compensation in metabolism: do they exist?", "type" : "article-journal", "volume" : "7" }, "uris" : [ "http://www.mendeley.com/documents/?uuid=56656772-a82f-4aef-98cd-2280743871b8" ] } ], "mendeley" : { "formattedCitation" : "(Clarke, 1993)", "plainTextFormattedCitation" : "(Clarke, 1993)", "previouslyFormattedCitation" : "(Clarke, 1993)" }, "properties" : {  }, "schema" : "https://github.com/citation-style-language/schema/raw/master/csl-citation.json" }</w:instrText>
      </w:r>
      <w:r w:rsidR="00F769BC" w:rsidRPr="008A408F">
        <w:rPr>
          <w:lang w:val="en-GB"/>
        </w:rPr>
        <w:fldChar w:fldCharType="separate"/>
      </w:r>
      <w:r w:rsidRPr="008A408F">
        <w:rPr>
          <w:noProof/>
          <w:lang w:val="en-GB"/>
        </w:rPr>
        <w:t>(Clarke, 1993)</w:t>
      </w:r>
      <w:r w:rsidR="00F769BC" w:rsidRPr="008A408F">
        <w:rPr>
          <w:lang w:val="en-GB"/>
        </w:rPr>
        <w:fldChar w:fldCharType="end"/>
      </w:r>
      <w:r w:rsidRPr="008A408F">
        <w:rPr>
          <w:lang w:val="en-GB"/>
        </w:rPr>
        <w:t xml:space="preserve">, requiring that individuals consume more oxygen per unit time </w:t>
      </w:r>
      <w:r w:rsidR="00F769BC" w:rsidRPr="008A408F">
        <w:rPr>
          <w:lang w:val="en-GB"/>
        </w:rPr>
        <w:fldChar w:fldCharType="begin" w:fldLock="1"/>
      </w:r>
      <w:r w:rsidR="00292992" w:rsidRPr="008A408F">
        <w:rPr>
          <w:lang w:val="en-GB"/>
        </w:rPr>
        <w:instrText>ADDIN CSL_CITATION { "citationItems" : [ { "id" : "ITEM-1",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"ITEM-1", "issue" : "2", "issued" : { "date-parts" : [ [ "2006" ] ] }, "page" : "405-412", "title" : "Temperature and the metabolic theory of ecology", "type" : "article", "volume" : "20" }, "uris" : [ "http://www.mendeley.com/documents/?uuid=e0d5ba28-6d49-4ec5-bd71-b8fd7a5bc76a"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"mendeley" : { "formattedCitation" : "(Clarke, 2003, 2006)", "plainTextFormattedCitation" : "(Clarke, 2003, 2006)", "previouslyFormattedCitation" : "(Clarke, 2003, 2006)" }, "properties" : {  }, "schema" : "https://github.com/citation-style-language/schema/raw/master/csl-citation.json" }</w:instrText>
      </w:r>
      <w:r w:rsidR="00F769BC" w:rsidRPr="008A408F">
        <w:rPr>
          <w:lang w:val="en-GB"/>
        </w:rPr>
        <w:fldChar w:fldCharType="separate"/>
      </w:r>
      <w:r w:rsidR="00292992" w:rsidRPr="008A408F">
        <w:rPr>
          <w:noProof/>
          <w:lang w:val="en-GB"/>
        </w:rPr>
        <w:t>(Clarke, 2003, 2006)</w:t>
      </w:r>
      <w:r w:rsidR="00F769BC" w:rsidRPr="008A408F">
        <w:rPr>
          <w:lang w:val="en-GB"/>
        </w:rPr>
        <w:fldChar w:fldCharType="end"/>
      </w:r>
      <w:r w:rsidR="00292992" w:rsidRPr="008A408F">
        <w:rPr>
          <w:lang w:val="en-GB"/>
        </w:rPr>
        <w:t xml:space="preserve">. </w:t>
      </w:r>
      <w:r w:rsidR="009D27A3" w:rsidRPr="008A408F">
        <w:rPr>
          <w:lang w:val="en-GB"/>
        </w:rPr>
        <w:t xml:space="preserve"> </w:t>
      </w:r>
      <w:del w:id="165" w:author="mhasoba" w:date="2018-05-21T13:38:00Z">
        <w:r w:rsidR="00BE3214" w:rsidDel="00C621CB">
          <w:rPr>
            <w:lang w:val="en-GB"/>
          </w:rPr>
          <w:delText>Thus, w</w:delText>
        </w:r>
      </w:del>
      <w:ins w:id="166" w:author="mhasoba" w:date="2018-05-21T13:38:00Z">
        <w:r w:rsidR="00C621CB">
          <w:rPr>
            <w:lang w:val="en-GB"/>
          </w:rPr>
          <w:t>W</w:t>
        </w:r>
      </w:ins>
      <w:r w:rsidR="00BE3214" w:rsidRPr="008A408F">
        <w:rPr>
          <w:lang w:val="en-GB"/>
        </w:rPr>
        <w:t xml:space="preserve">e </w:t>
      </w:r>
      <w:r w:rsidR="009D27A3" w:rsidRPr="008A408F">
        <w:rPr>
          <w:lang w:val="en-GB"/>
        </w:rPr>
        <w:t xml:space="preserve">measured </w:t>
      </w:r>
      <w:r w:rsidR="00BE3214">
        <w:rPr>
          <w:lang w:val="en-GB"/>
        </w:rPr>
        <w:t>respiration</w:t>
      </w:r>
      <w:r w:rsidR="00BE3214" w:rsidRPr="008A408F">
        <w:rPr>
          <w:lang w:val="en-GB"/>
        </w:rPr>
        <w:t xml:space="preserve"> </w:t>
      </w:r>
      <w:r w:rsidR="009D27A3" w:rsidRPr="008A408F">
        <w:rPr>
          <w:lang w:val="en-GB"/>
        </w:rPr>
        <w:t>rates</w:t>
      </w:r>
      <w:r w:rsidR="00BE3214">
        <w:rPr>
          <w:lang w:val="en-GB"/>
        </w:rPr>
        <w:t xml:space="preserve"> as a proxy for metabolic rate,</w:t>
      </w:r>
      <w:r w:rsidR="009D27A3" w:rsidRPr="008A408F">
        <w:rPr>
          <w:lang w:val="en-GB"/>
        </w:rPr>
        <w:t xml:space="preserve"> following a protocol similar to that of Brodersen et al 2008.</w:t>
      </w:r>
      <w:r w:rsidR="00DD35CF" w:rsidRPr="008A408F">
        <w:rPr>
          <w:lang w:val="en-GB"/>
        </w:rPr>
        <w:t xml:space="preserve"> </w:t>
      </w:r>
      <w:r w:rsidR="00BE3214">
        <w:rPr>
          <w:lang w:val="en-GB"/>
        </w:rPr>
        <w:t>For each population, we measured individual oxygen consumption rates</w:t>
      </w:r>
      <w:r w:rsidR="009D27A3" w:rsidRPr="008A408F">
        <w:rPr>
          <w:lang w:val="en-GB"/>
        </w:rPr>
        <w:t xml:space="preserve"> at</w:t>
      </w:r>
      <w:r w:rsidR="00BE3214">
        <w:rPr>
          <w:lang w:val="en-GB"/>
        </w:rPr>
        <w:t xml:space="preserve"> acute</w:t>
      </w:r>
      <w:r w:rsidR="009D27A3" w:rsidRPr="008A408F">
        <w:rPr>
          <w:lang w:val="en-GB"/>
        </w:rPr>
        <w:t xml:space="preserve"> temperatures spanning 10-45°C at 5°C intervals</w:t>
      </w:r>
      <w:ins w:id="167" w:author="Becca Kordas" w:date="2018-04-25T17:11:00Z">
        <w:r w:rsidR="00BE3214">
          <w:rPr>
            <w:lang w:val="en-GB"/>
          </w:rPr>
          <w:t>,</w:t>
        </w:r>
      </w:ins>
      <w:r w:rsidR="00DD35CF" w:rsidRPr="008A408F">
        <w:rPr>
          <w:lang w:val="en-GB"/>
        </w:rPr>
        <w:t xml:space="preserve"> as it is necessary to capture both the rise and fall components of TPCs </w:t>
      </w:r>
      <w:ins w:id="168" w:author="Miguel Matias" w:date="2018-05-16T11:58:00Z">
        <w:r w:rsidR="00172DA5">
          <w:rPr>
            <w:lang w:val="en-GB"/>
          </w:rPr>
          <w:t xml:space="preserve">(should we refer back to Figure 1 here?) </w:t>
        </w:r>
      </w:ins>
      <w:r w:rsidR="00DD35CF" w:rsidRPr="008A408F">
        <w:rPr>
          <w:lang w:val="en-GB"/>
        </w:rPr>
        <w:t xml:space="preserve">to avoid introducing bias in the estimation of their parameters </w:t>
      </w:r>
      <w:r w:rsidR="00F769BC" w:rsidRPr="008A408F">
        <w:rPr>
          <w:lang w:val="en-GB"/>
        </w:rPr>
        <w:fldChar w:fldCharType="begin" w:fldLock="1"/>
      </w:r>
      <w:r w:rsidR="00DD35CF" w:rsidRPr="008A408F">
        <w:rPr>
          <w:lang w:val="en-GB"/>
        </w:rPr>
        <w:instrText>ADDIN CSL_CITATION { "citationItems" : [ { "id" : "ITEM-1", "itemData" : { "DOI" : "10.1086/684590", "ISBN" : "1870255909", "ISSN" : "0003-0147", "PMID" : "17820973", "abstract" : "Whether the thermal sensitivity of an organism\u2019s traits follows the simple Boltzmann-Arrhenius model remains a contentious issue that centers around consideration of its operational temperature range and whether the sensitivity corresponds to one or a few underlying rate-limiting enzymes. Resolving this issue is crucial, because mechanistic models for temperature dependence of traits are required to predict the biological effects of climate change. Here, by combining theory with data on 1,085 thermal responses from a wide range of traits and organisms, we show that substantial variation in thermal sensitivity (activation energy) estimates can arise simply because of variation in the range of measured temperatures. Furthermore, when thermal responses deviate systematically from the Boltzmann-Arrhenius model, variation in measured temperature ranges across studies can bias estimated activation energy distributions toward higher mean, median, variance, and skewness. Remarkably, this bias alone can yield activation energies that encompass the range expected from biochemical reactions (from \u223c0.2 to 1.2 eV), making it difficult to establish whether a single activation energy appropriately captures thermal sensitivity. We provide guidelines and a simple equation for partially correcting for such artifacts. Our results have important implications for understanding the mechanistic basis of thermal responses of biological traits and for accurately modeling effects of variation in thermal sensitivity on responses of individuals, populations, and ecological communities to changing climatic temperatures.",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"dropping-particle" : "", "family" : "Knies", "given" : "Jennifer L.", "non-dropping-particle" : "", "parse-names" : false, "suffix" : "" } ], "container-title" : "The American Naturalist", "id" : "ITEM-1", "issue" : "2", "issued" : { "date-parts" : [ [ "2016" ] ] }, "page" : "E41-E52", "title" : "Real versus Artificial Variation in the Thermal Sensitivity of Biological Traits", "type" : "article-journal", "volume" : "187" }, "uris" : [ "http://www.mendeley.com/documents/?uuid=15796f02-76f3-4204-ac31-8d9528ad99f9" ] } ], "mendeley" : { "formattedCitation" : "(Pawar &lt;i&gt;et al.&lt;/i&gt;, 2016)", "plainTextFormattedCitation" : "(Pawar et al., 2016)", "previouslyFormattedCitation" : "(Pawar &lt;i&gt;et al.&lt;/i&gt;, 2016)" }, "properties" : {  }, "schema" : "https://github.com/citation-style-language/schema/raw/master/csl-citation.json" }</w:instrText>
      </w:r>
      <w:r w:rsidR="00F769BC" w:rsidRPr="008A408F">
        <w:rPr>
          <w:lang w:val="en-GB"/>
        </w:rPr>
        <w:fldChar w:fldCharType="separate"/>
      </w:r>
      <w:r w:rsidR="00DD35CF" w:rsidRPr="008A408F">
        <w:rPr>
          <w:noProof/>
          <w:lang w:val="en-GB"/>
        </w:rPr>
        <w:t xml:space="preserve">(Pawar </w:t>
      </w:r>
      <w:r w:rsidR="00DD35CF" w:rsidRPr="008A408F">
        <w:rPr>
          <w:i/>
          <w:noProof/>
          <w:lang w:val="en-GB"/>
        </w:rPr>
        <w:t>et al.</w:t>
      </w:r>
      <w:r w:rsidR="00DD35CF" w:rsidRPr="008A408F">
        <w:rPr>
          <w:noProof/>
          <w:lang w:val="en-GB"/>
        </w:rPr>
        <w:t>, 2016)</w:t>
      </w:r>
      <w:r w:rsidR="00F769BC" w:rsidRPr="008A408F">
        <w:rPr>
          <w:lang w:val="en-GB"/>
        </w:rPr>
        <w:fldChar w:fldCharType="end"/>
      </w:r>
      <w:r w:rsidR="009D27A3" w:rsidRPr="008A408F">
        <w:rPr>
          <w:lang w:val="en-GB"/>
        </w:rPr>
        <w:t xml:space="preserve">. </w:t>
      </w:r>
    </w:p>
    <w:p w:rsidR="00DE53DA" w:rsidRPr="008A408F" w:rsidRDefault="00EC5BB6" w:rsidP="009D27A3">
      <w:pPr>
        <w:ind w:firstLine="720"/>
        <w:jc w:val="both"/>
        <w:rPr>
          <w:lang w:val="en-GB"/>
        </w:rPr>
      </w:pPr>
      <w:r w:rsidRPr="008A408F">
        <w:rPr>
          <w:lang w:val="en-GB"/>
        </w:rPr>
        <w:t xml:space="preserve"> </w:t>
      </w:r>
      <w:r w:rsidR="00BE3214">
        <w:rPr>
          <w:lang w:val="en-GB"/>
        </w:rPr>
        <w:t>Prior to measurements, i</w:t>
      </w:r>
      <w:r w:rsidR="00BE3214" w:rsidRPr="008A408F">
        <w:rPr>
          <w:lang w:val="en-GB"/>
        </w:rPr>
        <w:t xml:space="preserve">ndividual </w:t>
      </w:r>
      <w:r w:rsidRPr="008A408F">
        <w:rPr>
          <w:lang w:val="en-GB"/>
        </w:rPr>
        <w:t xml:space="preserve">insects were </w:t>
      </w:r>
      <w:r w:rsidR="00866EAB" w:rsidRPr="008A408F">
        <w:rPr>
          <w:lang w:val="en-GB"/>
        </w:rPr>
        <w:t>stored for 24 hours in</w:t>
      </w:r>
      <w:r w:rsidR="009D27A3" w:rsidRPr="008A408F">
        <w:rPr>
          <w:lang w:val="en-GB"/>
        </w:rPr>
        <w:t xml:space="preserve"> containers filled with</w:t>
      </w:r>
      <w:r w:rsidR="00866EAB" w:rsidRPr="008A408F">
        <w:rPr>
          <w:lang w:val="en-GB"/>
        </w:rPr>
        <w:t xml:space="preserve"> mesocosm water that had been filtered </w:t>
      </w:r>
      <w:r w:rsidR="009D27A3" w:rsidRPr="008A408F">
        <w:rPr>
          <w:lang w:val="en-GB"/>
        </w:rPr>
        <w:t xml:space="preserve">using </w:t>
      </w:r>
      <w:r w:rsidR="00866EAB" w:rsidRPr="008A408F">
        <w:rPr>
          <w:lang w:val="en-GB"/>
        </w:rPr>
        <w:t>20μm</w:t>
      </w:r>
      <w:r w:rsidR="00866EAB" w:rsidRPr="008A408F">
        <w:rPr>
          <w:i/>
          <w:lang w:val="en-GB"/>
        </w:rPr>
        <w:t xml:space="preserve"> </w:t>
      </w:r>
      <w:r w:rsidR="00866EAB" w:rsidRPr="008A408F">
        <w:rPr>
          <w:lang w:val="en-GB"/>
        </w:rPr>
        <w:t>mesh nets and held at ambient temperature</w:t>
      </w:r>
      <w:ins w:id="169" w:author="Miguel Matias" w:date="2018-05-16T11:58:00Z">
        <w:r w:rsidR="00172DA5">
          <w:rPr>
            <w:lang w:val="en-GB"/>
          </w:rPr>
          <w:t xml:space="preserve"> and daylight?</w:t>
        </w:r>
      </w:ins>
      <w:r w:rsidR="00866EAB" w:rsidRPr="008A408F">
        <w:rPr>
          <w:lang w:val="en-GB"/>
        </w:rPr>
        <w:t xml:space="preserve">. This allowed for gut clearing of all </w:t>
      </w:r>
      <w:r w:rsidR="009D27A3" w:rsidRPr="008A408F">
        <w:rPr>
          <w:lang w:val="en-GB"/>
        </w:rPr>
        <w:t>taxa, since digestion status can affect respiration rates</w:t>
      </w:r>
      <w:r w:rsidR="00866EAB" w:rsidRPr="008A408F">
        <w:rPr>
          <w:lang w:val="en-GB"/>
        </w:rPr>
        <w:t xml:space="preserve">. </w:t>
      </w:r>
      <w:r w:rsidRPr="008A408F">
        <w:rPr>
          <w:lang w:val="en-GB"/>
        </w:rPr>
        <w:t xml:space="preserve">Individuals were acclimated to </w:t>
      </w:r>
      <w:r w:rsidR="00866EAB" w:rsidRPr="008A408F">
        <w:rPr>
          <w:lang w:val="en-GB"/>
        </w:rPr>
        <w:t xml:space="preserve">acute </w:t>
      </w:r>
      <w:r w:rsidRPr="008A408F">
        <w:rPr>
          <w:lang w:val="en-GB"/>
        </w:rPr>
        <w:t>experimental temperatures for 15 minutes prior to respiration measurements</w:t>
      </w:r>
      <w:r w:rsidR="00866EAB" w:rsidRPr="008A408F">
        <w:rPr>
          <w:lang w:val="en-GB"/>
        </w:rPr>
        <w:t xml:space="preserve"> to avoid a shock response;</w:t>
      </w:r>
      <w:r w:rsidRPr="008A408F">
        <w:rPr>
          <w:lang w:val="en-GB"/>
        </w:rPr>
        <w:t xml:space="preserve"> </w:t>
      </w:r>
      <w:r w:rsidR="00866EAB" w:rsidRPr="008A408F">
        <w:rPr>
          <w:lang w:val="en-GB"/>
        </w:rPr>
        <w:t>i</w:t>
      </w:r>
      <w:r w:rsidRPr="008A408F">
        <w:rPr>
          <w:lang w:val="en-GB"/>
        </w:rPr>
        <w:t xml:space="preserve">nsects were placed in a plastic container filled with 100ml of filtered pond water at ambient temperature, which was then placed in a water bath set to the </w:t>
      </w:r>
      <w:r w:rsidR="00866EAB" w:rsidRPr="008A408F">
        <w:rPr>
          <w:lang w:val="en-GB"/>
        </w:rPr>
        <w:t>acute</w:t>
      </w:r>
      <w:r w:rsidRPr="008A408F">
        <w:rPr>
          <w:lang w:val="en-GB"/>
        </w:rPr>
        <w:t xml:space="preserve"> temperature. </w:t>
      </w:r>
      <w:r w:rsidR="00866EAB" w:rsidRPr="008A408F">
        <w:rPr>
          <w:lang w:val="en-GB"/>
        </w:rPr>
        <w:t>This allowed the water inside the container to reach the acute temperature within ~15 minutes.</w:t>
      </w:r>
    </w:p>
    <w:p w:rsidR="00866EAB" w:rsidRPr="008A408F" w:rsidRDefault="009D27A3" w:rsidP="006B7123">
      <w:pPr>
        <w:ind w:firstLine="720"/>
        <w:jc w:val="both"/>
        <w:rPr>
          <w:lang w:val="en-GB"/>
        </w:rPr>
      </w:pPr>
      <w:r w:rsidRPr="008A408F">
        <w:rPr>
          <w:lang w:val="en-GB"/>
        </w:rPr>
        <w:t>For e</w:t>
      </w:r>
      <w:r w:rsidR="00866EAB" w:rsidRPr="008A408F">
        <w:rPr>
          <w:lang w:val="en-GB"/>
        </w:rPr>
        <w:t xml:space="preserve">ach respiration trial, eight glass vials were filled with </w:t>
      </w:r>
      <w:r w:rsidRPr="008A408F">
        <w:rPr>
          <w:lang w:val="en-GB"/>
        </w:rPr>
        <w:t xml:space="preserve">filtered </w:t>
      </w:r>
      <w:r w:rsidR="00866EAB" w:rsidRPr="008A408F">
        <w:rPr>
          <w:lang w:val="en-GB"/>
        </w:rPr>
        <w:t xml:space="preserve">air-saturated water from </w:t>
      </w:r>
      <w:r w:rsidRPr="008A408F">
        <w:rPr>
          <w:lang w:val="en-GB"/>
        </w:rPr>
        <w:t xml:space="preserve">the </w:t>
      </w:r>
      <w:r w:rsidR="00BE3214">
        <w:rPr>
          <w:lang w:val="en-GB"/>
        </w:rPr>
        <w:t xml:space="preserve">local </w:t>
      </w:r>
      <w:r w:rsidRPr="008A408F">
        <w:rPr>
          <w:lang w:val="en-GB"/>
        </w:rPr>
        <w:t xml:space="preserve">mesocosms, which was kept at the experimental temperature. A magnetic stir bar maintained mixing of the water column in each glass vial, and a small mesh screen was placed in between the stir bar and the organism to avoid stressing the organism. </w:t>
      </w:r>
      <w:r w:rsidR="00BE3214">
        <w:rPr>
          <w:lang w:val="en-GB"/>
        </w:rPr>
        <w:t>One individual</w:t>
      </w:r>
      <w:r w:rsidR="00BE3214" w:rsidRPr="008A408F">
        <w:rPr>
          <w:lang w:val="en-GB"/>
        </w:rPr>
        <w:t xml:space="preserve"> </w:t>
      </w:r>
      <w:r w:rsidRPr="008A408F">
        <w:rPr>
          <w:lang w:val="en-GB"/>
        </w:rPr>
        <w:t>w</w:t>
      </w:r>
      <w:r w:rsidR="00BE3214">
        <w:rPr>
          <w:lang w:val="en-GB"/>
        </w:rPr>
        <w:t>as</w:t>
      </w:r>
      <w:r w:rsidRPr="008A408F">
        <w:rPr>
          <w:lang w:val="en-GB"/>
        </w:rPr>
        <w:t xml:space="preserve"> placed into </w:t>
      </w:r>
      <w:r w:rsidR="00C319E0">
        <w:rPr>
          <w:lang w:val="en-GB"/>
        </w:rPr>
        <w:t>each of</w:t>
      </w:r>
      <w:r w:rsidR="00BE3214">
        <w:rPr>
          <w:lang w:val="en-GB"/>
        </w:rPr>
        <w:t xml:space="preserve"> </w:t>
      </w:r>
      <w:r w:rsidRPr="008A408F">
        <w:rPr>
          <w:lang w:val="en-GB"/>
        </w:rPr>
        <w:t xml:space="preserve">seven glass vials, while the eighth vial contained filtered water only and thus served as a control to account for sensor drift and the oxygen changes due to microorganisms in the mesocosm water. All vials were then sealed and fully immersed in a water bath set to the experimental temperature. </w:t>
      </w:r>
      <w:r w:rsidR="00AA4879" w:rsidRPr="008A408F">
        <w:rPr>
          <w:lang w:val="en-GB"/>
        </w:rPr>
        <w:t>Individuals were only used once.</w:t>
      </w:r>
    </w:p>
    <w:p w:rsidR="00866EAB" w:rsidRPr="008A408F" w:rsidRDefault="009D27A3" w:rsidP="00AA4879">
      <w:pPr>
        <w:ind w:firstLine="720"/>
        <w:jc w:val="both"/>
        <w:rPr>
          <w:lang w:val="en-GB"/>
        </w:rPr>
      </w:pPr>
      <w:r w:rsidRPr="008A408F">
        <w:rPr>
          <w:lang w:val="en-GB"/>
        </w:rPr>
        <w:t>Oxygen concentration was measured duri</w:t>
      </w:r>
      <w:r w:rsidR="00AA4879" w:rsidRPr="008A408F">
        <w:rPr>
          <w:lang w:val="en-GB"/>
        </w:rPr>
        <w:t xml:space="preserve">ng three periods of ~30 seconds each (logging every second) using an oxygen microelectrode (MicroResp, Unisense, Denmark) fitted through a capillary in the lid of each vial. Oxygen concentrations were not allowed to drop below 70% of the starting value, to </w:t>
      </w:r>
      <w:del w:id="170" w:author="mhasoba" w:date="2018-05-21T13:38:00Z">
        <w:r w:rsidR="00AA4879" w:rsidRPr="008A408F" w:rsidDel="00112E91">
          <w:rPr>
            <w:lang w:val="en-GB"/>
          </w:rPr>
          <w:delText xml:space="preserve">avoid </w:delText>
        </w:r>
      </w:del>
      <w:ins w:id="171" w:author="mhasoba" w:date="2018-05-21T13:38:00Z">
        <w:r w:rsidR="00112E91">
          <w:rPr>
            <w:lang w:val="en-GB"/>
          </w:rPr>
          <w:t>mini</w:t>
        </w:r>
        <w:r w:rsidR="00DF2C4F">
          <w:rPr>
            <w:lang w:val="en-GB"/>
          </w:rPr>
          <w:t>m</w:t>
        </w:r>
        <w:r w:rsidR="00112E91">
          <w:rPr>
            <w:lang w:val="en-GB"/>
          </w:rPr>
          <w:t>ize</w:t>
        </w:r>
        <w:r w:rsidR="00112E91" w:rsidRPr="008A408F">
          <w:rPr>
            <w:lang w:val="en-GB"/>
          </w:rPr>
          <w:t xml:space="preserve"> </w:t>
        </w:r>
      </w:ins>
      <w:r w:rsidR="00AA4879" w:rsidRPr="008A408F">
        <w:rPr>
          <w:lang w:val="en-GB"/>
        </w:rPr>
        <w:t>stress</w:t>
      </w:r>
      <w:ins w:id="172" w:author="mhasoba" w:date="2018-05-21T13:38:00Z">
        <w:r w:rsidR="00112E91">
          <w:rPr>
            <w:lang w:val="en-GB"/>
          </w:rPr>
          <w:t xml:space="preserve"> to</w:t>
        </w:r>
      </w:ins>
      <w:del w:id="173" w:author="mhasoba" w:date="2018-05-21T13:38:00Z">
        <w:r w:rsidR="00AA4879" w:rsidRPr="008A408F" w:rsidDel="00112E91">
          <w:rPr>
            <w:lang w:val="en-GB"/>
          </w:rPr>
          <w:delText>ing</w:delText>
        </w:r>
      </w:del>
      <w:r w:rsidR="00AA4879" w:rsidRPr="008A408F">
        <w:rPr>
          <w:lang w:val="en-GB"/>
        </w:rPr>
        <w:t xml:space="preserve"> the insects. The oxygen consumption rate of each individual was calculated as the slope through all of the data points, and was corrected for differences in vial volume and the oxygen concentration in the control vial from each trial. The body size of each individual was measured using a dissecting microscope and converted to dry </w:t>
      </w:r>
      <w:r w:rsidR="00697C4F" w:rsidRPr="008A408F">
        <w:rPr>
          <w:lang w:val="en-GB"/>
        </w:rPr>
        <w:t>mass</w:t>
      </w:r>
      <w:r w:rsidR="00AA4879" w:rsidRPr="008A408F">
        <w:rPr>
          <w:lang w:val="en-GB"/>
        </w:rPr>
        <w:t xml:space="preserve"> </w:t>
      </w:r>
      <w:r w:rsidR="00697C4F" w:rsidRPr="008A408F">
        <w:rPr>
          <w:lang w:val="en-GB"/>
        </w:rPr>
        <w:t>using length-weight relationships measured for taxa from our sites</w:t>
      </w:r>
      <w:r w:rsidR="00AA4879" w:rsidRPr="008A408F">
        <w:rPr>
          <w:lang w:val="en-GB"/>
        </w:rPr>
        <w:t xml:space="preserve"> (Supplementary methods)</w:t>
      </w:r>
      <w:r w:rsidR="00BD4F85" w:rsidRPr="008A408F">
        <w:rPr>
          <w:lang w:val="en-GB"/>
        </w:rPr>
        <w:t>.</w:t>
      </w:r>
      <w:r w:rsidR="00AA4879" w:rsidRPr="008A408F">
        <w:rPr>
          <w:lang w:val="en-GB"/>
        </w:rPr>
        <w:t xml:space="preserve"> </w:t>
      </w:r>
    </w:p>
    <w:p w:rsidR="006B7123" w:rsidRPr="008A408F" w:rsidRDefault="006B7123" w:rsidP="00997AED">
      <w:pPr>
        <w:jc w:val="both"/>
        <w:rPr>
          <w:b/>
          <w:sz w:val="38"/>
          <w:szCs w:val="38"/>
          <w:lang w:val="en-GB"/>
        </w:rPr>
      </w:pPr>
    </w:p>
    <w:p w:rsidR="00416353" w:rsidRPr="008A408F" w:rsidRDefault="00BF317A" w:rsidP="00997AED">
      <w:pPr>
        <w:jc w:val="both"/>
        <w:rPr>
          <w:b/>
          <w:sz w:val="38"/>
          <w:szCs w:val="38"/>
          <w:lang w:val="en-GB"/>
        </w:rPr>
      </w:pPr>
      <w:r w:rsidRPr="008A408F">
        <w:rPr>
          <w:b/>
          <w:sz w:val="38"/>
          <w:szCs w:val="38"/>
          <w:lang w:val="en-GB"/>
        </w:rPr>
        <w:t>Modelling</w:t>
      </w:r>
      <w:r w:rsidR="00416353" w:rsidRPr="008A408F">
        <w:rPr>
          <w:b/>
          <w:sz w:val="38"/>
          <w:szCs w:val="38"/>
          <w:lang w:val="en-GB"/>
        </w:rPr>
        <w:t xml:space="preserve"> </w:t>
      </w:r>
      <w:ins w:id="174" w:author="mhasoba" w:date="2018-05-21T14:23:00Z">
        <w:r w:rsidR="008406E5">
          <w:rPr>
            <w:b/>
            <w:sz w:val="38"/>
            <w:szCs w:val="38"/>
            <w:lang w:val="en-GB"/>
          </w:rPr>
          <w:t>and</w:t>
        </w:r>
      </w:ins>
      <w:ins w:id="175" w:author="mhasoba" w:date="2018-05-21T14:22:00Z">
        <w:r w:rsidR="008406E5">
          <w:rPr>
            <w:b/>
            <w:sz w:val="38"/>
            <w:szCs w:val="38"/>
            <w:lang w:val="en-GB"/>
          </w:rPr>
          <w:t xml:space="preserve"> model fitting</w:t>
        </w:r>
      </w:ins>
    </w:p>
    <w:p w:rsidR="003F3122" w:rsidRPr="008A408F" w:rsidRDefault="003F3122" w:rsidP="00997AED">
      <w:pPr>
        <w:jc w:val="both"/>
        <w:rPr>
          <w:sz w:val="32"/>
          <w:szCs w:val="32"/>
          <w:lang w:val="en-GB"/>
        </w:rPr>
      </w:pPr>
    </w:p>
    <w:p w:rsidR="00000000" w:rsidRDefault="0091202F">
      <w:pPr>
        <w:jc w:val="both"/>
        <w:rPr>
          <w:lang w:val="en-GB"/>
        </w:rPr>
        <w:pPrChange w:id="176" w:author="mhasoba" w:date="2018-05-21T14:10:00Z">
          <w:pPr>
            <w:ind w:firstLine="720"/>
            <w:jc w:val="both"/>
          </w:pPr>
        </w:pPrChange>
      </w:pPr>
      <w:r w:rsidRPr="008A408F">
        <w:rPr>
          <w:lang w:val="en-GB"/>
        </w:rPr>
        <w:t xml:space="preserve">Temperature dependence of respiration </w:t>
      </w:r>
      <w:r w:rsidR="00F936C9" w:rsidRPr="008A408F">
        <w:rPr>
          <w:lang w:val="en-GB"/>
        </w:rPr>
        <w:t>was</w:t>
      </w:r>
      <w:r w:rsidRPr="008A408F">
        <w:rPr>
          <w:lang w:val="en-GB"/>
        </w:rPr>
        <w:t xml:space="preserve"> modelled using </w:t>
      </w:r>
      <w:del w:id="177" w:author="mhasoba" w:date="2018-05-21T14:13:00Z">
        <w:r w:rsidRPr="008A408F" w:rsidDel="00335F7D">
          <w:rPr>
            <w:lang w:val="en-GB"/>
          </w:rPr>
          <w:delText xml:space="preserve">the </w:delText>
        </w:r>
      </w:del>
      <w:ins w:id="178" w:author="mhasoba" w:date="2018-05-21T14:13:00Z">
        <w:r w:rsidR="00335F7D">
          <w:rPr>
            <w:lang w:val="en-GB"/>
          </w:rPr>
          <w:t xml:space="preserve">a modified </w:t>
        </w:r>
      </w:ins>
      <w:r w:rsidRPr="008A408F">
        <w:rPr>
          <w:lang w:val="en-GB"/>
        </w:rPr>
        <w:t xml:space="preserve">Sharpe-Schoolfield model </w:t>
      </w:r>
      <w:r w:rsidR="00F769BC" w:rsidRPr="008A408F">
        <w:rPr>
          <w:lang w:val="en-GB"/>
        </w:rPr>
        <w:fldChar w:fldCharType="begin" w:fldLock="1"/>
      </w:r>
      <w:r w:rsidRPr="008A408F">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00F769BC" w:rsidRPr="008A408F">
        <w:rPr>
          <w:lang w:val="en-GB"/>
        </w:rPr>
        <w:fldChar w:fldCharType="separate"/>
      </w:r>
      <w:r w:rsidRPr="008A408F">
        <w:rPr>
          <w:noProof/>
          <w:lang w:val="en-GB"/>
        </w:rPr>
        <w:t>(Schoolfield, Sharpe and Magnuson, 1981)</w:t>
      </w:r>
      <w:r w:rsidR="00F769BC" w:rsidRPr="008A408F">
        <w:rPr>
          <w:lang w:val="en-GB"/>
        </w:rPr>
        <w:fldChar w:fldCharType="end"/>
      </w:r>
      <w:del w:id="179" w:author="mhasoba" w:date="2018-05-21T14:13:00Z">
        <w:r w:rsidRPr="008A408F" w:rsidDel="00DC65D8">
          <w:rPr>
            <w:lang w:val="en-GB"/>
          </w:rPr>
          <w:delText xml:space="preserve">. </w:delText>
        </w:r>
      </w:del>
      <w:del w:id="180" w:author="mhasoba" w:date="2018-05-21T14:10:00Z">
        <w:r w:rsidRPr="008A408F" w:rsidDel="00221F91">
          <w:rPr>
            <w:lang w:val="en-GB"/>
          </w:rPr>
          <w:delText xml:space="preserve">This model was chosen for its ability to capture both the rise and fall of temperature-dependent rates </w:delText>
        </w:r>
        <w:r w:rsidRPr="008A408F" w:rsidDel="005C7BB1">
          <w:rPr>
            <w:lang w:val="en-GB"/>
          </w:rPr>
          <w:delText xml:space="preserve">based on </w:delText>
        </w:r>
        <w:r w:rsidRPr="008A408F" w:rsidDel="00221F91">
          <w:rPr>
            <w:lang w:val="en-GB"/>
          </w:rPr>
          <w:delText>biologically</w:delText>
        </w:r>
        <w:r w:rsidRPr="008A408F" w:rsidDel="005C7BB1">
          <w:rPr>
            <w:lang w:val="en-GB"/>
          </w:rPr>
          <w:delText xml:space="preserve"> </w:delText>
        </w:r>
        <w:r w:rsidRPr="008A408F" w:rsidDel="00221F91">
          <w:rPr>
            <w:lang w:val="en-GB"/>
          </w:rPr>
          <w:delText xml:space="preserve">relevant parameters. </w:delText>
        </w:r>
      </w:del>
      <w:del w:id="181" w:author="mhasoba" w:date="2018-05-21T14:13:00Z">
        <w:r w:rsidRPr="008A408F" w:rsidDel="00DC65D8">
          <w:rPr>
            <w:lang w:val="en-GB"/>
          </w:rPr>
          <w:delText xml:space="preserve">Not enough measurements were available to estimate low temperature enzyme inactivation </w:delText>
        </w:r>
      </w:del>
      <w:del w:id="182" w:author="mhasoba" w:date="2018-05-21T14:11:00Z">
        <w:r w:rsidRPr="008A408F" w:rsidDel="00F7318C">
          <w:rPr>
            <w:lang w:val="en-GB"/>
          </w:rPr>
          <w:delText xml:space="preserve">thus </w:delText>
        </w:r>
        <w:r w:rsidR="00986027" w:rsidDel="00F7318C">
          <w:rPr>
            <w:lang w:val="en-GB"/>
          </w:rPr>
          <w:delText xml:space="preserve">we reduced </w:delText>
        </w:r>
        <w:r w:rsidRPr="008A408F" w:rsidDel="00F7318C">
          <w:rPr>
            <w:lang w:val="en-GB"/>
          </w:rPr>
          <w:delText xml:space="preserve">the </w:delText>
        </w:r>
      </w:del>
      <w:del w:id="183" w:author="mhasoba" w:date="2018-05-21T14:13:00Z">
        <w:r w:rsidRPr="008A408F" w:rsidDel="00DC65D8">
          <w:rPr>
            <w:lang w:val="en-GB"/>
          </w:rPr>
          <w:delText>model</w:delText>
        </w:r>
      </w:del>
      <w:del w:id="184" w:author="mhasoba" w:date="2018-05-21T14:12:00Z">
        <w:r w:rsidRPr="008A408F" w:rsidDel="00F7318C">
          <w:rPr>
            <w:lang w:val="en-GB"/>
          </w:rPr>
          <w:delText xml:space="preserve"> to</w:delText>
        </w:r>
      </w:del>
      <w:r w:rsidRPr="008A408F">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
        <w:gridCol w:w="7789"/>
        <w:gridCol w:w="533"/>
      </w:tblGrid>
      <w:tr w:rsidR="0091202F" w:rsidRPr="008A408F" w:rsidTr="0091202F">
        <w:trPr>
          <w:trHeight w:val="880"/>
        </w:trPr>
        <w:tc>
          <w:tcPr>
            <w:tcW w:w="534" w:type="dxa"/>
          </w:tcPr>
          <w:p w:rsidR="0091202F" w:rsidRPr="008A408F" w:rsidRDefault="0091202F" w:rsidP="0091202F">
            <w:pPr>
              <w:jc w:val="both"/>
              <w:rPr>
                <w:lang w:val="en-GB"/>
              </w:rPr>
            </w:pPr>
          </w:p>
        </w:tc>
        <w:tc>
          <w:tcPr>
            <w:tcW w:w="7796" w:type="dxa"/>
            <w:vAlign w:val="center"/>
          </w:tcPr>
          <w:p w:rsidR="0091202F" w:rsidRPr="008A408F" w:rsidRDefault="0091202F" w:rsidP="0091202F">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rsidR="0091202F" w:rsidRPr="008A408F" w:rsidRDefault="0091202F" w:rsidP="0091202F">
            <w:pPr>
              <w:jc w:val="both"/>
              <w:rPr>
                <w:lang w:val="en-GB"/>
              </w:rPr>
            </w:pPr>
          </w:p>
        </w:tc>
        <w:tc>
          <w:tcPr>
            <w:tcW w:w="526" w:type="dxa"/>
            <w:vAlign w:val="center"/>
          </w:tcPr>
          <w:p w:rsidR="0091202F" w:rsidRPr="008A408F" w:rsidRDefault="0091202F" w:rsidP="0091202F">
            <w:pPr>
              <w:jc w:val="both"/>
              <w:rPr>
                <w:lang w:val="en-GB"/>
              </w:rPr>
            </w:pPr>
            <w:r w:rsidRPr="008A408F">
              <w:rPr>
                <w:lang w:val="en-GB"/>
              </w:rPr>
              <w:t>(1)</w:t>
            </w:r>
          </w:p>
        </w:tc>
      </w:tr>
    </w:tbl>
    <w:p w:rsidR="0091202F" w:rsidRPr="008A408F" w:rsidRDefault="0091202F" w:rsidP="0091202F">
      <w:pPr>
        <w:jc w:val="both"/>
        <w:rPr>
          <w:lang w:val="en-GB"/>
        </w:rPr>
      </w:pPr>
      <w:del w:id="185" w:author="mhasoba" w:date="2018-05-21T14:12:00Z">
        <w:r w:rsidRPr="008A408F" w:rsidDel="00FE08A4">
          <w:rPr>
            <w:lang w:val="en-GB"/>
          </w:rPr>
          <w:delText xml:space="preserve">Where </w:delText>
        </w:r>
      </w:del>
      <w:ins w:id="186" w:author="mhasoba" w:date="2018-05-21T14:12:00Z">
        <w:r w:rsidR="00FE08A4">
          <w:rPr>
            <w:lang w:val="en-GB"/>
          </w:rPr>
          <w:t>H</w:t>
        </w:r>
        <w:r w:rsidR="00FE08A4" w:rsidRPr="008A408F">
          <w:rPr>
            <w:lang w:val="en-GB"/>
          </w:rPr>
          <w:t xml:space="preserve">ere </w:t>
        </w:r>
      </w:ins>
      <w:r w:rsidRPr="008A408F">
        <w:rPr>
          <w:i/>
          <w:lang w:val="en-GB"/>
        </w:rPr>
        <w:t>B</w:t>
      </w:r>
      <w:r w:rsidRPr="008A408F">
        <w:rPr>
          <w:lang w:val="en-GB"/>
        </w:rPr>
        <w:t xml:space="preserve"> is oxygen consumption rate, </w:t>
      </w:r>
      <w:r w:rsidRPr="008A408F">
        <w:rPr>
          <w:i/>
          <w:lang w:val="en-GB"/>
        </w:rPr>
        <w:t>b</w:t>
      </w:r>
      <w:r w:rsidRPr="008A408F">
        <w:rPr>
          <w:i/>
          <w:vertAlign w:val="subscript"/>
          <w:lang w:val="en-GB"/>
        </w:rPr>
        <w:t>0</w:t>
      </w:r>
      <w:r w:rsidRPr="008A408F">
        <w:rPr>
          <w:position w:val="-6"/>
          <w:lang w:val="en-GB"/>
        </w:rPr>
        <w:t xml:space="preserve"> </w:t>
      </w:r>
      <w:r w:rsidRPr="008A408F">
        <w:rPr>
          <w:lang w:val="en-GB"/>
        </w:rPr>
        <w:t>is the normalisation constant at a reference temperature (</w:t>
      </w:r>
      <w:r w:rsidRPr="008A408F">
        <w:rPr>
          <w:i/>
          <w:lang w:val="en-GB"/>
        </w:rPr>
        <w:t>T</w:t>
      </w:r>
      <w:r w:rsidR="00F769BC" w:rsidRPr="00F769BC">
        <w:rPr>
          <w:vertAlign w:val="subscript"/>
          <w:lang w:val="en-GB"/>
          <w:rPrChange w:id="187" w:author="mhasoba" w:date="2018-05-21T14:12:00Z">
            <w:rPr>
              <w:i/>
              <w:vertAlign w:val="subscript"/>
              <w:lang w:val="en-GB"/>
            </w:rPr>
          </w:rPrChange>
        </w:rPr>
        <w:t>ref</w:t>
      </w:r>
      <w:r w:rsidRPr="008A408F">
        <w:rPr>
          <w:lang w:val="en-GB"/>
        </w:rPr>
        <w:t xml:space="preserve">), </w:t>
      </w:r>
      <w:r w:rsidRPr="008A408F">
        <w:rPr>
          <w:i/>
          <w:lang w:val="en-GB"/>
        </w:rPr>
        <w:t>m</w:t>
      </w:r>
      <w:r w:rsidRPr="008A408F">
        <w:rPr>
          <w:lang w:val="en-GB"/>
        </w:rPr>
        <w:t xml:space="preserve"> is mass, </w:t>
      </w:r>
      <w:r w:rsidRPr="008A408F">
        <w:rPr>
          <w:i/>
          <w:lang w:val="en-GB"/>
        </w:rPr>
        <w:t>β</w:t>
      </w:r>
      <w:r w:rsidRPr="008A408F">
        <w:rPr>
          <w:lang w:val="en-GB"/>
        </w:rPr>
        <w:t xml:space="preserve"> is its scaling exponent, </w:t>
      </w:r>
      <w:r w:rsidRPr="008A408F">
        <w:rPr>
          <w:i/>
          <w:lang w:val="en-GB"/>
        </w:rPr>
        <w:t>E</w:t>
      </w:r>
      <w:r w:rsidRPr="008A408F">
        <w:rPr>
          <w:i/>
          <w:vertAlign w:val="subscript"/>
          <w:lang w:val="en-GB"/>
        </w:rPr>
        <w:t>a</w:t>
      </w:r>
      <w:r w:rsidRPr="008A408F">
        <w:rPr>
          <w:position w:val="-6"/>
          <w:lang w:val="en-GB"/>
        </w:rPr>
        <w:t xml:space="preserve"> </w:t>
      </w:r>
      <w:r w:rsidRPr="008A408F">
        <w:rPr>
          <w:lang w:val="en-GB"/>
        </w:rPr>
        <w:t>is the activation energy,</w:t>
      </w:r>
      <w:r w:rsidRPr="008A408F">
        <w:rPr>
          <w:i/>
          <w:lang w:val="en-GB"/>
        </w:rPr>
        <w:t xml:space="preserve"> E</w:t>
      </w:r>
      <w:r w:rsidRPr="008A408F">
        <w:rPr>
          <w:i/>
          <w:vertAlign w:val="subscript"/>
          <w:lang w:val="en-GB"/>
        </w:rPr>
        <w:t>d</w:t>
      </w:r>
      <w:r w:rsidRPr="008A408F">
        <w:rPr>
          <w:position w:val="-6"/>
          <w:lang w:val="en-GB"/>
        </w:rPr>
        <w:t xml:space="preserve"> </w:t>
      </w:r>
      <w:r w:rsidRPr="008A408F">
        <w:rPr>
          <w:lang w:val="en-GB"/>
        </w:rPr>
        <w:t xml:space="preserve">is its deactivation energy, </w:t>
      </w:r>
      <w:r w:rsidRPr="008A408F">
        <w:rPr>
          <w:i/>
          <w:lang w:val="en-GB"/>
        </w:rPr>
        <w:t>k</w:t>
      </w:r>
      <w:r w:rsidRPr="008A408F">
        <w:rPr>
          <w:lang w:val="en-GB"/>
        </w:rPr>
        <w:t xml:space="preserve"> is Boltzmann’s constant, </w:t>
      </w:r>
      <w:r w:rsidRPr="008A408F">
        <w:rPr>
          <w:i/>
          <w:lang w:val="en-GB"/>
        </w:rPr>
        <w:t>T</w:t>
      </w:r>
      <w:r w:rsidRPr="008A408F">
        <w:rPr>
          <w:lang w:val="en-GB"/>
        </w:rPr>
        <w:t xml:space="preserve"> is </w:t>
      </w:r>
      <w:r w:rsidR="00986027">
        <w:rPr>
          <w:lang w:val="en-GB"/>
        </w:rPr>
        <w:t xml:space="preserve">acute </w:t>
      </w:r>
      <w:r w:rsidRPr="008A408F">
        <w:rPr>
          <w:lang w:val="en-GB"/>
        </w:rPr>
        <w:t xml:space="preserve">temperature and </w:t>
      </w:r>
      <w:r w:rsidRPr="008A408F">
        <w:rPr>
          <w:i/>
          <w:lang w:val="en-GB"/>
        </w:rPr>
        <w:t>T</w:t>
      </w:r>
      <w:r w:rsidRPr="008A408F">
        <w:rPr>
          <w:i/>
          <w:vertAlign w:val="subscript"/>
          <w:lang w:val="en-GB"/>
        </w:rPr>
        <w:t>pk</w:t>
      </w:r>
      <w:r w:rsidRPr="008A408F">
        <w:rPr>
          <w:position w:val="-6"/>
          <w:lang w:val="en-GB"/>
        </w:rPr>
        <w:t xml:space="preserve"> </w:t>
      </w:r>
      <w:r w:rsidRPr="008A408F">
        <w:rPr>
          <w:lang w:val="en-GB"/>
        </w:rPr>
        <w:t xml:space="preserve">is the temperature at which the </w:t>
      </w:r>
      <w:r w:rsidRPr="008A408F">
        <w:rPr>
          <w:i/>
          <w:lang w:val="en-GB"/>
        </w:rPr>
        <w:t>B</w:t>
      </w:r>
      <w:r w:rsidRPr="008A408F">
        <w:rPr>
          <w:lang w:val="en-GB"/>
        </w:rPr>
        <w:t xml:space="preserve"> is maximised. </w:t>
      </w:r>
      <w:r w:rsidR="004F2683" w:rsidRPr="008A408F">
        <w:rPr>
          <w:lang w:val="en-GB"/>
        </w:rPr>
        <w:t>We expect</w:t>
      </w:r>
      <w:r w:rsidR="00963667" w:rsidRPr="008A408F">
        <w:rPr>
          <w:lang w:val="en-GB"/>
        </w:rPr>
        <w:t>ed</w:t>
      </w:r>
      <w:r w:rsidR="004F2683" w:rsidRPr="008A408F">
        <w:rPr>
          <w:lang w:val="en-GB"/>
        </w:rPr>
        <w:t xml:space="preserve"> baseline performance</w:t>
      </w:r>
      <w:r w:rsidR="0023089D">
        <w:rPr>
          <w:lang w:val="en-GB"/>
        </w:rPr>
        <w:t xml:space="preserve"> (</w:t>
      </w:r>
      <w:r w:rsidR="0023089D">
        <w:rPr>
          <w:i/>
          <w:lang w:val="en-GB"/>
        </w:rPr>
        <w:t>b</w:t>
      </w:r>
      <w:r w:rsidR="0023089D" w:rsidRPr="0023089D">
        <w:rPr>
          <w:i/>
          <w:vertAlign w:val="subscript"/>
          <w:lang w:val="en-GB"/>
        </w:rPr>
        <w:t>0</w:t>
      </w:r>
      <w:r w:rsidR="0023089D">
        <w:rPr>
          <w:lang w:val="en-GB"/>
        </w:rPr>
        <w:t>)</w:t>
      </w:r>
      <w:r w:rsidR="004F2683" w:rsidRPr="008A408F">
        <w:rPr>
          <w:lang w:val="en-GB"/>
        </w:rPr>
        <w:t xml:space="preserve"> to </w:t>
      </w:r>
      <w:r w:rsidR="00F936C9" w:rsidRPr="008A408F">
        <w:rPr>
          <w:lang w:val="en-GB"/>
        </w:rPr>
        <w:t xml:space="preserve">be </w:t>
      </w:r>
      <w:r w:rsidR="004F2683" w:rsidRPr="008A408F">
        <w:rPr>
          <w:lang w:val="en-GB"/>
        </w:rPr>
        <w:t>adapt</w:t>
      </w:r>
      <w:r w:rsidR="00F936C9" w:rsidRPr="008A408F">
        <w:rPr>
          <w:lang w:val="en-GB"/>
        </w:rPr>
        <w:t>ed</w:t>
      </w:r>
      <w:r w:rsidR="004F2683" w:rsidRPr="008A408F">
        <w:rPr>
          <w:lang w:val="en-GB"/>
        </w:rPr>
        <w:t xml:space="preserve"> to</w:t>
      </w:r>
      <w:r w:rsidR="00F936C9" w:rsidRPr="008A408F">
        <w:rPr>
          <w:lang w:val="en-GB"/>
        </w:rPr>
        <w:t xml:space="preserve"> the temperatures experienced at</w:t>
      </w:r>
      <w:r w:rsidR="004F2683" w:rsidRPr="008A408F">
        <w:rPr>
          <w:lang w:val="en-GB"/>
        </w:rPr>
        <w:t xml:space="preserve"> a species</w:t>
      </w:r>
      <w:r w:rsidR="00F936C9" w:rsidRPr="008A408F">
        <w:rPr>
          <w:lang w:val="en-GB"/>
        </w:rPr>
        <w:t>’</w:t>
      </w:r>
      <w:r w:rsidR="004F2683" w:rsidRPr="008A408F">
        <w:rPr>
          <w:lang w:val="en-GB"/>
        </w:rPr>
        <w:t xml:space="preserve"> </w:t>
      </w:r>
      <w:r w:rsidR="00963667" w:rsidRPr="008A408F">
        <w:rPr>
          <w:lang w:val="en-GB"/>
        </w:rPr>
        <w:t>local habitat</w:t>
      </w:r>
      <w:r w:rsidR="004F2683" w:rsidRPr="008A408F">
        <w:rPr>
          <w:lang w:val="en-GB"/>
        </w:rPr>
        <w:t xml:space="preserve">. Thus, </w:t>
      </w:r>
      <w:r w:rsidR="0023089D">
        <w:rPr>
          <w:lang w:val="en-GB"/>
        </w:rPr>
        <w:t xml:space="preserve">the </w:t>
      </w:r>
      <w:commentRangeStart w:id="188"/>
      <w:r w:rsidRPr="008A408F">
        <w:rPr>
          <w:lang w:val="en-GB"/>
        </w:rPr>
        <w:t>mean temperature</w:t>
      </w:r>
      <w:r w:rsidR="0023089D">
        <w:rPr>
          <w:lang w:val="en-GB"/>
        </w:rPr>
        <w:t xml:space="preserve"> </w:t>
      </w:r>
      <w:commentRangeEnd w:id="188"/>
      <w:r w:rsidR="00172DA5">
        <w:rPr>
          <w:rStyle w:val="CommentReference"/>
        </w:rPr>
        <w:commentReference w:id="188"/>
      </w:r>
      <w:r w:rsidR="0023089D">
        <w:rPr>
          <w:lang w:val="en-GB"/>
        </w:rPr>
        <w:t>at each site</w:t>
      </w:r>
      <w:r w:rsidRPr="008A408F">
        <w:rPr>
          <w:lang w:val="en-GB"/>
        </w:rPr>
        <w:t xml:space="preserve"> was used as reference temperature (</w:t>
      </w:r>
      <w:r w:rsidRPr="008A408F">
        <w:rPr>
          <w:i/>
          <w:lang w:val="en-GB"/>
        </w:rPr>
        <w:t>T</w:t>
      </w:r>
      <w:r w:rsidRPr="008A408F">
        <w:rPr>
          <w:i/>
          <w:vertAlign w:val="subscript"/>
          <w:lang w:val="en-GB"/>
        </w:rPr>
        <w:t>ref</w:t>
      </w:r>
      <w:r w:rsidRPr="008A408F">
        <w:rPr>
          <w:lang w:val="en-GB"/>
        </w:rPr>
        <w:t xml:space="preserve">) to estimate a biologically relevant value for </w:t>
      </w:r>
      <w:r w:rsidRPr="008A408F">
        <w:rPr>
          <w:i/>
          <w:lang w:val="en-GB"/>
        </w:rPr>
        <w:t>b</w:t>
      </w:r>
      <w:r w:rsidRPr="008A408F">
        <w:rPr>
          <w:i/>
          <w:vertAlign w:val="subscript"/>
          <w:lang w:val="en-GB"/>
        </w:rPr>
        <w:t>0</w:t>
      </w:r>
      <w:r w:rsidRPr="008A408F">
        <w:rPr>
          <w:lang w:val="en-GB"/>
        </w:rPr>
        <w:t xml:space="preserve">. </w:t>
      </w:r>
      <w:ins w:id="189" w:author="mhasoba" w:date="2018-05-21T14:16:00Z">
        <w:r w:rsidR="0080145F">
          <w:rPr>
            <w:lang w:val="en-GB"/>
          </w:rPr>
          <w:t xml:space="preserve"> The model was fitted </w:t>
        </w:r>
      </w:ins>
      <w:ins w:id="190" w:author="mhasoba" w:date="2018-05-21T14:17:00Z">
        <w:r w:rsidR="0012260B">
          <w:rPr>
            <w:lang w:val="en-GB"/>
          </w:rPr>
          <w:t xml:space="preserve">using </w:t>
        </w:r>
      </w:ins>
      <w:ins w:id="191" w:author="mhasoba" w:date="2018-05-21T14:16:00Z">
        <w:r w:rsidR="0080145F" w:rsidRPr="008A408F">
          <w:rPr>
            <w:lang w:val="en-GB"/>
          </w:rPr>
          <w:t xml:space="preserve">non-linear least squares </w:t>
        </w:r>
      </w:ins>
      <w:ins w:id="192" w:author="mhasoba" w:date="2018-05-21T14:18:00Z">
        <w:r w:rsidR="00DA5061">
          <w:rPr>
            <w:lang w:val="en-GB"/>
          </w:rPr>
          <w:t xml:space="preserve">(NLLS) </w:t>
        </w:r>
      </w:ins>
      <w:ins w:id="193" w:author="mhasoba" w:date="2018-05-21T14:17:00Z">
        <w:r w:rsidR="0012260B">
          <w:rPr>
            <w:lang w:val="en-GB"/>
          </w:rPr>
          <w:t xml:space="preserve">to each species’ </w:t>
        </w:r>
        <w:r w:rsidR="0012260B" w:rsidRPr="008A408F">
          <w:rPr>
            <w:lang w:val="en-GB"/>
          </w:rPr>
          <w:t>site</w:t>
        </w:r>
        <w:r w:rsidR="0012260B">
          <w:rPr>
            <w:lang w:val="en-GB"/>
          </w:rPr>
          <w:t>-specific</w:t>
        </w:r>
        <w:r w:rsidR="0012260B" w:rsidRPr="008A408F">
          <w:rPr>
            <w:lang w:val="en-GB"/>
          </w:rPr>
          <w:t xml:space="preserve"> </w:t>
        </w:r>
        <w:r w:rsidR="0012260B">
          <w:rPr>
            <w:lang w:val="en-GB"/>
          </w:rPr>
          <w:t>TPC</w:t>
        </w:r>
        <w:r w:rsidR="005F5326">
          <w:rPr>
            <w:lang w:val="en-GB"/>
          </w:rPr>
          <w:t>.</w:t>
        </w:r>
      </w:ins>
      <w:ins w:id="194" w:author="mhasoba" w:date="2018-05-21T14:16:00Z">
        <w:r w:rsidR="0080145F" w:rsidRPr="008A408F">
          <w:rPr>
            <w:lang w:val="en-GB"/>
          </w:rPr>
          <w:t xml:space="preserve"> </w:t>
        </w:r>
      </w:ins>
      <w:ins w:id="195" w:author="mhasoba" w:date="2018-05-21T14:17:00Z">
        <w:r w:rsidR="005F5326">
          <w:rPr>
            <w:lang w:val="en-GB"/>
          </w:rPr>
          <w:t>We use</w:t>
        </w:r>
      </w:ins>
      <w:ins w:id="196" w:author="mhasoba" w:date="2018-05-21T14:18:00Z">
        <w:r w:rsidR="005F5326">
          <w:rPr>
            <w:lang w:val="en-GB"/>
          </w:rPr>
          <w:t xml:space="preserve">d </w:t>
        </w:r>
      </w:ins>
      <w:ins w:id="197" w:author="mhasoba" w:date="2018-05-21T14:16:00Z">
        <w:r w:rsidR="004F1770">
          <w:rPr>
            <w:lang w:val="en-GB"/>
          </w:rPr>
          <w:t>the minpack.lm</w:t>
        </w:r>
        <w:r w:rsidR="0080145F" w:rsidRPr="008A408F">
          <w:rPr>
            <w:lang w:val="en-GB"/>
          </w:rPr>
          <w:t xml:space="preserve"> </w:t>
        </w:r>
      </w:ins>
      <w:ins w:id="198" w:author="mhasoba" w:date="2018-05-21T14:18:00Z">
        <w:r w:rsidR="0069006D">
          <w:rPr>
            <w:lang w:val="en-GB"/>
          </w:rPr>
          <w:t xml:space="preserve">NLLS </w:t>
        </w:r>
      </w:ins>
      <w:ins w:id="199" w:author="mhasoba" w:date="2018-05-21T14:16:00Z">
        <w:r w:rsidR="0080145F" w:rsidRPr="008A408F">
          <w:rPr>
            <w:lang w:val="en-GB"/>
          </w:rPr>
          <w:t xml:space="preserve">package </w:t>
        </w:r>
        <w:r w:rsidR="00F769BC" w:rsidRPr="008A408F">
          <w:rPr>
            <w:lang w:val="en-GB"/>
          </w:rPr>
          <w:fldChar w:fldCharType="begin" w:fldLock="1"/>
        </w:r>
        <w:r w:rsidR="0080145F" w:rsidRPr="008A408F">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sidR="00F769BC" w:rsidRPr="008A408F">
          <w:rPr>
            <w:lang w:val="en-GB"/>
          </w:rPr>
          <w:fldChar w:fldCharType="separate"/>
        </w:r>
        <w:r w:rsidR="0080145F" w:rsidRPr="008A408F">
          <w:rPr>
            <w:noProof/>
            <w:lang w:val="en-GB"/>
          </w:rPr>
          <w:t xml:space="preserve">(Elzhov </w:t>
        </w:r>
        <w:r w:rsidR="0080145F" w:rsidRPr="008A408F">
          <w:rPr>
            <w:i/>
            <w:noProof/>
            <w:lang w:val="en-GB"/>
          </w:rPr>
          <w:t>et al.</w:t>
        </w:r>
        <w:r w:rsidR="0080145F" w:rsidRPr="008A408F">
          <w:rPr>
            <w:noProof/>
            <w:lang w:val="en-GB"/>
          </w:rPr>
          <w:t>, 2016)</w:t>
        </w:r>
        <w:r w:rsidR="00F769BC" w:rsidRPr="008A408F">
          <w:rPr>
            <w:lang w:val="en-GB"/>
          </w:rPr>
          <w:fldChar w:fldCharType="end"/>
        </w:r>
        <w:r w:rsidR="0080145F" w:rsidRPr="008A408F">
          <w:rPr>
            <w:lang w:val="en-GB"/>
          </w:rPr>
          <w:t xml:space="preserve"> </w:t>
        </w:r>
        <w:r w:rsidR="0080145F">
          <w:rPr>
            <w:lang w:val="en-GB"/>
          </w:rPr>
          <w:t>in</w:t>
        </w:r>
        <w:r w:rsidR="0080145F" w:rsidRPr="008A408F">
          <w:rPr>
            <w:lang w:val="en-GB"/>
          </w:rPr>
          <w:t xml:space="preserve"> R </w:t>
        </w:r>
        <w:r w:rsidR="00F769BC" w:rsidRPr="008A408F">
          <w:rPr>
            <w:lang w:val="en-GB"/>
          </w:rPr>
          <w:fldChar w:fldCharType="begin" w:fldLock="1"/>
        </w:r>
        <w:r w:rsidR="0080145F" w:rsidRPr="008A408F">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sidR="00F769BC" w:rsidRPr="008A408F">
          <w:rPr>
            <w:lang w:val="en-GB"/>
          </w:rPr>
          <w:fldChar w:fldCharType="separate"/>
        </w:r>
        <w:r w:rsidR="0080145F" w:rsidRPr="008A408F">
          <w:rPr>
            <w:noProof/>
            <w:lang w:val="en-GB"/>
          </w:rPr>
          <w:t>(R Core Team, 2015)</w:t>
        </w:r>
        <w:r w:rsidR="00F769BC" w:rsidRPr="008A408F">
          <w:rPr>
            <w:lang w:val="en-GB"/>
          </w:rPr>
          <w:fldChar w:fldCharType="end"/>
        </w:r>
        <w:r w:rsidR="0080145F" w:rsidRPr="008A408F">
          <w:rPr>
            <w:lang w:val="en-GB"/>
          </w:rPr>
          <w:t xml:space="preserve">. </w:t>
        </w:r>
      </w:ins>
      <w:ins w:id="200" w:author="mhasoba" w:date="2018-05-21T14:18:00Z">
        <w:r w:rsidR="0069006D">
          <w:rPr>
            <w:lang w:val="en-GB"/>
          </w:rPr>
          <w:t>The s</w:t>
        </w:r>
      </w:ins>
      <w:ins w:id="201" w:author="mhasoba" w:date="2018-05-21T14:16:00Z">
        <w:r w:rsidR="0080145F" w:rsidRPr="008A408F">
          <w:rPr>
            <w:lang w:val="en-GB"/>
          </w:rPr>
          <w:t xml:space="preserve">tarting parameters </w:t>
        </w:r>
      </w:ins>
      <w:ins w:id="202" w:author="mhasoba" w:date="2018-05-21T14:19:00Z">
        <w:r w:rsidR="00B24CDC">
          <w:rPr>
            <w:lang w:val="en-GB"/>
          </w:rPr>
          <w:t xml:space="preserve">for the NLLS </w:t>
        </w:r>
      </w:ins>
      <w:ins w:id="203" w:author="mhasoba" w:date="2018-05-21T14:20:00Z">
        <w:r w:rsidR="000E4F5B">
          <w:rPr>
            <w:lang w:val="en-GB"/>
          </w:rPr>
          <w:t xml:space="preserve">procedure </w:t>
        </w:r>
      </w:ins>
      <w:ins w:id="204" w:author="mhasoba" w:date="2018-05-21T14:16:00Z">
        <w:r w:rsidR="0080145F" w:rsidRPr="008A408F">
          <w:rPr>
            <w:lang w:val="en-GB"/>
          </w:rPr>
          <w:t xml:space="preserve">were sampled </w:t>
        </w:r>
      </w:ins>
      <w:ins w:id="205" w:author="mhasoba" w:date="2018-05-21T14:20:00Z">
        <w:r w:rsidR="0006039B">
          <w:rPr>
            <w:lang w:val="en-GB"/>
          </w:rPr>
          <w:t xml:space="preserve">xxxx times </w:t>
        </w:r>
      </w:ins>
      <w:ins w:id="206" w:author="mhasoba" w:date="2018-05-21T14:16:00Z">
        <w:r w:rsidR="0080145F" w:rsidRPr="008A408F">
          <w:rPr>
            <w:lang w:val="en-GB"/>
          </w:rPr>
          <w:t>from a normal distribution centred on values estimated from a linearised Arrhenius function to determine the parameter values that yielded the best fit to the data</w:t>
        </w:r>
      </w:ins>
      <w:ins w:id="207" w:author="mhasoba" w:date="2018-05-21T14:19:00Z">
        <w:r w:rsidR="006C13B7">
          <w:rPr>
            <w:lang w:val="en-GB"/>
          </w:rPr>
          <w:t xml:space="preserve"> </w:t>
        </w:r>
        <w:commentRangeStart w:id="208"/>
        <w:r w:rsidR="006C13B7">
          <w:rPr>
            <w:lang w:val="en-GB"/>
          </w:rPr>
          <w:t>within the OTR</w:t>
        </w:r>
        <w:commentRangeEnd w:id="208"/>
        <w:r w:rsidR="006C13B7">
          <w:rPr>
            <w:rStyle w:val="CommentReference"/>
          </w:rPr>
          <w:commentReference w:id="208"/>
        </w:r>
      </w:ins>
      <w:ins w:id="209" w:author="mhasoba" w:date="2018-05-21T14:16:00Z">
        <w:r w:rsidR="0080145F" w:rsidRPr="008A408F">
          <w:rPr>
            <w:lang w:val="en-GB"/>
          </w:rPr>
          <w:t xml:space="preserve">. </w:t>
        </w:r>
      </w:ins>
      <w:ins w:id="210" w:author="mhasoba" w:date="2018-05-21T14:19:00Z">
        <w:r w:rsidR="003E0160">
          <w:rPr>
            <w:lang w:val="en-GB"/>
          </w:rPr>
          <w:t xml:space="preserve">The </w:t>
        </w:r>
        <w:r w:rsidR="00402359">
          <w:rPr>
            <w:lang w:val="en-GB"/>
          </w:rPr>
          <w:t>b</w:t>
        </w:r>
      </w:ins>
      <w:ins w:id="211" w:author="mhasoba" w:date="2018-05-21T14:16:00Z">
        <w:r w:rsidR="0080145F" w:rsidRPr="008A408F">
          <w:rPr>
            <w:lang w:val="en-GB"/>
          </w:rPr>
          <w:t xml:space="preserve">est fit was determined </w:t>
        </w:r>
      </w:ins>
      <w:ins w:id="212" w:author="mhasoba" w:date="2018-05-21T14:20:00Z">
        <w:r w:rsidR="006E79C8">
          <w:rPr>
            <w:lang w:val="en-GB"/>
          </w:rPr>
          <w:t>from each such ens</w:t>
        </w:r>
        <w:r w:rsidR="0051607F">
          <w:rPr>
            <w:lang w:val="en-GB"/>
          </w:rPr>
          <w:t>e</w:t>
        </w:r>
        <w:r w:rsidR="006E79C8">
          <w:rPr>
            <w:lang w:val="en-GB"/>
          </w:rPr>
          <w:t xml:space="preserve">mble of </w:t>
        </w:r>
        <w:r w:rsidR="0051607F">
          <w:rPr>
            <w:lang w:val="en-GB"/>
          </w:rPr>
          <w:t xml:space="preserve">fits </w:t>
        </w:r>
      </w:ins>
      <w:ins w:id="213" w:author="mhasoba" w:date="2018-05-21T14:16:00Z">
        <w:r w:rsidR="0080145F" w:rsidRPr="008A408F">
          <w:rPr>
            <w:lang w:val="en-GB"/>
          </w:rPr>
          <w:t xml:space="preserve">based on </w:t>
        </w:r>
        <w:commentRangeStart w:id="214"/>
        <w:r w:rsidR="0080145F" w:rsidRPr="008A408F">
          <w:rPr>
            <w:lang w:val="en-GB"/>
          </w:rPr>
          <w:t>highest R</w:t>
        </w:r>
        <w:r w:rsidR="0080145F" w:rsidRPr="008A408F">
          <w:rPr>
            <w:vertAlign w:val="superscript"/>
            <w:lang w:val="en-GB"/>
          </w:rPr>
          <w:t>2</w:t>
        </w:r>
      </w:ins>
      <w:commentRangeEnd w:id="214"/>
      <w:ins w:id="215" w:author="mhasoba" w:date="2018-05-21T14:21:00Z">
        <w:r w:rsidR="0033596D">
          <w:rPr>
            <w:rStyle w:val="CommentReference"/>
          </w:rPr>
          <w:commentReference w:id="214"/>
        </w:r>
      </w:ins>
      <w:ins w:id="216" w:author="mhasoba" w:date="2018-05-21T14:19:00Z">
        <w:r w:rsidR="00F769BC" w:rsidRPr="00F769BC">
          <w:rPr>
            <w:lang w:val="en-GB"/>
            <w:rPrChange w:id="217" w:author="mhasoba" w:date="2018-05-21T14:20:00Z">
              <w:rPr>
                <w:vertAlign w:val="superscript"/>
                <w:lang w:val="en-GB"/>
              </w:rPr>
            </w:rPrChange>
          </w:rPr>
          <w:t>,</w:t>
        </w:r>
      </w:ins>
      <w:ins w:id="218" w:author="mhasoba" w:date="2018-05-21T14:16:00Z">
        <w:r w:rsidR="0080145F" w:rsidRPr="008A408F">
          <w:rPr>
            <w:lang w:val="en-GB"/>
          </w:rPr>
          <w:t xml:space="preserve"> and lowest </w:t>
        </w:r>
        <w:commentRangeStart w:id="219"/>
        <w:r w:rsidR="0080145F" w:rsidRPr="008A408F">
          <w:rPr>
            <w:lang w:val="en-GB"/>
          </w:rPr>
          <w:t>AIC and BIC</w:t>
        </w:r>
      </w:ins>
      <w:commentRangeEnd w:id="219"/>
      <w:ins w:id="220" w:author="mhasoba" w:date="2018-05-21T14:20:00Z">
        <w:r w:rsidR="00D2457D">
          <w:rPr>
            <w:rStyle w:val="CommentReference"/>
          </w:rPr>
          <w:commentReference w:id="219"/>
        </w:r>
      </w:ins>
      <w:ins w:id="221" w:author="mhasoba" w:date="2018-05-21T14:16:00Z">
        <w:r w:rsidR="0080145F" w:rsidRPr="008A408F">
          <w:rPr>
            <w:lang w:val="en-GB"/>
          </w:rPr>
          <w:t xml:space="preserve"> when R</w:t>
        </w:r>
        <w:r w:rsidR="0080145F" w:rsidRPr="008A408F">
          <w:rPr>
            <w:vertAlign w:val="superscript"/>
            <w:lang w:val="en-GB"/>
          </w:rPr>
          <w:t>2</w:t>
        </w:r>
        <w:r w:rsidR="0080145F" w:rsidRPr="008A408F">
          <w:rPr>
            <w:lang w:val="en-GB"/>
          </w:rPr>
          <w:t xml:space="preserve"> values were equal.</w:t>
        </w:r>
      </w:ins>
      <w:ins w:id="222" w:author="mhasoba" w:date="2018-05-21T14:19:00Z">
        <w:r w:rsidR="00BE79A5">
          <w:rPr>
            <w:lang w:val="en-GB"/>
          </w:rPr>
          <w:t xml:space="preserve"> </w:t>
        </w:r>
      </w:ins>
      <w:commentRangeStart w:id="223"/>
      <w:commentRangeStart w:id="224"/>
      <w:r w:rsidRPr="008A408F">
        <w:rPr>
          <w:lang w:val="en-GB"/>
        </w:rPr>
        <w:t>We fitted the model with</w:t>
      </w:r>
      <w:ins w:id="225" w:author="mhasoba" w:date="2018-05-21T14:13:00Z">
        <w:r w:rsidR="00764C2F">
          <w:rPr>
            <w:lang w:val="en-GB"/>
          </w:rPr>
          <w:t xml:space="preserve"> both, </w:t>
        </w:r>
      </w:ins>
      <w:ins w:id="226" w:author="mhasoba" w:date="2018-05-21T14:14:00Z">
        <w:r w:rsidR="00AB48ED">
          <w:rPr>
            <w:lang w:val="en-GB"/>
          </w:rPr>
          <w:t xml:space="preserve">a fixed </w:t>
        </w:r>
      </w:ins>
      <w:del w:id="227" w:author="mhasoba" w:date="2018-05-21T14:13:00Z">
        <w:r w:rsidRPr="008A408F" w:rsidDel="00764C2F">
          <w:rPr>
            <w:lang w:val="en-GB"/>
          </w:rPr>
          <w:delText xml:space="preserve"> a mass term added to account for species-specific variation in mass scaling for both prey species and set </w:delText>
        </w:r>
      </w:del>
      <w:r w:rsidRPr="008A408F">
        <w:rPr>
          <w:i/>
          <w:lang w:val="en-GB"/>
        </w:rPr>
        <w:t>β</w:t>
      </w:r>
      <w:ins w:id="228" w:author="mhasoba" w:date="2018-05-21T13:39:00Z">
        <w:r w:rsidR="00236447">
          <w:rPr>
            <w:i/>
            <w:lang w:val="en-GB"/>
          </w:rPr>
          <w:t xml:space="preserve"> </w:t>
        </w:r>
      </w:ins>
      <w:r w:rsidR="00F769BC" w:rsidRPr="00F769BC">
        <w:rPr>
          <w:lang w:val="en-GB"/>
          <w:rPrChange w:id="229" w:author="mhasoba" w:date="2018-05-21T13:39:00Z">
            <w:rPr>
              <w:i/>
              <w:lang w:val="en-GB"/>
            </w:rPr>
          </w:rPrChange>
        </w:rPr>
        <w:t>=</w:t>
      </w:r>
      <w:ins w:id="230" w:author="mhasoba" w:date="2018-05-21T13:39:00Z">
        <w:r w:rsidR="00236447">
          <w:rPr>
            <w:lang w:val="en-GB"/>
          </w:rPr>
          <w:t xml:space="preserve"> </w:t>
        </w:r>
      </w:ins>
      <w:r w:rsidR="00F769BC" w:rsidRPr="00F769BC">
        <w:rPr>
          <w:lang w:val="en-GB"/>
          <w:rPrChange w:id="231" w:author="mhasoba" w:date="2018-05-21T13:39:00Z">
            <w:rPr>
              <w:i/>
              <w:lang w:val="en-GB"/>
            </w:rPr>
          </w:rPrChange>
        </w:rPr>
        <w:t>0.75</w:t>
      </w:r>
      <w:r w:rsidRPr="008A408F">
        <w:rPr>
          <w:i/>
          <w:lang w:val="en-GB"/>
        </w:rPr>
        <w:t xml:space="preserve"> </w:t>
      </w:r>
      <w:del w:id="232" w:author="mhasoba" w:date="2018-05-21T14:14:00Z">
        <w:r w:rsidR="00F769BC" w:rsidRPr="008A408F" w:rsidDel="006F3633">
          <w:rPr>
            <w:i/>
            <w:lang w:val="en-GB"/>
          </w:rPr>
          <w:fldChar w:fldCharType="begin" w:fldLock="1"/>
        </w:r>
        <w:r w:rsidRPr="008A408F" w:rsidDel="006F3633">
          <w:rPr>
            <w:i/>
            <w:lang w:val="en-GB"/>
          </w:rPr>
          <w:del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delInstrText>
        </w:r>
        <w:r w:rsidR="00F769BC" w:rsidRPr="008A408F" w:rsidDel="006F3633">
          <w:rPr>
            <w:i/>
            <w:lang w:val="en-GB"/>
          </w:rPr>
          <w:fldChar w:fldCharType="separate"/>
        </w:r>
        <w:r w:rsidRPr="008A408F" w:rsidDel="006F3633">
          <w:rPr>
            <w:noProof/>
            <w:lang w:val="en-GB"/>
          </w:rPr>
          <w:delText xml:space="preserve">(Brown </w:delText>
        </w:r>
        <w:r w:rsidRPr="008A408F" w:rsidDel="006F3633">
          <w:rPr>
            <w:i/>
            <w:noProof/>
            <w:lang w:val="en-GB"/>
          </w:rPr>
          <w:delText>et al.</w:delText>
        </w:r>
        <w:r w:rsidRPr="008A408F" w:rsidDel="006F3633">
          <w:rPr>
            <w:noProof/>
            <w:lang w:val="en-GB"/>
          </w:rPr>
          <w:delText>, 2004)</w:delText>
        </w:r>
        <w:r w:rsidR="00F769BC" w:rsidRPr="008A408F" w:rsidDel="006F3633">
          <w:rPr>
            <w:i/>
            <w:lang w:val="en-GB"/>
          </w:rPr>
          <w:fldChar w:fldCharType="end"/>
        </w:r>
        <w:r w:rsidRPr="008A408F" w:rsidDel="006F3633">
          <w:rPr>
            <w:i/>
            <w:lang w:val="en-GB"/>
          </w:rPr>
          <w:delText xml:space="preserve"> </w:delText>
        </w:r>
      </w:del>
      <w:r w:rsidRPr="008A408F">
        <w:rPr>
          <w:lang w:val="en-GB"/>
        </w:rPr>
        <w:t xml:space="preserve">for </w:t>
      </w:r>
      <w:del w:id="233" w:author="mhasoba" w:date="2018-05-21T14:14:00Z">
        <w:r w:rsidRPr="008A408F" w:rsidDel="006F3633">
          <w:rPr>
            <w:lang w:val="en-GB"/>
          </w:rPr>
          <w:delText>the predator</w:delText>
        </w:r>
      </w:del>
      <w:ins w:id="234" w:author="mhasoba" w:date="2018-05-21T14:14:00Z">
        <w:r w:rsidR="006F3633">
          <w:rPr>
            <w:lang w:val="en-GB"/>
          </w:rPr>
          <w:t>all</w:t>
        </w:r>
      </w:ins>
      <w:r w:rsidRPr="008A408F">
        <w:rPr>
          <w:lang w:val="en-GB"/>
        </w:rPr>
        <w:t xml:space="preserve"> taxa</w:t>
      </w:r>
      <w:ins w:id="235" w:author="mhasoba" w:date="2018-05-21T14:14:00Z">
        <w:r w:rsidR="006F3633">
          <w:rPr>
            <w:lang w:val="en-GB"/>
          </w:rPr>
          <w:t xml:space="preserve"> </w:t>
        </w:r>
        <w:r w:rsidR="00F769BC" w:rsidRPr="008A408F">
          <w:rPr>
            <w:i/>
            <w:lang w:val="en-GB"/>
          </w:rPr>
          <w:fldChar w:fldCharType="begin" w:fldLock="1"/>
        </w:r>
        <w:r w:rsidR="006F3633" w:rsidRPr="008A408F">
          <w:rPr>
            <w:i/>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00F769BC" w:rsidRPr="008A408F">
          <w:rPr>
            <w:i/>
            <w:lang w:val="en-GB"/>
          </w:rPr>
          <w:fldChar w:fldCharType="separate"/>
        </w:r>
        <w:r w:rsidR="006F3633" w:rsidRPr="008A408F">
          <w:rPr>
            <w:noProof/>
            <w:lang w:val="en-GB"/>
          </w:rPr>
          <w:t xml:space="preserve">(Brown </w:t>
        </w:r>
        <w:r w:rsidR="006F3633" w:rsidRPr="008A408F">
          <w:rPr>
            <w:i/>
            <w:noProof/>
            <w:lang w:val="en-GB"/>
          </w:rPr>
          <w:t>et al.</w:t>
        </w:r>
        <w:r w:rsidR="006F3633" w:rsidRPr="008A408F">
          <w:rPr>
            <w:noProof/>
            <w:lang w:val="en-GB"/>
          </w:rPr>
          <w:t>, 2004)</w:t>
        </w:r>
        <w:r w:rsidR="00F769BC" w:rsidRPr="008A408F">
          <w:rPr>
            <w:i/>
            <w:lang w:val="en-GB"/>
          </w:rPr>
          <w:fldChar w:fldCharType="end"/>
        </w:r>
      </w:ins>
      <w:ins w:id="236" w:author="mhasoba" w:date="2018-05-21T14:13:00Z">
        <w:r w:rsidR="00764C2F">
          <w:rPr>
            <w:lang w:val="en-GB"/>
          </w:rPr>
          <w:t xml:space="preserve">, and allowing </w:t>
        </w:r>
        <w:r w:rsidR="00764C2F" w:rsidRPr="008A408F">
          <w:rPr>
            <w:lang w:val="en-GB"/>
          </w:rPr>
          <w:t xml:space="preserve">for species-specific variation in </w:t>
        </w:r>
      </w:ins>
      <w:ins w:id="237" w:author="mhasoba" w:date="2018-05-21T14:14:00Z">
        <w:r w:rsidR="00764C2F">
          <w:rPr>
            <w:lang w:val="en-GB"/>
          </w:rPr>
          <w:t xml:space="preserve">the scaling exponent using </w:t>
        </w:r>
      </w:ins>
      <w:del w:id="238" w:author="mhasoba" w:date="2018-05-21T14:14:00Z">
        <w:r w:rsidRPr="008A408F" w:rsidDel="00764C2F">
          <w:rPr>
            <w:lang w:val="en-GB"/>
          </w:rPr>
          <w:delText xml:space="preserve"> after a </w:delText>
        </w:r>
      </w:del>
      <w:r w:rsidRPr="008A408F">
        <w:rPr>
          <w:lang w:val="en-GB"/>
        </w:rPr>
        <w:t xml:space="preserve">model </w:t>
      </w:r>
      <w:ins w:id="239" w:author="mhasoba" w:date="2018-05-21T14:14:00Z">
        <w:r w:rsidR="00764C2F">
          <w:rPr>
            <w:lang w:val="en-GB"/>
          </w:rPr>
          <w:t xml:space="preserve">selection </w:t>
        </w:r>
      </w:ins>
      <w:del w:id="240" w:author="mhasoba" w:date="2018-05-21T14:14:00Z">
        <w:r w:rsidRPr="008A408F" w:rsidDel="00764C2F">
          <w:rPr>
            <w:lang w:val="en-GB"/>
          </w:rPr>
          <w:delText xml:space="preserve">choice procedure was carried out </w:delText>
        </w:r>
      </w:del>
      <w:r w:rsidRPr="008A408F">
        <w:rPr>
          <w:lang w:val="en-GB"/>
        </w:rPr>
        <w:t>(Supplementary material</w:t>
      </w:r>
      <w:r w:rsidR="00472234">
        <w:rPr>
          <w:lang w:val="en-GB"/>
        </w:rPr>
        <w:t>; Table S2</w:t>
      </w:r>
      <w:r w:rsidRPr="008A408F">
        <w:rPr>
          <w:lang w:val="en-GB"/>
        </w:rPr>
        <w:t>).</w:t>
      </w:r>
      <w:commentRangeEnd w:id="223"/>
      <w:r w:rsidR="009D6A64">
        <w:rPr>
          <w:rStyle w:val="CommentReference"/>
        </w:rPr>
        <w:commentReference w:id="223"/>
      </w:r>
      <w:r w:rsidRPr="008A408F">
        <w:rPr>
          <w:lang w:val="en-GB"/>
        </w:rPr>
        <w:t xml:space="preserve"> </w:t>
      </w:r>
      <w:commentRangeEnd w:id="224"/>
      <w:r w:rsidR="00B25DD5">
        <w:rPr>
          <w:rStyle w:val="CommentReference"/>
        </w:rPr>
        <w:commentReference w:id="224"/>
      </w:r>
      <w:del w:id="241" w:author="mhasoba" w:date="2018-05-21T14:16:00Z">
        <w:r w:rsidRPr="008A408F" w:rsidDel="0080145F">
          <w:rPr>
            <w:lang w:val="en-GB"/>
          </w:rPr>
          <w:delText xml:space="preserve">All parameters were estimated via non-linear least squares fitting of the model to the data collected for each species at each site using the ”minpack.lm” package </w:delText>
        </w:r>
        <w:r w:rsidR="00F769BC" w:rsidRPr="008A408F" w:rsidDel="0080145F">
          <w:rPr>
            <w:lang w:val="en-GB"/>
          </w:rPr>
          <w:fldChar w:fldCharType="begin" w:fldLock="1"/>
        </w:r>
        <w:r w:rsidRPr="008A408F" w:rsidDel="0080145F">
          <w:rPr>
            <w:lang w:val="en-GB"/>
          </w:rPr>
          <w:del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delInstrText>
        </w:r>
        <w:r w:rsidR="00F769BC" w:rsidRPr="008A408F" w:rsidDel="0080145F">
          <w:rPr>
            <w:lang w:val="en-GB"/>
          </w:rPr>
          <w:fldChar w:fldCharType="separate"/>
        </w:r>
        <w:r w:rsidRPr="008A408F" w:rsidDel="0080145F">
          <w:rPr>
            <w:noProof/>
            <w:lang w:val="en-GB"/>
          </w:rPr>
          <w:delText xml:space="preserve">(Elzhov </w:delText>
        </w:r>
        <w:r w:rsidRPr="008A408F" w:rsidDel="0080145F">
          <w:rPr>
            <w:i/>
            <w:noProof/>
            <w:lang w:val="en-GB"/>
          </w:rPr>
          <w:delText>et al.</w:delText>
        </w:r>
        <w:r w:rsidRPr="008A408F" w:rsidDel="0080145F">
          <w:rPr>
            <w:noProof/>
            <w:lang w:val="en-GB"/>
          </w:rPr>
          <w:delText>, 2016)</w:delText>
        </w:r>
        <w:r w:rsidR="00F769BC" w:rsidRPr="008A408F" w:rsidDel="0080145F">
          <w:rPr>
            <w:lang w:val="en-GB"/>
          </w:rPr>
          <w:fldChar w:fldCharType="end"/>
        </w:r>
        <w:r w:rsidRPr="008A408F" w:rsidDel="0080145F">
          <w:rPr>
            <w:lang w:val="en-GB"/>
          </w:rPr>
          <w:delText xml:space="preserve"> </w:delText>
        </w:r>
      </w:del>
      <w:del w:id="242" w:author="mhasoba" w:date="2018-05-21T13:40:00Z">
        <w:r w:rsidRPr="008A408F" w:rsidDel="00AE101C">
          <w:rPr>
            <w:lang w:val="en-GB"/>
          </w:rPr>
          <w:delText>for the statistical software</w:delText>
        </w:r>
      </w:del>
      <w:del w:id="243" w:author="mhasoba" w:date="2018-05-21T14:16:00Z">
        <w:r w:rsidRPr="008A408F" w:rsidDel="0080145F">
          <w:rPr>
            <w:lang w:val="en-GB"/>
          </w:rPr>
          <w:delText xml:space="preserve"> R </w:delText>
        </w:r>
        <w:r w:rsidR="00F769BC" w:rsidRPr="008A408F" w:rsidDel="0080145F">
          <w:rPr>
            <w:lang w:val="en-GB"/>
          </w:rPr>
          <w:fldChar w:fldCharType="begin" w:fldLock="1"/>
        </w:r>
        <w:r w:rsidRPr="008A408F" w:rsidDel="0080145F">
          <w:rPr>
            <w:lang w:val="en-GB"/>
          </w:rPr>
          <w:del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delInstrText>
        </w:r>
        <w:r w:rsidR="00F769BC" w:rsidRPr="008A408F" w:rsidDel="0080145F">
          <w:rPr>
            <w:lang w:val="en-GB"/>
          </w:rPr>
          <w:fldChar w:fldCharType="separate"/>
        </w:r>
        <w:r w:rsidRPr="008A408F" w:rsidDel="0080145F">
          <w:rPr>
            <w:noProof/>
            <w:lang w:val="en-GB"/>
          </w:rPr>
          <w:delText>(R Core Team, 2015)</w:delText>
        </w:r>
        <w:r w:rsidR="00F769BC" w:rsidRPr="008A408F" w:rsidDel="0080145F">
          <w:rPr>
            <w:lang w:val="en-GB"/>
          </w:rPr>
          <w:fldChar w:fldCharType="end"/>
        </w:r>
        <w:r w:rsidRPr="008A408F" w:rsidDel="0080145F">
          <w:rPr>
            <w:lang w:val="en-GB"/>
          </w:rPr>
          <w:delText>. Starting parameters for the fitting were sampled from a normal distribution centred on values estimated from a linearised Arrhenius function to determine the parameter values that yielded the best fit to the data. Best fit was determined based on highest R</w:delText>
        </w:r>
        <w:r w:rsidRPr="008A408F" w:rsidDel="0080145F">
          <w:rPr>
            <w:vertAlign w:val="superscript"/>
            <w:lang w:val="en-GB"/>
          </w:rPr>
          <w:delText>2</w:delText>
        </w:r>
        <w:r w:rsidRPr="008A408F" w:rsidDel="0080145F">
          <w:rPr>
            <w:lang w:val="en-GB"/>
          </w:rPr>
          <w:delText xml:space="preserve"> and lowest AIC and BIC when R</w:delText>
        </w:r>
        <w:r w:rsidRPr="008A408F" w:rsidDel="0080145F">
          <w:rPr>
            <w:vertAlign w:val="superscript"/>
            <w:lang w:val="en-GB"/>
          </w:rPr>
          <w:delText>2</w:delText>
        </w:r>
        <w:r w:rsidRPr="008A408F" w:rsidDel="0080145F">
          <w:rPr>
            <w:lang w:val="en-GB"/>
          </w:rPr>
          <w:delText xml:space="preserve"> values were equal.</w:delText>
        </w:r>
      </w:del>
      <w:r w:rsidRPr="008A408F">
        <w:rPr>
          <w:position w:val="10"/>
          <w:lang w:val="en-GB"/>
        </w:rPr>
        <w:t xml:space="preserve"> </w:t>
      </w:r>
    </w:p>
    <w:p w:rsidR="0091202F" w:rsidRDefault="00BC0499" w:rsidP="0091202F">
      <w:pPr>
        <w:ind w:firstLine="720"/>
        <w:jc w:val="both"/>
        <w:rPr>
          <w:ins w:id="244" w:author="mhasoba" w:date="2018-05-21T14:22:00Z"/>
          <w:lang w:val="en-GB"/>
        </w:rPr>
      </w:pPr>
      <w:ins w:id="245" w:author="mhasoba" w:date="2018-05-21T13:42:00Z">
        <w:r>
          <w:rPr>
            <w:lang w:val="en-GB"/>
          </w:rPr>
          <w:t xml:space="preserve">The </w:t>
        </w:r>
      </w:ins>
      <w:r w:rsidR="0091202F" w:rsidRPr="008A408F">
        <w:rPr>
          <w:lang w:val="en-GB"/>
        </w:rPr>
        <w:t>Sharp</w:t>
      </w:r>
      <w:r w:rsidR="004F2683" w:rsidRPr="008A408F">
        <w:rPr>
          <w:lang w:val="en-GB"/>
        </w:rPr>
        <w:t>e-Schoolfield model</w:t>
      </w:r>
      <w:del w:id="246" w:author="mhasoba" w:date="2018-05-21T13:42:00Z">
        <w:r w:rsidR="004F2683" w:rsidRPr="008A408F" w:rsidDel="00BC0499">
          <w:rPr>
            <w:lang w:val="en-GB"/>
          </w:rPr>
          <w:delText>s</w:delText>
        </w:r>
      </w:del>
      <w:r w:rsidR="004F2683" w:rsidRPr="008A408F">
        <w:rPr>
          <w:lang w:val="en-GB"/>
        </w:rPr>
        <w:t xml:space="preserve"> (equation 1</w:t>
      </w:r>
      <w:r w:rsidR="0091202F" w:rsidRPr="008A408F">
        <w:rPr>
          <w:lang w:val="en-GB"/>
        </w:rPr>
        <w:t>) w</w:t>
      </w:r>
      <w:ins w:id="247" w:author="mhasoba" w:date="2018-05-21T13:42:00Z">
        <w:r>
          <w:rPr>
            <w:lang w:val="en-GB"/>
          </w:rPr>
          <w:t>as</w:t>
        </w:r>
      </w:ins>
      <w:del w:id="248" w:author="mhasoba" w:date="2018-05-21T13:42:00Z">
        <w:r w:rsidR="0091202F" w:rsidRPr="008A408F" w:rsidDel="00BC0499">
          <w:rPr>
            <w:lang w:val="en-GB"/>
          </w:rPr>
          <w:delText>ere</w:delText>
        </w:r>
      </w:del>
      <w:r w:rsidR="0091202F" w:rsidRPr="008A408F">
        <w:rPr>
          <w:lang w:val="en-GB"/>
        </w:rPr>
        <w:t xml:space="preserve"> fit</w:t>
      </w:r>
      <w:ins w:id="249" w:author="mhasoba" w:date="2018-05-21T13:42:00Z">
        <w:r w:rsidR="003123DF">
          <w:rPr>
            <w:lang w:val="en-GB"/>
          </w:rPr>
          <w:t>t</w:t>
        </w:r>
        <w:r>
          <w:rPr>
            <w:lang w:val="en-GB"/>
          </w:rPr>
          <w:t>ed</w:t>
        </w:r>
      </w:ins>
      <w:r w:rsidR="0091202F" w:rsidRPr="008A408F">
        <w:rPr>
          <w:lang w:val="en-GB"/>
        </w:rPr>
        <w:t xml:space="preserve"> to the respiration data for each </w:t>
      </w:r>
      <w:r w:rsidR="00C43FE7" w:rsidRPr="008A408F">
        <w:rPr>
          <w:lang w:val="en-GB"/>
        </w:rPr>
        <w:t>population</w:t>
      </w:r>
      <w:r w:rsidR="0091202F" w:rsidRPr="008A408F">
        <w:rPr>
          <w:lang w:val="en-GB"/>
        </w:rPr>
        <w:t xml:space="preserve">. The best-fit model out of 10,000 runs in each case was kept to estimate the values of </w:t>
      </w:r>
      <w:r w:rsidR="0091202F" w:rsidRPr="008A408F">
        <w:rPr>
          <w:i/>
          <w:lang w:val="en-GB"/>
        </w:rPr>
        <w:t>E</w:t>
      </w:r>
      <w:r w:rsidR="0091202F" w:rsidRPr="008A408F">
        <w:rPr>
          <w:i/>
          <w:vertAlign w:val="subscript"/>
          <w:lang w:val="en-GB"/>
        </w:rPr>
        <w:t>a</w:t>
      </w:r>
      <w:r w:rsidR="0091202F" w:rsidRPr="008A408F">
        <w:rPr>
          <w:i/>
          <w:lang w:val="en-GB"/>
        </w:rPr>
        <w:t>, E</w:t>
      </w:r>
      <w:r w:rsidR="0091202F" w:rsidRPr="008A408F">
        <w:rPr>
          <w:i/>
          <w:vertAlign w:val="subscript"/>
          <w:lang w:val="en-GB"/>
        </w:rPr>
        <w:t>d</w:t>
      </w:r>
      <w:r w:rsidR="0091202F" w:rsidRPr="008A408F">
        <w:rPr>
          <w:i/>
          <w:lang w:val="en-GB"/>
        </w:rPr>
        <w:t>, B</w:t>
      </w:r>
      <w:r w:rsidR="0091202F" w:rsidRPr="008A408F">
        <w:rPr>
          <w:i/>
          <w:vertAlign w:val="subscript"/>
          <w:lang w:val="en-GB"/>
        </w:rPr>
        <w:t>0</w:t>
      </w:r>
      <w:r w:rsidR="0091202F" w:rsidRPr="008A408F">
        <w:rPr>
          <w:i/>
          <w:lang w:val="en-GB"/>
        </w:rPr>
        <w:t>, β</w:t>
      </w:r>
      <w:r w:rsidR="0091202F" w:rsidRPr="008A408F">
        <w:rPr>
          <w:lang w:val="en-GB"/>
        </w:rPr>
        <w:t xml:space="preserve"> and</w:t>
      </w:r>
      <w:r w:rsidR="0091202F" w:rsidRPr="008A408F">
        <w:rPr>
          <w:i/>
          <w:lang w:val="en-GB"/>
        </w:rPr>
        <w:t xml:space="preserve"> T</w:t>
      </w:r>
      <w:r w:rsidR="0091202F" w:rsidRPr="008A408F">
        <w:rPr>
          <w:i/>
          <w:vertAlign w:val="subscript"/>
          <w:lang w:val="en-GB"/>
        </w:rPr>
        <w:t>pk</w:t>
      </w:r>
      <w:r w:rsidR="0091202F" w:rsidRPr="008A408F">
        <w:rPr>
          <w:position w:val="-6"/>
          <w:lang w:val="en-GB"/>
        </w:rPr>
        <w:t xml:space="preserve"> </w:t>
      </w:r>
      <w:r w:rsidR="0091202F" w:rsidRPr="008A408F">
        <w:rPr>
          <w:lang w:val="en-GB"/>
        </w:rPr>
        <w:t>(Table S</w:t>
      </w:r>
      <w:r w:rsidR="00472234">
        <w:rPr>
          <w:lang w:val="en-GB"/>
        </w:rPr>
        <w:t>3</w:t>
      </w:r>
      <w:r w:rsidR="0091202F" w:rsidRPr="008A408F">
        <w:rPr>
          <w:lang w:val="en-GB"/>
        </w:rPr>
        <w:t xml:space="preserve">). Estimated parameter values </w:t>
      </w:r>
      <w:r w:rsidR="00A94771" w:rsidRPr="008A408F">
        <w:rPr>
          <w:lang w:val="en-GB"/>
        </w:rPr>
        <w:t xml:space="preserve">from each TPC </w:t>
      </w:r>
      <w:r w:rsidR="0091202F" w:rsidRPr="008A408F">
        <w:rPr>
          <w:lang w:val="en-GB"/>
        </w:rPr>
        <w:t xml:space="preserve">were then compared between populations. Parameter values were considered statistically different from each other when associated </w:t>
      </w:r>
      <w:r w:rsidR="00A94771" w:rsidRPr="008A408F">
        <w:rPr>
          <w:lang w:val="en-GB"/>
        </w:rPr>
        <w:t xml:space="preserve">95% </w:t>
      </w:r>
      <w:r w:rsidR="0091202F" w:rsidRPr="008A408F">
        <w:rPr>
          <w:lang w:val="en-GB"/>
        </w:rPr>
        <w:t>confidence intervals did not overlap.</w:t>
      </w:r>
    </w:p>
    <w:p w:rsidR="00000000" w:rsidRDefault="0079033D">
      <w:pPr>
        <w:jc w:val="both"/>
        <w:rPr>
          <w:ins w:id="250" w:author="mhasoba" w:date="2018-05-21T14:22:00Z"/>
          <w:lang w:val="en-GB"/>
        </w:rPr>
        <w:pPrChange w:id="251" w:author="mhasoba" w:date="2018-05-21T14:22:00Z">
          <w:pPr>
            <w:ind w:firstLine="720"/>
            <w:jc w:val="both"/>
          </w:pPr>
        </w:pPrChange>
      </w:pPr>
    </w:p>
    <w:p w:rsidR="00000000" w:rsidRDefault="005F4DC0">
      <w:pPr>
        <w:jc w:val="both"/>
        <w:rPr>
          <w:lang w:val="en-GB"/>
        </w:rPr>
        <w:pPrChange w:id="252" w:author="mhasoba" w:date="2018-05-21T14:22:00Z">
          <w:pPr>
            <w:ind w:firstLine="720"/>
            <w:jc w:val="both"/>
          </w:pPr>
        </w:pPrChange>
      </w:pPr>
      <w:ins w:id="253" w:author="mhasoba" w:date="2018-05-21T14:22:00Z">
        <w:r>
          <w:rPr>
            <w:lang w:val="en-GB"/>
          </w:rPr>
          <w:t>BODY VELOCITY CALCULATIONS</w:t>
        </w:r>
      </w:ins>
    </w:p>
    <w:p w:rsidR="00000000" w:rsidRDefault="004F2683">
      <w:pPr>
        <w:jc w:val="both"/>
        <w:rPr>
          <w:lang w:val="en-GB"/>
        </w:rPr>
        <w:pPrChange w:id="254" w:author="mhasoba" w:date="2018-05-21T14:23:00Z">
          <w:pPr>
            <w:ind w:firstLine="720"/>
            <w:jc w:val="both"/>
          </w:pPr>
        </w:pPrChange>
      </w:pPr>
      <w:commentRangeStart w:id="255"/>
      <w:commentRangeStart w:id="256"/>
      <w:commentRangeStart w:id="257"/>
      <w:r w:rsidRPr="008A408F">
        <w:rPr>
          <w:lang w:val="en-GB"/>
        </w:rPr>
        <w:t xml:space="preserve">The energetics of animal movement, and specifically swimming, have been extensively studied for various species </w:t>
      </w:r>
      <w:r w:rsidR="00F769BC" w:rsidRPr="008A408F">
        <w:rPr>
          <w:lang w:val="en-GB"/>
        </w:rPr>
        <w:fldChar w:fldCharType="begin" w:fldLock="1"/>
      </w:r>
      <w:r w:rsidRPr="008A408F">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sidR="00F769BC" w:rsidRPr="008A408F">
        <w:rPr>
          <w:lang w:val="en-GB"/>
        </w:rPr>
        <w:fldChar w:fldCharType="separate"/>
      </w:r>
      <w:r w:rsidRPr="008A408F">
        <w:rPr>
          <w:noProof/>
          <w:lang w:val="en-GB"/>
        </w:rPr>
        <w:t>(Videler and Nolet, 1990; Videler, 1993; Alexander, 2003)</w:t>
      </w:r>
      <w:r w:rsidR="00F769BC" w:rsidRPr="008A408F">
        <w:rPr>
          <w:lang w:val="en-GB"/>
        </w:rPr>
        <w:fldChar w:fldCharType="end"/>
      </w:r>
      <w:r w:rsidRPr="008A408F">
        <w:rPr>
          <w:lang w:val="en-GB"/>
        </w:rPr>
        <w:t>.</w:t>
      </w:r>
      <w:commentRangeEnd w:id="255"/>
      <w:r w:rsidR="00130B64">
        <w:rPr>
          <w:rStyle w:val="CommentReference"/>
        </w:rPr>
        <w:commentReference w:id="255"/>
      </w:r>
      <w:r w:rsidRPr="008A408F">
        <w:rPr>
          <w:lang w:val="en-GB"/>
        </w:rPr>
        <w:t xml:space="preserve"> Assuming that velocity scales linearly with metabolic rate </w:t>
      </w:r>
      <w:r w:rsidR="00F769BC" w:rsidRPr="008A408F">
        <w:rPr>
          <w:lang w:val="en-GB"/>
        </w:rPr>
        <w:fldChar w:fldCharType="begin" w:fldLock="1"/>
      </w:r>
      <w:r w:rsidRPr="008A408F">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sidR="00F769BC" w:rsidRPr="008A408F">
        <w:rPr>
          <w:lang w:val="en-GB"/>
        </w:rPr>
        <w:fldChar w:fldCharType="separate"/>
      </w:r>
      <w:r w:rsidRPr="008A408F">
        <w:rPr>
          <w:noProof/>
          <w:lang w:val="en-GB"/>
        </w:rPr>
        <w:t>(Tucker, 1970; Alexander, 2003)</w:t>
      </w:r>
      <w:r w:rsidR="00F769BC" w:rsidRPr="008A408F">
        <w:rPr>
          <w:lang w:val="en-GB"/>
        </w:rPr>
        <w:fldChar w:fldCharType="end"/>
      </w:r>
      <w:r w:rsidRPr="008A408F">
        <w:rPr>
          <w:lang w:val="en-GB"/>
        </w:rPr>
        <w:t xml:space="preserve">, there </w:t>
      </w:r>
      <w:r w:rsidR="0060044A">
        <w:rPr>
          <w:lang w:val="en-GB"/>
        </w:rPr>
        <w:t>is</w:t>
      </w:r>
      <w:r w:rsidR="0060044A" w:rsidRPr="008A408F">
        <w:rPr>
          <w:lang w:val="en-GB"/>
        </w:rPr>
        <w:t xml:space="preserve"> </w:t>
      </w:r>
      <w:r w:rsidRPr="008A408F">
        <w:rPr>
          <w:lang w:val="en-GB"/>
        </w:rPr>
        <w:t>a relationship between cost of transport (</w:t>
      </w:r>
      <w:r w:rsidRPr="008A408F">
        <w:rPr>
          <w:i/>
          <w:lang w:val="en-GB"/>
        </w:rPr>
        <w:t>C</w:t>
      </w:r>
      <w:r w:rsidRPr="008A408F">
        <w:rPr>
          <w:lang w:val="en-GB"/>
        </w:rPr>
        <w:t xml:space="preserve">), the amount of energy </w:t>
      </w:r>
      <w:r w:rsidR="00737FCC" w:rsidRPr="008A408F">
        <w:rPr>
          <w:lang w:val="en-GB"/>
        </w:rPr>
        <w:t>(</w:t>
      </w:r>
      <w:r w:rsidRPr="008A408F">
        <w:rPr>
          <w:lang w:val="en-GB"/>
        </w:rPr>
        <w:t>in J</w:t>
      </w:r>
      <w:r w:rsidR="00737FCC" w:rsidRPr="008A408F">
        <w:rPr>
          <w:lang w:val="en-GB"/>
        </w:rPr>
        <w:t>)</w:t>
      </w:r>
      <w:r w:rsidRPr="008A408F">
        <w:rPr>
          <w:lang w:val="en-GB"/>
        </w:rPr>
        <w:t xml:space="preserve"> needed to transport 1N over 1m</w:t>
      </w:r>
      <w:r w:rsidRPr="008A408F">
        <w:rPr>
          <w:i/>
          <w:lang w:val="en-GB"/>
        </w:rPr>
        <w:t xml:space="preserve"> </w:t>
      </w:r>
      <w:r w:rsidRPr="008A408F">
        <w:rPr>
          <w:lang w:val="en-GB"/>
        </w:rPr>
        <w:t>in submerged swimmers, and metabolic rate (</w:t>
      </w:r>
      <w:r w:rsidRPr="008A408F">
        <w:rPr>
          <w:i/>
          <w:lang w:val="en-GB"/>
        </w:rPr>
        <w:t>B</w:t>
      </w:r>
      <w:r w:rsidRPr="008A408F">
        <w:rPr>
          <w:lang w:val="en-GB"/>
        </w:rPr>
        <w:t>). Rearranging Videler’s equation for velocity yields:</w:t>
      </w:r>
      <w:commentRangeEnd w:id="256"/>
      <w:r w:rsidR="00BD5E51">
        <w:rPr>
          <w:rStyle w:val="CommentReference"/>
        </w:rPr>
        <w:commentReference w:id="256"/>
      </w:r>
      <w:commentRangeEnd w:id="257"/>
      <w:r w:rsidR="006F6E59">
        <w:rPr>
          <w:rStyle w:val="CommentReference"/>
        </w:rPr>
        <w:commentReference w:id="257"/>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
        <w:gridCol w:w="7789"/>
        <w:gridCol w:w="533"/>
      </w:tblGrid>
      <w:tr w:rsidR="004F2683" w:rsidRPr="008A408F" w:rsidTr="004F2683">
        <w:trPr>
          <w:trHeight w:val="880"/>
        </w:trPr>
        <w:tc>
          <w:tcPr>
            <w:tcW w:w="534" w:type="dxa"/>
          </w:tcPr>
          <w:p w:rsidR="004F2683" w:rsidRPr="008A408F" w:rsidRDefault="004F2683" w:rsidP="004F2683">
            <w:pPr>
              <w:jc w:val="both"/>
              <w:rPr>
                <w:lang w:val="en-GB"/>
              </w:rPr>
            </w:pPr>
          </w:p>
        </w:tc>
        <w:tc>
          <w:tcPr>
            <w:tcW w:w="7796" w:type="dxa"/>
            <w:vAlign w:val="center"/>
          </w:tcPr>
          <w:p w:rsidR="004F2683" w:rsidRPr="008A408F" w:rsidRDefault="004F2683" w:rsidP="004F2683">
            <w:pPr>
              <w:jc w:val="both"/>
              <w:rPr>
                <w:lang w:val="en-GB"/>
              </w:rPr>
            </w:pPr>
            <m:oMathPara>
              <m:oMath>
                <m:r>
                  <w:rPr>
                    <w:rFonts w:ascii="Cambria Math" w:hAnsi="Cambria Math"/>
                    <w:lang w:val="en-GB"/>
                  </w:rPr>
                  <m:t xml:space="preserve">v=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j</m:t>
                        </m:r>
                      </m:sub>
                    </m:sSub>
                  </m:num>
                  <m:den>
                    <m:r>
                      <w:rPr>
                        <w:rFonts w:ascii="Cambria Math" w:hAnsi="Cambria Math"/>
                        <w:lang w:val="en-GB"/>
                      </w:rPr>
                      <m:t>Cmg</m:t>
                    </m:r>
                  </m:den>
                </m:f>
              </m:oMath>
            </m:oMathPara>
          </w:p>
          <w:p w:rsidR="004F2683" w:rsidRPr="008A408F" w:rsidRDefault="004F2683" w:rsidP="004F2683">
            <w:pPr>
              <w:jc w:val="both"/>
              <w:rPr>
                <w:lang w:val="en-GB"/>
              </w:rPr>
            </w:pPr>
          </w:p>
        </w:tc>
        <w:tc>
          <w:tcPr>
            <w:tcW w:w="526" w:type="dxa"/>
            <w:vAlign w:val="center"/>
          </w:tcPr>
          <w:p w:rsidR="004F2683" w:rsidRPr="008A408F" w:rsidRDefault="004F2683" w:rsidP="004F2683">
            <w:pPr>
              <w:jc w:val="both"/>
              <w:rPr>
                <w:lang w:val="en-GB"/>
              </w:rPr>
            </w:pPr>
            <w:r w:rsidRPr="008A408F">
              <w:rPr>
                <w:lang w:val="en-GB"/>
              </w:rPr>
              <w:t>(2)</w:t>
            </w:r>
          </w:p>
        </w:tc>
      </w:tr>
    </w:tbl>
    <w:p w:rsidR="004F2683" w:rsidRPr="008A408F" w:rsidRDefault="004F2683" w:rsidP="004F2683">
      <w:pPr>
        <w:jc w:val="both"/>
        <w:rPr>
          <w:lang w:val="en-GB"/>
        </w:rPr>
      </w:pPr>
      <w:r w:rsidRPr="008A408F">
        <w:rPr>
          <w:lang w:val="en-GB"/>
        </w:rPr>
        <w:t xml:space="preserve">Where </w:t>
      </w:r>
      <w:r w:rsidRPr="008A408F">
        <w:rPr>
          <w:i/>
          <w:lang w:val="en-GB"/>
        </w:rPr>
        <w:t>B</w:t>
      </w:r>
      <w:r w:rsidR="00472234" w:rsidRPr="00472234">
        <w:rPr>
          <w:i/>
          <w:vertAlign w:val="subscript"/>
          <w:lang w:val="en-GB"/>
        </w:rPr>
        <w:t>j</w:t>
      </w:r>
      <w:r w:rsidRPr="008A408F">
        <w:rPr>
          <w:lang w:val="en-GB"/>
        </w:rPr>
        <w:t xml:space="preserve"> is</w:t>
      </w:r>
      <w:r w:rsidR="00A84B5C">
        <w:rPr>
          <w:lang w:val="en-GB"/>
        </w:rPr>
        <w:t xml:space="preserve"> </w:t>
      </w:r>
      <w:r w:rsidR="00C85A59">
        <w:rPr>
          <w:lang w:val="en-GB"/>
        </w:rPr>
        <w:t>oxygen consumption</w:t>
      </w:r>
      <w:r w:rsidR="00A84B5C">
        <w:rPr>
          <w:lang w:val="en-GB"/>
        </w:rPr>
        <w:t xml:space="preserve"> rate expressed</w:t>
      </w:r>
      <w:r w:rsidRPr="008A408F">
        <w:rPr>
          <w:lang w:val="en-GB"/>
        </w:rPr>
        <w:t xml:space="preserve"> in J.s</w:t>
      </w:r>
      <w:r w:rsidRPr="008A408F">
        <w:rPr>
          <w:vertAlign w:val="superscript"/>
          <w:lang w:val="en-GB"/>
        </w:rPr>
        <w:t>-1</w:t>
      </w:r>
      <w:r w:rsidRPr="008A408F">
        <w:rPr>
          <w:lang w:val="en-GB"/>
        </w:rPr>
        <w:t xml:space="preserve">, </w:t>
      </w:r>
      <w:r w:rsidRPr="008A408F">
        <w:rPr>
          <w:i/>
          <w:lang w:val="en-GB"/>
        </w:rPr>
        <w:t>m</w:t>
      </w:r>
      <w:r w:rsidRPr="008A408F">
        <w:rPr>
          <w:lang w:val="en-GB"/>
        </w:rPr>
        <w:t xml:space="preserve"> is mass in kg, </w:t>
      </w:r>
      <w:r w:rsidRPr="008A408F">
        <w:rPr>
          <w:i/>
          <w:lang w:val="en-GB"/>
        </w:rPr>
        <w:t>g</w:t>
      </w:r>
      <w:r w:rsidRPr="008A408F">
        <w:rPr>
          <w:lang w:val="en-GB"/>
        </w:rPr>
        <w:t xml:space="preserve"> is gravitational acceleration in m.s</w:t>
      </w:r>
      <w:r w:rsidRPr="008A408F">
        <w:rPr>
          <w:vertAlign w:val="superscript"/>
          <w:lang w:val="en-GB"/>
        </w:rPr>
        <w:t>-2</w:t>
      </w:r>
      <w:r w:rsidRPr="008A408F">
        <w:rPr>
          <w:lang w:val="en-GB"/>
        </w:rPr>
        <w:t xml:space="preserve">, </w:t>
      </w:r>
      <w:r w:rsidRPr="008A408F">
        <w:rPr>
          <w:i/>
          <w:lang w:val="en-GB"/>
        </w:rPr>
        <w:t>v</w:t>
      </w:r>
      <w:r w:rsidRPr="008A408F">
        <w:rPr>
          <w:lang w:val="en-GB"/>
        </w:rPr>
        <w:t xml:space="preserve"> is velocity in m.s</w:t>
      </w:r>
      <w:r w:rsidRPr="008A408F">
        <w:rPr>
          <w:vertAlign w:val="superscript"/>
          <w:lang w:val="en-GB"/>
        </w:rPr>
        <w:t>-1</w:t>
      </w:r>
      <w:r w:rsidRPr="008A408F">
        <w:rPr>
          <w:lang w:val="en-GB"/>
        </w:rPr>
        <w:t xml:space="preserve">, </w:t>
      </w:r>
      <w:r w:rsidRPr="008A408F">
        <w:rPr>
          <w:i/>
          <w:lang w:val="en-GB"/>
        </w:rPr>
        <w:t>C</w:t>
      </w:r>
      <w:r w:rsidRPr="008A408F">
        <w:rPr>
          <w:lang w:val="en-GB"/>
        </w:rPr>
        <w:t xml:space="preserve"> is expressed in </w:t>
      </w:r>
      <w:commentRangeStart w:id="258"/>
      <w:r w:rsidRPr="008A408F">
        <w:rPr>
          <w:lang w:val="en-GB"/>
        </w:rPr>
        <w:t>J.Nm</w:t>
      </w:r>
      <w:r w:rsidRPr="008A408F">
        <w:rPr>
          <w:vertAlign w:val="superscript"/>
          <w:lang w:val="en-GB"/>
        </w:rPr>
        <w:t>-1</w:t>
      </w:r>
      <w:commentRangeEnd w:id="258"/>
      <w:r w:rsidR="00EC68DB">
        <w:rPr>
          <w:rStyle w:val="CommentReference"/>
        </w:rPr>
        <w:commentReference w:id="258"/>
      </w:r>
      <w:r w:rsidRPr="008A408F">
        <w:rPr>
          <w:i/>
          <w:lang w:val="en-GB"/>
        </w:rPr>
        <w:t xml:space="preserve"> </w:t>
      </w:r>
      <w:r w:rsidRPr="008A408F">
        <w:rPr>
          <w:lang w:val="en-GB"/>
        </w:rPr>
        <w:t xml:space="preserve">and was calculated from: </w:t>
      </w:r>
      <w:r w:rsidRPr="008A408F">
        <w:rPr>
          <w:i/>
          <w:lang w:val="en-GB"/>
        </w:rPr>
        <w:t xml:space="preserve">C </w:t>
      </w:r>
      <w:r w:rsidRPr="008A408F">
        <w:rPr>
          <w:lang w:val="en-GB"/>
        </w:rPr>
        <w:t>= 1.1</w:t>
      </w:r>
      <w:r w:rsidRPr="008A408F">
        <w:rPr>
          <w:i/>
          <w:lang w:val="en-GB"/>
        </w:rPr>
        <w:t>m</w:t>
      </w:r>
      <w:r w:rsidRPr="008A408F">
        <w:rPr>
          <w:vertAlign w:val="superscript"/>
          <w:lang w:val="en-GB"/>
        </w:rPr>
        <w:t>-0.038</w:t>
      </w:r>
      <w:r w:rsidRPr="008A408F">
        <w:rPr>
          <w:lang w:val="en-GB"/>
        </w:rPr>
        <w:t xml:space="preserve"> (Videler, 1993).</w:t>
      </w:r>
    </w:p>
    <w:p w:rsidR="004F2683" w:rsidRPr="008A408F" w:rsidRDefault="004F2683" w:rsidP="004F2683">
      <w:pPr>
        <w:ind w:firstLine="720"/>
        <w:jc w:val="both"/>
        <w:rPr>
          <w:i/>
          <w:lang w:val="en-GB"/>
        </w:rPr>
      </w:pPr>
      <w:r w:rsidRPr="008A408F">
        <w:rPr>
          <w:lang w:val="en-GB"/>
        </w:rPr>
        <w:t xml:space="preserve">We assumed that the energy </w:t>
      </w:r>
      <w:r w:rsidR="0060044A">
        <w:rPr>
          <w:lang w:val="en-GB"/>
        </w:rPr>
        <w:t>allocated to</w:t>
      </w:r>
      <w:r w:rsidRPr="008A408F">
        <w:rPr>
          <w:lang w:val="en-GB"/>
        </w:rPr>
        <w:t xml:space="preserve"> muscle contraction and </w:t>
      </w:r>
      <w:r w:rsidR="008B19E0">
        <w:rPr>
          <w:lang w:val="en-GB"/>
        </w:rPr>
        <w:t>movement</w:t>
      </w:r>
      <w:r w:rsidRPr="008A408F">
        <w:rPr>
          <w:lang w:val="en-GB"/>
        </w:rPr>
        <w:t xml:space="preserve"> comes from the combustion of nutrients via oxygen consumption</w:t>
      </w:r>
      <w:r w:rsidR="00A31C27">
        <w:rPr>
          <w:lang w:val="en-GB"/>
        </w:rPr>
        <w:t xml:space="preserve"> </w:t>
      </w:r>
      <w:r w:rsidR="00F769BC" w:rsidRPr="008A408F">
        <w:rPr>
          <w:lang w:val="en-GB"/>
        </w:rPr>
        <w:fldChar w:fldCharType="begin" w:fldLock="1"/>
      </w:r>
      <w:r w:rsidR="00992B5C" w:rsidRPr="008A408F">
        <w:rPr>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"id" : "ITEM-2",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"ITEM-2", "issued" : { "date-parts" : [ [ "2015" ] ] }, "title" : "FAOSTAT", "type" : "webpage" }, "uris" : [ "http://www.mendeley.com/documents/?uuid=9b96cb81-cec1-3a3d-a5d3-27deb6020b01" ] }, { "id" : "ITEM-3",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"ITEM-3", "issued" : { "date-parts" : [ [ "1973" ] ] }, "title" : "Energy value of foods: Basis and derivation", "type" : "article-journal" }, "uris" : [ "http://www.mendeley.com/documents/?uuid=8124927c-17f6-33cb-ab83-e1283fcf1007" ] } ], "mendeley" : { "formattedCitation" : "(Merrill and Watt, 1973; Elliott and Davison, 1975; Food and Agriculture Organization, 2015)", "plainTextFormattedCitation" : "(Merrill and Watt, 1973; Elliott and Davison, 1975; Food and Agriculture Organization, 2015)", "previouslyFormattedCitation" : "(Merrill and Watt, 1973; Elliott and Davison, 1975; Food and Agriculture Organization, 2015)" }, "properties" : {  }, "schema" : "https://github.com/citation-style-language/schema/raw/master/csl-citation.json" }</w:instrText>
      </w:r>
      <w:r w:rsidR="00F769BC" w:rsidRPr="008A408F">
        <w:rPr>
          <w:lang w:val="en-GB"/>
        </w:rPr>
        <w:fldChar w:fldCharType="separate"/>
      </w:r>
      <w:r w:rsidR="00992B5C" w:rsidRPr="008A408F">
        <w:rPr>
          <w:noProof/>
          <w:lang w:val="en-GB"/>
        </w:rPr>
        <w:t>(Merrill and Watt, 1973; Elliott and Davison, 1975; Food and Agriculture Organization, 2015)</w:t>
      </w:r>
      <w:r w:rsidR="00F769BC" w:rsidRPr="008A408F">
        <w:rPr>
          <w:lang w:val="en-GB"/>
        </w:rPr>
        <w:fldChar w:fldCharType="end"/>
      </w:r>
      <w:r w:rsidRPr="008A408F">
        <w:rPr>
          <w:lang w:val="en-GB"/>
        </w:rPr>
        <w:t xml:space="preserve">. Metabolism </w:t>
      </w:r>
      <w:r w:rsidR="00737FCC" w:rsidRPr="008A408F">
        <w:rPr>
          <w:lang w:val="en-GB"/>
        </w:rPr>
        <w:t>TPCs</w:t>
      </w:r>
      <w:r w:rsidRPr="008A408F">
        <w:rPr>
          <w:lang w:val="en-GB"/>
        </w:rPr>
        <w:t xml:space="preserve"> </w:t>
      </w:r>
      <w:r w:rsidR="00737FCC" w:rsidRPr="008A408F">
        <w:rPr>
          <w:lang w:val="en-GB"/>
        </w:rPr>
        <w:t xml:space="preserve">for </w:t>
      </w:r>
      <w:r w:rsidRPr="008A408F">
        <w:rPr>
          <w:lang w:val="en-GB"/>
        </w:rPr>
        <w:t>each predator-prey pair</w:t>
      </w:r>
      <w:r w:rsidR="00737FCC" w:rsidRPr="008A408F">
        <w:rPr>
          <w:lang w:val="en-GB"/>
        </w:rPr>
        <w:t>,</w:t>
      </w:r>
      <w:r w:rsidRPr="008A408F">
        <w:rPr>
          <w:lang w:val="en-GB"/>
        </w:rPr>
        <w:t xml:space="preserve"> </w:t>
      </w:r>
      <w:r w:rsidR="00737FCC" w:rsidRPr="008A408F">
        <w:rPr>
          <w:lang w:val="en-GB"/>
        </w:rPr>
        <w:t xml:space="preserve">at each </w:t>
      </w:r>
      <w:r w:rsidRPr="008A408F">
        <w:rPr>
          <w:lang w:val="en-GB"/>
        </w:rPr>
        <w:t>site</w:t>
      </w:r>
      <w:r w:rsidR="00737FCC" w:rsidRPr="008A408F">
        <w:rPr>
          <w:lang w:val="en-GB"/>
        </w:rPr>
        <w:t>,</w:t>
      </w:r>
      <w:r w:rsidRPr="008A408F">
        <w:rPr>
          <w:lang w:val="en-GB"/>
        </w:rPr>
        <w:t xml:space="preserve"> were thus converted into a measure of velocity using equation 2</w:t>
      </w:r>
      <w:r w:rsidRPr="008A408F">
        <w:rPr>
          <w:i/>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
        <w:gridCol w:w="7789"/>
        <w:gridCol w:w="533"/>
      </w:tblGrid>
      <w:tr w:rsidR="004F2683" w:rsidRPr="008A408F" w:rsidTr="004F2683">
        <w:trPr>
          <w:trHeight w:val="880"/>
        </w:trPr>
        <w:tc>
          <w:tcPr>
            <w:tcW w:w="534" w:type="dxa"/>
          </w:tcPr>
          <w:p w:rsidR="004F2683" w:rsidRPr="008A408F" w:rsidRDefault="004F2683" w:rsidP="004F2683">
            <w:pPr>
              <w:jc w:val="both"/>
              <w:rPr>
                <w:lang w:val="en-GB"/>
              </w:rPr>
            </w:pPr>
          </w:p>
        </w:tc>
        <w:tc>
          <w:tcPr>
            <w:tcW w:w="7796" w:type="dxa"/>
            <w:vAlign w:val="center"/>
          </w:tcPr>
          <w:p w:rsidR="004F2683" w:rsidRPr="008A408F" w:rsidRDefault="004F2683" w:rsidP="004F2683">
            <w:pPr>
              <w:ind w:firstLine="720"/>
              <w:jc w:val="both"/>
              <w:rPr>
                <w:i/>
                <w:lang w:val="en-GB"/>
              </w:rPr>
            </w:pPr>
            <m:oMathPara>
              <m:oMath>
                <m:r>
                  <w:rPr>
                    <w:rFonts w:ascii="Cambria Math" w:hAnsi="Cambria Math"/>
                    <w:lang w:val="en-GB"/>
                  </w:rPr>
                  <m:t>v=</m:t>
                </m:r>
                <m:f>
                  <m:fPr>
                    <m:ctrlPr>
                      <w:rPr>
                        <w:rFonts w:ascii="Cambria Math" w:hAnsi="Cambria Math"/>
                        <w:i/>
                        <w:lang w:val="en-GB"/>
                      </w:rPr>
                    </m:ctrlPr>
                  </m:fPr>
                  <m:num>
                    <m:r>
                      <w:rPr>
                        <w:rFonts w:ascii="Cambria Math" w:hAnsi="Cambria Math"/>
                        <w:lang w:val="en-GB"/>
                      </w:rPr>
                      <m:t>Bγ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den>
                </m:f>
              </m:oMath>
            </m:oMathPara>
          </w:p>
          <w:p w:rsidR="004F2683" w:rsidRPr="008A408F" w:rsidRDefault="004F2683" w:rsidP="004F2683">
            <w:pPr>
              <w:jc w:val="both"/>
              <w:rPr>
                <w:lang w:val="en-GB"/>
              </w:rPr>
            </w:pPr>
          </w:p>
        </w:tc>
        <w:tc>
          <w:tcPr>
            <w:tcW w:w="526" w:type="dxa"/>
            <w:vAlign w:val="center"/>
          </w:tcPr>
          <w:p w:rsidR="004F2683" w:rsidRPr="008A408F" w:rsidRDefault="004F2683" w:rsidP="004F2683">
            <w:pPr>
              <w:jc w:val="both"/>
              <w:rPr>
                <w:lang w:val="en-GB"/>
              </w:rPr>
            </w:pPr>
            <w:r w:rsidRPr="008A408F">
              <w:rPr>
                <w:lang w:val="en-GB"/>
              </w:rPr>
              <w:t>(3)</w:t>
            </w:r>
          </w:p>
        </w:tc>
      </w:tr>
    </w:tbl>
    <w:p w:rsidR="004F2683" w:rsidRDefault="004F2683" w:rsidP="006B7123">
      <w:pPr>
        <w:ind w:firstLine="720"/>
        <w:jc w:val="both"/>
        <w:rPr>
          <w:ins w:id="259" w:author="mhasoba" w:date="2018-05-21T14:26:00Z"/>
          <w:lang w:val="en-GB"/>
        </w:rPr>
      </w:pPr>
      <w:r w:rsidRPr="008A408F">
        <w:rPr>
          <w:lang w:val="en-GB"/>
        </w:rPr>
        <w:t xml:space="preserve">Where </w:t>
      </w:r>
      <w:r w:rsidRPr="008A408F">
        <w:rPr>
          <w:i/>
          <w:lang w:val="en-GB"/>
        </w:rPr>
        <w:t>γ</w:t>
      </w:r>
      <w:r w:rsidRPr="008A408F">
        <w:rPr>
          <w:lang w:val="en-GB"/>
        </w:rPr>
        <w:t xml:space="preserve"> is the conversion coefficient of oxygen combustion into energetic output. </w:t>
      </w:r>
      <w:r w:rsidR="006B7123" w:rsidRPr="008A408F">
        <w:rPr>
          <w:lang w:val="en-GB"/>
        </w:rPr>
        <w:t xml:space="preserve">The temperature dependence of </w:t>
      </w:r>
      <w:r w:rsidR="006B7123" w:rsidRPr="008A408F">
        <w:rPr>
          <w:i/>
          <w:lang w:val="en-GB"/>
        </w:rPr>
        <w:t xml:space="preserve">v </w:t>
      </w:r>
      <w:r w:rsidR="006B7123" w:rsidRPr="008A408F">
        <w:rPr>
          <w:lang w:val="en-GB"/>
        </w:rPr>
        <w:t xml:space="preserve">is captured in the </w:t>
      </w:r>
      <w:r w:rsidR="006B7123" w:rsidRPr="008A408F">
        <w:rPr>
          <w:i/>
          <w:lang w:val="en-GB"/>
        </w:rPr>
        <w:t xml:space="preserve">B </w:t>
      </w:r>
      <w:r w:rsidR="006B7123" w:rsidRPr="008A408F">
        <w:rPr>
          <w:lang w:val="en-GB"/>
        </w:rPr>
        <w:t>term</w:t>
      </w:r>
      <w:r w:rsidR="00737FCC" w:rsidRPr="008A408F">
        <w:rPr>
          <w:lang w:val="en-GB"/>
        </w:rPr>
        <w:t xml:space="preserve"> (from</w:t>
      </w:r>
      <w:r w:rsidR="006B7123" w:rsidRPr="008A408F">
        <w:rPr>
          <w:lang w:val="en-GB"/>
        </w:rPr>
        <w:t xml:space="preserve"> equation 1</w:t>
      </w:r>
      <w:r w:rsidR="00737FCC" w:rsidRPr="008A408F">
        <w:rPr>
          <w:lang w:val="en-GB"/>
        </w:rPr>
        <w:t>)</w:t>
      </w:r>
      <w:r w:rsidR="006B7123" w:rsidRPr="008A408F">
        <w:rPr>
          <w:lang w:val="en-GB"/>
        </w:rPr>
        <w:t xml:space="preserve">. </w:t>
      </w:r>
      <w:r w:rsidRPr="008A408F">
        <w:rPr>
          <w:lang w:val="en-GB"/>
        </w:rPr>
        <w:t xml:space="preserve">There are known limitations to this model: measured metabolic rates are </w:t>
      </w:r>
      <w:r w:rsidR="00DD35CF" w:rsidRPr="008A408F">
        <w:rPr>
          <w:lang w:val="en-GB"/>
        </w:rPr>
        <w:t>converted into a measure of</w:t>
      </w:r>
      <w:r w:rsidRPr="008A408F">
        <w:rPr>
          <w:lang w:val="en-GB"/>
        </w:rPr>
        <w:t xml:space="preserve"> velocity without taking into account increases in metabolism during activity and the efficiency of energy conversion by muscles is ignored. </w:t>
      </w:r>
      <w:commentRangeStart w:id="260"/>
      <w:r w:rsidRPr="008A408F">
        <w:rPr>
          <w:lang w:val="en-GB"/>
        </w:rPr>
        <w:t xml:space="preserve">Nevertheless, </w:t>
      </w:r>
      <w:r w:rsidR="00737FCC" w:rsidRPr="008A408F">
        <w:rPr>
          <w:lang w:val="en-GB"/>
        </w:rPr>
        <w:t xml:space="preserve">we expect that </w:t>
      </w:r>
      <w:r w:rsidRPr="008A408F">
        <w:rPr>
          <w:lang w:val="en-GB"/>
        </w:rPr>
        <w:t xml:space="preserve">this model </w:t>
      </w:r>
      <w:r w:rsidR="00737FCC" w:rsidRPr="008A408F">
        <w:rPr>
          <w:lang w:val="en-GB"/>
        </w:rPr>
        <w:t>will</w:t>
      </w:r>
      <w:r w:rsidRPr="008A408F">
        <w:rPr>
          <w:lang w:val="en-GB"/>
        </w:rPr>
        <w:t xml:space="preserve"> provide us with a mechanistic prediction of species velocity which can in turn be used to predict predator search rates in various conditions and for any given species where mass and metabolic rates are known.</w:t>
      </w:r>
      <w:commentRangeEnd w:id="260"/>
      <w:r w:rsidR="007C7996">
        <w:rPr>
          <w:rStyle w:val="CommentReference"/>
        </w:rPr>
        <w:commentReference w:id="260"/>
      </w:r>
    </w:p>
    <w:p w:rsidR="00000000" w:rsidRDefault="0079033D">
      <w:pPr>
        <w:jc w:val="both"/>
        <w:rPr>
          <w:ins w:id="261" w:author="mhasoba" w:date="2018-05-21T14:26:00Z"/>
          <w:lang w:val="en-GB"/>
        </w:rPr>
        <w:pPrChange w:id="262" w:author="mhasoba" w:date="2018-05-21T14:26:00Z">
          <w:pPr>
            <w:ind w:firstLine="720"/>
            <w:jc w:val="both"/>
          </w:pPr>
        </w:pPrChange>
      </w:pPr>
    </w:p>
    <w:p w:rsidR="00000000" w:rsidRDefault="00453C2A">
      <w:pPr>
        <w:jc w:val="both"/>
        <w:rPr>
          <w:lang w:val="en-GB"/>
        </w:rPr>
        <w:pPrChange w:id="263" w:author="mhasoba" w:date="2018-05-21T14:26:00Z">
          <w:pPr>
            <w:ind w:firstLine="720"/>
            <w:jc w:val="both"/>
          </w:pPr>
        </w:pPrChange>
      </w:pPr>
      <w:ins w:id="264" w:author="mhasoba" w:date="2018-05-21T14:26:00Z">
        <w:r>
          <w:rPr>
            <w:lang w:val="en-GB"/>
          </w:rPr>
          <w:t>SEARCH RATE CALCULATION</w:t>
        </w:r>
        <w:r w:rsidR="00073E6F">
          <w:rPr>
            <w:lang w:val="en-GB"/>
          </w:rPr>
          <w:t>S</w:t>
        </w:r>
      </w:ins>
    </w:p>
    <w:p w:rsidR="009D7997" w:rsidRPr="008A408F" w:rsidRDefault="00737FCC" w:rsidP="002F3BA5">
      <w:pPr>
        <w:ind w:firstLine="720"/>
        <w:jc w:val="both"/>
        <w:rPr>
          <w:lang w:val="en-GB"/>
        </w:rPr>
      </w:pPr>
      <w:commentRangeStart w:id="265"/>
      <w:commentRangeStart w:id="266"/>
      <w:r w:rsidRPr="008A408F">
        <w:rPr>
          <w:lang w:val="en-GB"/>
        </w:rPr>
        <w:t xml:space="preserve">To </w:t>
      </w:r>
      <w:del w:id="267" w:author="mhasoba" w:date="2018-05-21T13:43:00Z">
        <w:r w:rsidRPr="008A408F" w:rsidDel="00332484">
          <w:rPr>
            <w:lang w:val="en-GB"/>
          </w:rPr>
          <w:delText xml:space="preserve">estimate </w:delText>
        </w:r>
      </w:del>
      <w:ins w:id="268" w:author="mhasoba" w:date="2018-05-21T13:43:00Z">
        <w:r w:rsidR="00332484">
          <w:rPr>
            <w:lang w:val="en-GB"/>
          </w:rPr>
          <w:t>predict</w:t>
        </w:r>
        <w:r w:rsidR="00332484" w:rsidRPr="008A408F">
          <w:rPr>
            <w:lang w:val="en-GB"/>
          </w:rPr>
          <w:t xml:space="preserve"> </w:t>
        </w:r>
      </w:ins>
      <w:r w:rsidRPr="008A408F">
        <w:rPr>
          <w:lang w:val="en-GB"/>
        </w:rPr>
        <w:t xml:space="preserve">the strength of predator-prey interactions, we </w:t>
      </w:r>
      <w:r w:rsidR="005E6339" w:rsidRPr="008A408F">
        <w:rPr>
          <w:lang w:val="en-GB"/>
        </w:rPr>
        <w:t>focus</w:t>
      </w:r>
      <w:r w:rsidR="006B7123" w:rsidRPr="008A408F">
        <w:rPr>
          <w:lang w:val="en-GB"/>
        </w:rPr>
        <w:t>ed</w:t>
      </w:r>
      <w:r w:rsidR="005E6339" w:rsidRPr="008A408F">
        <w:rPr>
          <w:lang w:val="en-GB"/>
        </w:rPr>
        <w:t xml:space="preserve"> on </w:t>
      </w:r>
      <w:r w:rsidR="001C5B3B" w:rsidRPr="008A408F">
        <w:rPr>
          <w:lang w:val="en-GB"/>
        </w:rPr>
        <w:t xml:space="preserve">search </w:t>
      </w:r>
      <w:r w:rsidR="000E1ED1" w:rsidRPr="008A408F">
        <w:rPr>
          <w:lang w:val="en-GB"/>
        </w:rPr>
        <w:t>rate</w:t>
      </w:r>
      <w:r w:rsidR="00472234">
        <w:rPr>
          <w:lang w:val="en-GB"/>
        </w:rPr>
        <w:t>:</w:t>
      </w:r>
      <w:r w:rsidR="005E6339" w:rsidRPr="008A408F">
        <w:rPr>
          <w:lang w:val="en-GB"/>
        </w:rPr>
        <w:t xml:space="preserve"> the rate at which a consumer </w:t>
      </w:r>
      <w:r w:rsidRPr="008A408F">
        <w:rPr>
          <w:lang w:val="en-GB"/>
        </w:rPr>
        <w:t>moves through an</w:t>
      </w:r>
      <w:r w:rsidR="005E6339" w:rsidRPr="008A408F">
        <w:rPr>
          <w:lang w:val="en-GB"/>
        </w:rPr>
        <w:t xml:space="preserve"> area or volume while searching for prey. </w:t>
      </w:r>
      <w:commentRangeEnd w:id="265"/>
      <w:r w:rsidR="006300F8">
        <w:rPr>
          <w:rStyle w:val="CommentReference"/>
        </w:rPr>
        <w:commentReference w:id="265"/>
      </w:r>
      <w:r w:rsidRPr="008A408F">
        <w:rPr>
          <w:lang w:val="en-GB"/>
        </w:rPr>
        <w:t>I</w:t>
      </w:r>
      <w:r w:rsidR="005E6339" w:rsidRPr="008A408F">
        <w:rPr>
          <w:lang w:val="en-GB"/>
        </w:rPr>
        <w:t xml:space="preserve">n field conditions, search rate </w:t>
      </w:r>
      <w:r w:rsidR="003554B7" w:rsidRPr="008A408F">
        <w:rPr>
          <w:lang w:val="en-GB"/>
        </w:rPr>
        <w:t xml:space="preserve">is a key limiting rate underlying consumer-resource dynamics </w:t>
      </w:r>
      <w:r w:rsidR="002F3BA5" w:rsidRPr="008A408F">
        <w:rPr>
          <w:lang w:val="en-GB"/>
        </w:rPr>
        <w:t xml:space="preserve">because it </w:t>
      </w:r>
      <w:r w:rsidR="003554B7" w:rsidRPr="008A408F">
        <w:rPr>
          <w:lang w:val="en-GB"/>
        </w:rPr>
        <w:t xml:space="preserve">determines the rate of encounter when resources are </w:t>
      </w:r>
      <w:r w:rsidR="004026CE" w:rsidRPr="008A408F">
        <w:rPr>
          <w:lang w:val="en-GB"/>
        </w:rPr>
        <w:t>relatively r</w:t>
      </w:r>
      <w:r w:rsidR="003554B7" w:rsidRPr="008A408F">
        <w:rPr>
          <w:lang w:val="en-GB"/>
        </w:rPr>
        <w:t>are</w:t>
      </w:r>
      <w:r w:rsidR="001C5B3B" w:rsidRPr="008A408F">
        <w:rPr>
          <w:lang w:val="en-GB"/>
        </w:rPr>
        <w:t xml:space="preserve"> </w:t>
      </w:r>
      <w:r w:rsidR="00F769BC" w:rsidRPr="008A408F">
        <w:rPr>
          <w:lang w:val="en-GB"/>
        </w:rPr>
        <w:fldChar w:fldCharType="begin" w:fldLock="1"/>
      </w:r>
      <w:r w:rsidR="00D455CB" w:rsidRPr="008A408F">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769BC" w:rsidRPr="008A408F">
        <w:rPr>
          <w:lang w:val="en-GB"/>
        </w:rPr>
        <w:fldChar w:fldCharType="separate"/>
      </w:r>
      <w:r w:rsidR="00F85EA3" w:rsidRPr="008A408F">
        <w:rPr>
          <w:noProof/>
          <w:lang w:val="en-GB"/>
        </w:rPr>
        <w:t>(McGill and Mittelbach, 2006; Pawar, Dell and Savage, 2012)</w:t>
      </w:r>
      <w:r w:rsidR="00F769BC" w:rsidRPr="008A408F">
        <w:rPr>
          <w:lang w:val="en-GB"/>
        </w:rPr>
        <w:fldChar w:fldCharType="end"/>
      </w:r>
      <w:r w:rsidR="004D5A66" w:rsidRPr="008A408F">
        <w:rPr>
          <w:lang w:val="en-GB"/>
        </w:rPr>
        <w:t>.</w:t>
      </w:r>
      <w:r w:rsidR="00B224F8" w:rsidRPr="008A408F">
        <w:rPr>
          <w:lang w:val="en-GB"/>
        </w:rPr>
        <w:t xml:space="preserve"> </w:t>
      </w:r>
      <w:r w:rsidR="009D7997" w:rsidRPr="008A408F">
        <w:rPr>
          <w:lang w:val="en-GB"/>
        </w:rPr>
        <w:t xml:space="preserve">Search rates are determined both by environmental </w:t>
      </w:r>
      <w:r w:rsidR="00DD35CF" w:rsidRPr="008A408F">
        <w:rPr>
          <w:lang w:val="en-GB"/>
        </w:rPr>
        <w:t>dimension</w:t>
      </w:r>
      <w:r w:rsidR="009D7997" w:rsidRPr="008A408F">
        <w:rPr>
          <w:lang w:val="en-GB"/>
        </w:rPr>
        <w:t xml:space="preserve"> and biological traits as:</w:t>
      </w:r>
      <w:commentRangeEnd w:id="266"/>
      <w:r w:rsidR="00332484">
        <w:rPr>
          <w:rStyle w:val="CommentReference"/>
        </w:rPr>
        <w:commentReference w:id="266"/>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7931"/>
        <w:gridCol w:w="533"/>
      </w:tblGrid>
      <w:tr w:rsidR="009D7997" w:rsidRPr="008A408F" w:rsidTr="009D7997">
        <w:tc>
          <w:tcPr>
            <w:tcW w:w="392" w:type="dxa"/>
          </w:tcPr>
          <w:p w:rsidR="009D7997" w:rsidRPr="008A408F" w:rsidRDefault="009D7997" w:rsidP="009D7997">
            <w:pPr>
              <w:jc w:val="both"/>
              <w:rPr>
                <w:lang w:val="en-GB"/>
              </w:rPr>
            </w:pPr>
          </w:p>
        </w:tc>
        <w:tc>
          <w:tcPr>
            <w:tcW w:w="7938" w:type="dxa"/>
            <w:vAlign w:val="center"/>
          </w:tcPr>
          <w:p w:rsidR="009D7997" w:rsidRPr="008A408F" w:rsidDel="00B3626A" w:rsidRDefault="009D7997" w:rsidP="009D7997">
            <w:pPr>
              <w:jc w:val="both"/>
              <w:rPr>
                <w:del w:id="269" w:author="mhasoba" w:date="2018-05-21T14:27:00Z"/>
                <w:lang w:val="en-GB"/>
              </w:rPr>
            </w:pPr>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w:ins w:id="270" w:author="mhasoba" w:date="2018-05-21T14:27:00Z">
              <w:r w:rsidR="00121211">
                <w:rPr>
                  <w:lang w:val="en-GB"/>
                </w:rPr>
                <w:t>,</w:t>
              </w:r>
            </w:ins>
          </w:p>
          <w:p w:rsidR="009D7997" w:rsidRPr="008A408F" w:rsidRDefault="009D7997" w:rsidP="009D7997">
            <w:pPr>
              <w:jc w:val="both"/>
              <w:rPr>
                <w:lang w:val="en-GB"/>
              </w:rPr>
            </w:pPr>
          </w:p>
        </w:tc>
        <w:tc>
          <w:tcPr>
            <w:tcW w:w="526" w:type="dxa"/>
            <w:vAlign w:val="center"/>
          </w:tcPr>
          <w:p w:rsidR="009D7997" w:rsidRPr="008A408F" w:rsidRDefault="006B7123" w:rsidP="009D7997">
            <w:pPr>
              <w:jc w:val="both"/>
              <w:rPr>
                <w:lang w:val="en-GB"/>
              </w:rPr>
            </w:pPr>
            <w:r w:rsidRPr="008A408F">
              <w:rPr>
                <w:lang w:val="en-GB"/>
              </w:rPr>
              <w:t>(4</w:t>
            </w:r>
            <w:r w:rsidR="009D7997" w:rsidRPr="008A408F">
              <w:rPr>
                <w:lang w:val="en-GB"/>
              </w:rPr>
              <w:t>)</w:t>
            </w:r>
          </w:p>
        </w:tc>
      </w:tr>
    </w:tbl>
    <w:p w:rsidR="00000000" w:rsidRDefault="00121211">
      <w:pPr>
        <w:jc w:val="both"/>
        <w:rPr>
          <w:lang w:val="en-GB"/>
        </w:rPr>
        <w:pPrChange w:id="271" w:author="mhasoba" w:date="2018-05-21T14:27:00Z">
          <w:pPr>
            <w:ind w:firstLine="720"/>
            <w:jc w:val="both"/>
          </w:pPr>
        </w:pPrChange>
      </w:pPr>
      <w:ins w:id="272" w:author="mhasoba" w:date="2018-05-21T14:28:00Z">
        <w:r>
          <w:rPr>
            <w:lang w:val="en-GB"/>
          </w:rPr>
          <w:t>w</w:t>
        </w:r>
      </w:ins>
      <w:del w:id="273" w:author="mhasoba" w:date="2018-05-21T14:28:00Z">
        <w:r w:rsidR="009D7997" w:rsidRPr="008A408F" w:rsidDel="00121211">
          <w:rPr>
            <w:lang w:val="en-GB"/>
          </w:rPr>
          <w:delText>W</w:delText>
        </w:r>
      </w:del>
      <w:r w:rsidR="009D7997" w:rsidRPr="008A408F">
        <w:rPr>
          <w:lang w:val="en-GB"/>
        </w:rPr>
        <w:t xml:space="preserve">here </w:t>
      </w:r>
      <w:r w:rsidR="009D7997" w:rsidRPr="008A408F">
        <w:rPr>
          <w:i/>
          <w:lang w:val="en-GB"/>
        </w:rPr>
        <w:t>v</w:t>
      </w:r>
      <w:commentRangeStart w:id="274"/>
      <w:r w:rsidR="00F769BC" w:rsidRPr="00F769BC">
        <w:rPr>
          <w:vertAlign w:val="subscript"/>
          <w:lang w:val="en-GB"/>
          <w:rPrChange w:id="275" w:author="mhasoba" w:date="2018-05-21T14:28:00Z">
            <w:rPr>
              <w:i/>
              <w:vertAlign w:val="subscript"/>
              <w:lang w:val="en-GB"/>
            </w:rPr>
          </w:rPrChange>
        </w:rPr>
        <w:t>r</w:t>
      </w:r>
      <w:commentRangeEnd w:id="274"/>
      <w:r w:rsidR="004E2041">
        <w:rPr>
          <w:rStyle w:val="CommentReference"/>
        </w:rPr>
        <w:commentReference w:id="274"/>
      </w:r>
      <w:r w:rsidR="009D7997" w:rsidRPr="008A408F">
        <w:rPr>
          <w:i/>
          <w:lang w:val="en-GB"/>
        </w:rPr>
        <w:t xml:space="preserve"> </w:t>
      </w:r>
      <w:r w:rsidR="009D7997" w:rsidRPr="008A408F">
        <w:rPr>
          <w:lang w:val="en-GB"/>
        </w:rPr>
        <w:t xml:space="preserve">is the relative velocity of a predator and its prey and </w:t>
      </w:r>
      <w:r w:rsidR="009D7997" w:rsidRPr="008A408F">
        <w:rPr>
          <w:i/>
          <w:lang w:val="en-GB"/>
        </w:rPr>
        <w:t xml:space="preserve">D </w:t>
      </w:r>
      <w:r w:rsidR="009D7997" w:rsidRPr="008A408F">
        <w:rPr>
          <w:lang w:val="en-GB"/>
        </w:rPr>
        <w:t xml:space="preserve">is the dimensionality component of search rates. Velocity is a biological rate that can be modelled as a function of temperature </w:t>
      </w:r>
      <w:r w:rsidR="00F769BC"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F769BC" w:rsidRPr="008A408F">
        <w:rPr>
          <w:lang w:val="en-GB"/>
        </w:rPr>
        <w:fldChar w:fldCharType="separate"/>
      </w:r>
      <w:r w:rsidR="00D455CB" w:rsidRPr="008A408F">
        <w:rPr>
          <w:noProof/>
          <w:lang w:val="en-GB"/>
        </w:rPr>
        <w:t>(Dell, Pawar and Savage, 2014)</w:t>
      </w:r>
      <w:r w:rsidR="00F769BC" w:rsidRPr="008A408F">
        <w:rPr>
          <w:lang w:val="en-GB"/>
        </w:rPr>
        <w:fldChar w:fldCharType="end"/>
      </w:r>
      <w:r w:rsidR="009D7997" w:rsidRPr="008A408F">
        <w:rPr>
          <w:lang w:val="en-GB"/>
        </w:rPr>
        <w:t xml:space="preserve">. </w:t>
      </w:r>
      <w:r w:rsidR="00C11064" w:rsidRPr="008A408F">
        <w:rPr>
          <w:lang w:val="en-GB"/>
        </w:rPr>
        <w:t xml:space="preserve">The </w:t>
      </w:r>
      <w:r w:rsidR="009D7997" w:rsidRPr="008A408F">
        <w:rPr>
          <w:lang w:val="en-GB"/>
        </w:rPr>
        <w:t xml:space="preserve">temperature dependence of </w:t>
      </w:r>
      <w:r w:rsidR="005B667C" w:rsidRPr="008A408F">
        <w:rPr>
          <w:lang w:val="en-GB"/>
        </w:rPr>
        <w:t xml:space="preserve">relative velocity </w:t>
      </w:r>
      <w:r w:rsidR="00AC1080" w:rsidRPr="008A408F">
        <w:rPr>
          <w:lang w:val="en-GB"/>
        </w:rPr>
        <w:t xml:space="preserve">for </w:t>
      </w:r>
      <w:r w:rsidR="00C11064" w:rsidRPr="008A408F">
        <w:rPr>
          <w:lang w:val="en-GB"/>
        </w:rPr>
        <w:t xml:space="preserve">two species moving randomly </w:t>
      </w:r>
      <w:r w:rsidR="006B7123" w:rsidRPr="008A408F">
        <w:rPr>
          <w:lang w:val="en-GB"/>
        </w:rPr>
        <w:t>can be included into equation 4 from equation 3 for both the consumer and resource species (Supplementary material)</w:t>
      </w:r>
      <w:r w:rsidR="00284449" w:rsidRPr="008A408F">
        <w:rPr>
          <w:lang w:val="en-GB"/>
        </w:rPr>
        <w:t xml:space="preserve"> as</w:t>
      </w:r>
      <w:r w:rsidR="005B667C" w:rsidRPr="008A408F">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7931"/>
        <w:gridCol w:w="533"/>
      </w:tblGrid>
      <w:tr w:rsidR="00C765D2" w:rsidRPr="008A408F" w:rsidTr="00C765D2">
        <w:tc>
          <w:tcPr>
            <w:tcW w:w="392" w:type="dxa"/>
          </w:tcPr>
          <w:p w:rsidR="00C765D2" w:rsidRPr="008A408F" w:rsidRDefault="00C765D2" w:rsidP="00997AED">
            <w:pPr>
              <w:jc w:val="both"/>
              <w:rPr>
                <w:lang w:val="en-GB"/>
              </w:rPr>
            </w:pPr>
          </w:p>
        </w:tc>
        <w:tc>
          <w:tcPr>
            <w:tcW w:w="7938" w:type="dxa"/>
            <w:vAlign w:val="center"/>
          </w:tcPr>
          <w:p w:rsidR="00C765D2" w:rsidRPr="008A408F"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rsidR="00C765D2" w:rsidRPr="008A408F" w:rsidRDefault="00C765D2" w:rsidP="00997AED">
            <w:pPr>
              <w:jc w:val="both"/>
              <w:rPr>
                <w:lang w:val="en-GB"/>
              </w:rPr>
            </w:pPr>
          </w:p>
        </w:tc>
        <w:tc>
          <w:tcPr>
            <w:tcW w:w="526" w:type="dxa"/>
            <w:vAlign w:val="center"/>
          </w:tcPr>
          <w:p w:rsidR="00C765D2" w:rsidRPr="008A408F" w:rsidRDefault="006B7123" w:rsidP="00997AED">
            <w:pPr>
              <w:jc w:val="both"/>
              <w:rPr>
                <w:lang w:val="en-GB"/>
              </w:rPr>
            </w:pPr>
            <w:r w:rsidRPr="008A408F">
              <w:rPr>
                <w:lang w:val="en-GB"/>
              </w:rPr>
              <w:t>(5</w:t>
            </w:r>
            <w:r w:rsidR="00C765D2" w:rsidRPr="008A408F">
              <w:rPr>
                <w:lang w:val="en-GB"/>
              </w:rPr>
              <w:t>)</w:t>
            </w:r>
          </w:p>
        </w:tc>
      </w:tr>
    </w:tbl>
    <w:p w:rsidR="005B667C" w:rsidRPr="008A408F" w:rsidRDefault="006E2041" w:rsidP="00997AED">
      <w:pPr>
        <w:jc w:val="both"/>
        <w:rPr>
          <w:lang w:val="en-GB"/>
        </w:rPr>
      </w:pPr>
      <w:r w:rsidRPr="008A408F">
        <w:rPr>
          <w:lang w:val="en-GB"/>
        </w:rPr>
        <w:t xml:space="preserve">Where </w:t>
      </w:r>
      <w:commentRangeStart w:id="276"/>
      <w:r w:rsidR="00F85EA3" w:rsidRPr="008A408F">
        <w:rPr>
          <w:i/>
          <w:lang w:val="en-GB"/>
        </w:rPr>
        <w:t>b</w:t>
      </w:r>
      <w:r w:rsidR="00F85EA3" w:rsidRPr="008A408F">
        <w:rPr>
          <w:i/>
          <w:vertAlign w:val="subscript"/>
          <w:lang w:val="en-GB"/>
        </w:rPr>
        <w:t>0</w:t>
      </w:r>
      <w:commentRangeEnd w:id="276"/>
      <w:r w:rsidR="008B10C3">
        <w:rPr>
          <w:rStyle w:val="CommentReference"/>
        </w:rPr>
        <w:commentReference w:id="276"/>
      </w:r>
      <w:r w:rsidRPr="008A408F">
        <w:rPr>
          <w:lang w:val="en-GB"/>
        </w:rPr>
        <w:t xml:space="preserve"> is the normalisation constant for velocity at a reference temperature (</w:t>
      </w:r>
      <w:r w:rsidR="00F85EA3" w:rsidRPr="008A408F">
        <w:rPr>
          <w:i/>
          <w:lang w:val="en-GB"/>
        </w:rPr>
        <w:t>T</w:t>
      </w:r>
      <w:r w:rsidR="00F85EA3" w:rsidRPr="008A408F">
        <w:rPr>
          <w:i/>
          <w:vertAlign w:val="subscript"/>
          <w:lang w:val="en-GB"/>
        </w:rPr>
        <w:t>ref</w:t>
      </w:r>
      <w:r w:rsidRPr="008A408F">
        <w:rPr>
          <w:lang w:val="en-GB"/>
        </w:rPr>
        <w:t>)</w:t>
      </w:r>
      <w:r w:rsidR="009307BC" w:rsidRPr="008A408F">
        <w:rPr>
          <w:lang w:val="en-GB"/>
        </w:rPr>
        <w:t>,</w:t>
      </w:r>
      <w:r w:rsidRPr="008A408F">
        <w:rPr>
          <w:lang w:val="en-GB"/>
        </w:rPr>
        <w:t xml:space="preserve"> set here at </w:t>
      </w:r>
      <w:r w:rsidR="009307BC" w:rsidRPr="008A408F">
        <w:rPr>
          <w:lang w:val="en-GB"/>
        </w:rPr>
        <w:t xml:space="preserve">the mean temperature for </w:t>
      </w:r>
      <w:r w:rsidRPr="008A408F">
        <w:rPr>
          <w:lang w:val="en-GB"/>
        </w:rPr>
        <w:t xml:space="preserve">each site, </w:t>
      </w:r>
      <w:r w:rsidRPr="008A408F">
        <w:rPr>
          <w:i/>
          <w:lang w:val="en-GB"/>
        </w:rPr>
        <w:t xml:space="preserve">m </w:t>
      </w:r>
      <w:r w:rsidRPr="008A408F">
        <w:rPr>
          <w:lang w:val="en-GB"/>
        </w:rPr>
        <w:t>is mass</w:t>
      </w:r>
      <w:r w:rsidR="00F8546B" w:rsidRPr="008A408F">
        <w:rPr>
          <w:lang w:val="en-GB"/>
        </w:rPr>
        <w:t xml:space="preserve">, </w:t>
      </w:r>
      <w:r w:rsidR="00F8546B" w:rsidRPr="008A408F">
        <w:rPr>
          <w:rFonts w:cs="Lucida Grande"/>
          <w:i/>
          <w:lang w:val="en-GB"/>
        </w:rPr>
        <w:t>β</w:t>
      </w:r>
      <w:r w:rsidR="00F8546B" w:rsidRPr="008A408F">
        <w:rPr>
          <w:lang w:val="en-GB"/>
        </w:rPr>
        <w:t xml:space="preserve"> is the mass scaling exponent</w:t>
      </w:r>
      <w:r w:rsidRPr="008A408F">
        <w:rPr>
          <w:lang w:val="en-GB"/>
        </w:rPr>
        <w:t xml:space="preserve">, </w:t>
      </w:r>
      <w:r w:rsidRPr="008A408F">
        <w:rPr>
          <w:i/>
          <w:lang w:val="en-GB"/>
        </w:rPr>
        <w:t xml:space="preserve">E </w:t>
      </w:r>
      <w:r w:rsidRPr="008A408F">
        <w:rPr>
          <w:lang w:val="en-GB"/>
        </w:rPr>
        <w:t xml:space="preserve">is activation energy, </w:t>
      </w:r>
      <w:r w:rsidRPr="008A408F">
        <w:rPr>
          <w:i/>
          <w:lang w:val="en-GB"/>
        </w:rPr>
        <w:t xml:space="preserve">T </w:t>
      </w:r>
      <w:r w:rsidR="00F8546B" w:rsidRPr="008A408F">
        <w:rPr>
          <w:lang w:val="en-GB"/>
        </w:rPr>
        <w:t>is temperature</w:t>
      </w:r>
      <w:r w:rsidR="009307BC" w:rsidRPr="008A408F">
        <w:rPr>
          <w:lang w:val="en-GB"/>
        </w:rPr>
        <w:t xml:space="preserve"> </w:t>
      </w:r>
      <w:r w:rsidR="003A0C94" w:rsidRPr="008A408F">
        <w:rPr>
          <w:lang w:val="en-GB"/>
        </w:rPr>
        <w:t>(</w:t>
      </w:r>
      <w:r w:rsidR="009307BC" w:rsidRPr="008A408F">
        <w:rPr>
          <w:lang w:val="en-GB"/>
        </w:rPr>
        <w:t>in K</w:t>
      </w:r>
      <w:r w:rsidR="003A0C94" w:rsidRPr="008A408F">
        <w:rPr>
          <w:lang w:val="en-GB"/>
        </w:rPr>
        <w:t>)</w:t>
      </w:r>
      <w:r w:rsidR="00F8546B" w:rsidRPr="008A408F">
        <w:rPr>
          <w:lang w:val="en-GB"/>
        </w:rPr>
        <w:t>,</w:t>
      </w:r>
      <w:r w:rsidRPr="008A408F">
        <w:rPr>
          <w:lang w:val="en-GB"/>
        </w:rPr>
        <w:t xml:space="preserve"> </w:t>
      </w:r>
      <w:r w:rsidRPr="008A408F">
        <w:rPr>
          <w:i/>
          <w:lang w:val="en-GB"/>
        </w:rPr>
        <w:t xml:space="preserve">k </w:t>
      </w:r>
      <w:r w:rsidR="00F8546B" w:rsidRPr="008A408F">
        <w:rPr>
          <w:lang w:val="en-GB"/>
        </w:rPr>
        <w:t xml:space="preserve">is Boltzmann’s constant and </w:t>
      </w:r>
      <w:r w:rsidR="00F8546B" w:rsidRPr="008A408F">
        <w:rPr>
          <w:i/>
          <w:lang w:val="en-GB"/>
        </w:rPr>
        <w:t xml:space="preserve">c </w:t>
      </w:r>
      <w:r w:rsidR="00F8546B" w:rsidRPr="008A408F">
        <w:rPr>
          <w:lang w:val="en-GB"/>
        </w:rPr>
        <w:t xml:space="preserve">or </w:t>
      </w:r>
      <w:r w:rsidR="00F8546B" w:rsidRPr="008A408F">
        <w:rPr>
          <w:i/>
          <w:lang w:val="en-GB"/>
        </w:rPr>
        <w:t xml:space="preserve">r </w:t>
      </w:r>
      <w:r w:rsidR="00F8546B" w:rsidRPr="008A408F">
        <w:rPr>
          <w:lang w:val="en-GB"/>
        </w:rPr>
        <w:t xml:space="preserve">subscripts correspond to </w:t>
      </w:r>
      <w:r w:rsidR="006B7123" w:rsidRPr="008A408F">
        <w:rPr>
          <w:lang w:val="en-GB"/>
        </w:rPr>
        <w:t>consumer</w:t>
      </w:r>
      <w:r w:rsidR="00472234">
        <w:rPr>
          <w:lang w:val="en-GB"/>
        </w:rPr>
        <w:t xml:space="preserve"> (predator)</w:t>
      </w:r>
      <w:r w:rsidR="00F8546B" w:rsidRPr="008A408F">
        <w:rPr>
          <w:lang w:val="en-GB"/>
        </w:rPr>
        <w:t xml:space="preserve"> and </w:t>
      </w:r>
      <w:r w:rsidR="006B7123" w:rsidRPr="008A408F">
        <w:rPr>
          <w:lang w:val="en-GB"/>
        </w:rPr>
        <w:t>resource</w:t>
      </w:r>
      <w:r w:rsidR="00472234">
        <w:rPr>
          <w:lang w:val="en-GB"/>
        </w:rPr>
        <w:t xml:space="preserve"> (prey)</w:t>
      </w:r>
      <w:r w:rsidR="00F8546B" w:rsidRPr="008A408F">
        <w:rPr>
          <w:lang w:val="en-GB"/>
        </w:rPr>
        <w:t xml:space="preserve"> parameters respectively. </w:t>
      </w:r>
      <w:r w:rsidRPr="008A408F">
        <w:rPr>
          <w:lang w:val="en-GB"/>
        </w:rPr>
        <w:t xml:space="preserve"> </w:t>
      </w:r>
      <w:r w:rsidR="005B667C" w:rsidRPr="008A408F">
        <w:rPr>
          <w:lang w:val="en-GB"/>
        </w:rPr>
        <w:t>This model predicts the search rate of a predator foraging on an active moving prey in different environments</w:t>
      </w:r>
      <w:r w:rsidR="009D7997" w:rsidRPr="008A408F">
        <w:rPr>
          <w:lang w:val="en-GB"/>
        </w:rPr>
        <w:t>, f</w:t>
      </w:r>
      <w:r w:rsidR="002F3BA5" w:rsidRPr="008A408F">
        <w:rPr>
          <w:lang w:val="en-GB"/>
        </w:rPr>
        <w:t xml:space="preserve">or benthic species, such as </w:t>
      </w:r>
      <w:r w:rsidR="002F3BA5" w:rsidRPr="008A408F">
        <w:rPr>
          <w:i/>
          <w:lang w:val="en-GB"/>
        </w:rPr>
        <w:t xml:space="preserve">Chironomus </w:t>
      </w:r>
      <w:r w:rsidR="002F3BA5" w:rsidRPr="008A408F">
        <w:rPr>
          <w:lang w:val="en-GB"/>
        </w:rPr>
        <w:t>spp., i</w:t>
      </w:r>
      <w:r w:rsidR="005B667C" w:rsidRPr="008A408F">
        <w:rPr>
          <w:lang w:val="en-GB"/>
        </w:rPr>
        <w:t xml:space="preserve">t can be adapted to a scenario </w:t>
      </w:r>
      <w:del w:id="277" w:author="mhasoba" w:date="2018-05-21T14:31:00Z">
        <w:r w:rsidR="005B667C" w:rsidRPr="008A408F" w:rsidDel="008B10C3">
          <w:rPr>
            <w:lang w:val="en-GB"/>
          </w:rPr>
          <w:delText xml:space="preserve">for </w:delText>
        </w:r>
      </w:del>
      <w:ins w:id="278" w:author="mhasoba" w:date="2018-05-21T14:31:00Z">
        <w:r w:rsidR="008B10C3">
          <w:rPr>
            <w:lang w:val="en-GB"/>
          </w:rPr>
          <w:t xml:space="preserve">of </w:t>
        </w:r>
        <w:r w:rsidR="008B10C3" w:rsidRPr="008A408F">
          <w:rPr>
            <w:lang w:val="en-GB"/>
          </w:rPr>
          <w:t xml:space="preserve"> </w:t>
        </w:r>
      </w:ins>
      <w:r w:rsidR="005B667C" w:rsidRPr="008A408F">
        <w:rPr>
          <w:lang w:val="en-GB"/>
        </w:rPr>
        <w:t>sessile prey</w:t>
      </w:r>
      <w:r w:rsidR="002859EB" w:rsidRPr="008A408F">
        <w:rPr>
          <w:lang w:val="en-GB"/>
        </w:rPr>
        <w:t xml:space="preserve"> </w:t>
      </w:r>
      <w:r w:rsidR="005B667C" w:rsidRPr="008A408F">
        <w:rPr>
          <w:lang w:val="en-GB"/>
        </w:rPr>
        <w:t>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7931"/>
        <w:gridCol w:w="533"/>
      </w:tblGrid>
      <w:tr w:rsidR="00C765D2" w:rsidRPr="008A408F" w:rsidTr="002F3BA5">
        <w:tc>
          <w:tcPr>
            <w:tcW w:w="392" w:type="dxa"/>
          </w:tcPr>
          <w:p w:rsidR="00C765D2" w:rsidRPr="008A408F" w:rsidRDefault="00C765D2" w:rsidP="00997AED">
            <w:pPr>
              <w:jc w:val="both"/>
              <w:rPr>
                <w:lang w:val="en-GB"/>
              </w:rPr>
            </w:pPr>
          </w:p>
        </w:tc>
        <w:tc>
          <w:tcPr>
            <w:tcW w:w="7931" w:type="dxa"/>
            <w:vAlign w:val="center"/>
          </w:tcPr>
          <w:p w:rsidR="00C765D2" w:rsidRPr="008A408F"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rsidR="00C765D2" w:rsidRPr="008A408F" w:rsidRDefault="00C765D2" w:rsidP="00997AED">
            <w:pPr>
              <w:jc w:val="both"/>
              <w:rPr>
                <w:lang w:val="en-GB"/>
              </w:rPr>
            </w:pPr>
          </w:p>
        </w:tc>
        <w:tc>
          <w:tcPr>
            <w:tcW w:w="533" w:type="dxa"/>
            <w:vAlign w:val="center"/>
          </w:tcPr>
          <w:p w:rsidR="00C765D2" w:rsidRPr="008A408F" w:rsidRDefault="006B7123" w:rsidP="00997AED">
            <w:pPr>
              <w:jc w:val="both"/>
              <w:rPr>
                <w:lang w:val="en-GB"/>
              </w:rPr>
            </w:pPr>
            <w:r w:rsidRPr="008A408F">
              <w:rPr>
                <w:lang w:val="en-GB"/>
              </w:rPr>
              <w:t>(6</w:t>
            </w:r>
            <w:r w:rsidR="00C765D2" w:rsidRPr="008A408F">
              <w:rPr>
                <w:lang w:val="en-GB"/>
              </w:rPr>
              <w:t>)</w:t>
            </w:r>
          </w:p>
        </w:tc>
      </w:tr>
    </w:tbl>
    <w:p w:rsidR="00000000" w:rsidRDefault="009D7997">
      <w:pPr>
        <w:jc w:val="both"/>
        <w:rPr>
          <w:lang w:val="en-GB"/>
        </w:rPr>
        <w:pPrChange w:id="279" w:author="mhasoba" w:date="2018-05-21T14:34:00Z">
          <w:pPr>
            <w:ind w:firstLine="720"/>
            <w:jc w:val="both"/>
          </w:pPr>
        </w:pPrChange>
      </w:pPr>
      <w:r w:rsidRPr="008A408F">
        <w:rPr>
          <w:lang w:val="en-GB"/>
        </w:rPr>
        <w:t xml:space="preserve">We can expand the dimensionality term </w:t>
      </w:r>
      <w:r w:rsidRPr="008A408F">
        <w:rPr>
          <w:i/>
          <w:lang w:val="en-GB"/>
        </w:rPr>
        <w:t xml:space="preserve">D </w:t>
      </w:r>
      <w:r w:rsidRPr="008A408F">
        <w:rPr>
          <w:lang w:val="en-GB"/>
        </w:rPr>
        <w:t>for interactions taking place in 2</w:t>
      </w:r>
      <w:r w:rsidR="00EB0136" w:rsidRPr="008A408F">
        <w:rPr>
          <w:lang w:val="en-GB"/>
        </w:rPr>
        <w:t>D</w:t>
      </w:r>
      <w:r w:rsidRPr="008A408F">
        <w:rPr>
          <w:lang w:val="en-GB"/>
        </w:rPr>
        <w:t xml:space="preserve"> or 3D </w:t>
      </w:r>
      <w:r w:rsidR="00F769BC"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769BC" w:rsidRPr="008A408F">
        <w:rPr>
          <w:lang w:val="en-GB"/>
        </w:rPr>
        <w:fldChar w:fldCharType="separate"/>
      </w:r>
      <w:r w:rsidRPr="008A408F">
        <w:rPr>
          <w:noProof/>
          <w:lang w:val="en-GB"/>
        </w:rPr>
        <w:t>(Pawar, Dell and Savage, 2012)</w:t>
      </w:r>
      <w:r w:rsidR="00F769BC" w:rsidRPr="008A408F">
        <w:rPr>
          <w:lang w:val="en-GB"/>
        </w:rPr>
        <w:fldChar w:fldCharType="end"/>
      </w:r>
      <w:r w:rsidRPr="008A408F">
        <w:rPr>
          <w:lang w:val="en-GB"/>
        </w:rPr>
        <w:t xml:space="preserve">. </w:t>
      </w:r>
      <w:r w:rsidR="00DD35CF" w:rsidRPr="008A408F">
        <w:rPr>
          <w:lang w:val="en-GB"/>
        </w:rPr>
        <w:t xml:space="preserve">To account for the </w:t>
      </w:r>
      <w:r w:rsidR="0085307A" w:rsidRPr="008A408F">
        <w:rPr>
          <w:lang w:val="en-GB"/>
        </w:rPr>
        <w:t>environment (benthic or pelagic) each prey species interacts with the predator in</w:t>
      </w:r>
      <w:r w:rsidR="00DD35CF" w:rsidRPr="008A408F">
        <w:rPr>
          <w:lang w:val="en-GB"/>
        </w:rPr>
        <w:t>, w</w:t>
      </w:r>
      <w:r w:rsidR="002F3BA5" w:rsidRPr="008A408F">
        <w:rPr>
          <w:lang w:val="en-GB"/>
        </w:rPr>
        <w:t>e model</w:t>
      </w:r>
      <w:r w:rsidR="00EB0136" w:rsidRPr="008A408F">
        <w:rPr>
          <w:lang w:val="en-GB"/>
        </w:rPr>
        <w:t>led</w:t>
      </w:r>
      <w:r w:rsidR="002F3BA5" w:rsidRPr="008A408F">
        <w:rPr>
          <w:lang w:val="en-GB"/>
        </w:rPr>
        <w:t xml:space="preserve"> search rates separately in 2D or 3D interactions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7931"/>
        <w:gridCol w:w="533"/>
      </w:tblGrid>
      <w:tr w:rsidR="002F3BA5" w:rsidRPr="008A408F" w:rsidTr="002F3BA5">
        <w:trPr>
          <w:trHeight w:val="357"/>
        </w:trPr>
        <w:tc>
          <w:tcPr>
            <w:tcW w:w="392" w:type="dxa"/>
          </w:tcPr>
          <w:p w:rsidR="002F3BA5" w:rsidRPr="008A408F" w:rsidRDefault="002F3BA5" w:rsidP="002F3BA5">
            <w:pPr>
              <w:jc w:val="both"/>
              <w:rPr>
                <w:lang w:val="en-GB"/>
              </w:rPr>
            </w:pPr>
          </w:p>
        </w:tc>
        <w:tc>
          <w:tcPr>
            <w:tcW w:w="7938" w:type="dxa"/>
          </w:tcPr>
          <w:p w:rsidR="002F3BA5" w:rsidRPr="008A408F" w:rsidRDefault="002F3BA5" w:rsidP="002F3BA5">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rsidR="002F3BA5" w:rsidRPr="008A408F" w:rsidRDefault="006B7123" w:rsidP="002F3BA5">
            <w:pPr>
              <w:jc w:val="both"/>
              <w:rPr>
                <w:lang w:val="en-GB"/>
              </w:rPr>
            </w:pPr>
            <w:r w:rsidRPr="008A408F">
              <w:rPr>
                <w:lang w:val="en-GB"/>
              </w:rPr>
              <w:t>(7</w:t>
            </w:r>
            <w:r w:rsidR="002F3BA5" w:rsidRPr="008A408F">
              <w:rPr>
                <w:lang w:val="en-GB"/>
              </w:rPr>
              <w:t>)</w:t>
            </w:r>
          </w:p>
        </w:tc>
      </w:tr>
    </w:tbl>
    <w:p w:rsidR="002F3BA5" w:rsidRPr="008A408F" w:rsidRDefault="002F3BA5" w:rsidP="002F3BA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
        <w:gridCol w:w="7931"/>
        <w:gridCol w:w="533"/>
      </w:tblGrid>
      <w:tr w:rsidR="002F3BA5" w:rsidRPr="008A408F" w:rsidTr="002F3BA5">
        <w:tc>
          <w:tcPr>
            <w:tcW w:w="392" w:type="dxa"/>
          </w:tcPr>
          <w:p w:rsidR="002F3BA5" w:rsidRPr="008A408F" w:rsidRDefault="002F3BA5" w:rsidP="002F3BA5">
            <w:pPr>
              <w:jc w:val="both"/>
              <w:rPr>
                <w:lang w:val="en-GB"/>
              </w:rPr>
            </w:pPr>
          </w:p>
        </w:tc>
        <w:tc>
          <w:tcPr>
            <w:tcW w:w="7938" w:type="dxa"/>
          </w:tcPr>
          <w:p w:rsidR="002F3BA5" w:rsidRPr="008A408F" w:rsidDel="00220A0A" w:rsidRDefault="002F3BA5" w:rsidP="002F3BA5">
            <w:pPr>
              <w:jc w:val="both"/>
              <w:rPr>
                <w:del w:id="280" w:author="mhasoba" w:date="2018-05-21T14:34:00Z"/>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rsidR="002F3BA5" w:rsidRPr="008A408F" w:rsidRDefault="002F3BA5" w:rsidP="002F3BA5">
            <w:pPr>
              <w:jc w:val="both"/>
              <w:rPr>
                <w:lang w:val="en-GB"/>
              </w:rPr>
            </w:pPr>
          </w:p>
        </w:tc>
        <w:tc>
          <w:tcPr>
            <w:tcW w:w="526" w:type="dxa"/>
            <w:vAlign w:val="center"/>
          </w:tcPr>
          <w:p w:rsidR="002F3BA5" w:rsidRPr="008A408F" w:rsidRDefault="006B7123" w:rsidP="002F3BA5">
            <w:pPr>
              <w:jc w:val="both"/>
              <w:rPr>
                <w:lang w:val="en-GB"/>
              </w:rPr>
            </w:pPr>
            <w:r w:rsidRPr="008A408F">
              <w:rPr>
                <w:lang w:val="en-GB"/>
              </w:rPr>
              <w:t>(8</w:t>
            </w:r>
            <w:r w:rsidR="002F3BA5" w:rsidRPr="008A408F">
              <w:rPr>
                <w:lang w:val="en-GB"/>
              </w:rPr>
              <w:t>)</w:t>
            </w:r>
          </w:p>
        </w:tc>
      </w:tr>
    </w:tbl>
    <w:p w:rsidR="002F3BA5" w:rsidRPr="008A408F" w:rsidRDefault="009D7997" w:rsidP="002F3BA5">
      <w:pPr>
        <w:jc w:val="both"/>
        <w:rPr>
          <w:lang w:val="en-GB"/>
        </w:rPr>
      </w:pPr>
      <w:r w:rsidRPr="008A408F">
        <w:rPr>
          <w:lang w:val="en-GB"/>
        </w:rPr>
        <w:t>Where</w:t>
      </w:r>
      <w:r w:rsidR="002F3BA5" w:rsidRPr="008A408F">
        <w:rPr>
          <w:lang w:val="en-GB"/>
        </w:rPr>
        <w:t xml:space="preserve"> </w:t>
      </w:r>
      <w:r w:rsidR="002F3BA5" w:rsidRPr="008A408F">
        <w:rPr>
          <w:i/>
          <w:lang w:val="en-GB"/>
        </w:rPr>
        <w:t>d</w:t>
      </w:r>
      <w:r w:rsidR="002F3BA5" w:rsidRPr="008A408F">
        <w:rPr>
          <w:i/>
          <w:vertAlign w:val="subscript"/>
          <w:lang w:val="en-GB"/>
        </w:rPr>
        <w:t>0</w:t>
      </w:r>
      <w:r w:rsidR="002F3BA5" w:rsidRPr="008A408F">
        <w:rPr>
          <w:position w:val="-6"/>
          <w:lang w:val="en-GB"/>
        </w:rPr>
        <w:t xml:space="preserve"> </w:t>
      </w:r>
      <w:r w:rsidR="002F3BA5" w:rsidRPr="008A408F">
        <w:rPr>
          <w:lang w:val="en-GB"/>
        </w:rPr>
        <w:t xml:space="preserve">is the minimum reaction distance, </w:t>
      </w:r>
      <w:r w:rsidR="002F3BA5" w:rsidRPr="008A408F">
        <w:rPr>
          <w:i/>
          <w:lang w:val="en-GB"/>
        </w:rPr>
        <w:t>m</w:t>
      </w:r>
      <w:r w:rsidR="002F3BA5" w:rsidRPr="008A408F">
        <w:rPr>
          <w:i/>
          <w:vertAlign w:val="subscript"/>
          <w:lang w:val="en-GB"/>
        </w:rPr>
        <w:t>c</w:t>
      </w:r>
      <w:r w:rsidR="002F3BA5" w:rsidRPr="008A408F">
        <w:rPr>
          <w:position w:val="-6"/>
          <w:lang w:val="en-GB"/>
        </w:rPr>
        <w:t xml:space="preserve"> </w:t>
      </w:r>
      <w:r w:rsidR="002F3BA5" w:rsidRPr="008A408F">
        <w:rPr>
          <w:lang w:val="en-GB"/>
        </w:rPr>
        <w:t>and</w:t>
      </w:r>
      <w:r w:rsidR="002F3BA5" w:rsidRPr="008A408F">
        <w:rPr>
          <w:i/>
          <w:lang w:val="en-GB"/>
        </w:rPr>
        <w:t xml:space="preserve"> m</w:t>
      </w:r>
      <w:r w:rsidR="002F3BA5" w:rsidRPr="008A408F">
        <w:rPr>
          <w:i/>
          <w:vertAlign w:val="subscript"/>
          <w:lang w:val="en-GB"/>
        </w:rPr>
        <w:t>r</w:t>
      </w:r>
      <w:r w:rsidR="002F3BA5" w:rsidRPr="008A408F">
        <w:rPr>
          <w:position w:val="-6"/>
          <w:lang w:val="en-GB"/>
        </w:rPr>
        <w:t xml:space="preserve"> </w:t>
      </w:r>
      <w:r w:rsidR="002F3BA5" w:rsidRPr="008A408F">
        <w:rPr>
          <w:lang w:val="en-GB"/>
        </w:rPr>
        <w:t xml:space="preserve">are average </w:t>
      </w:r>
      <w:r w:rsidR="006B7123" w:rsidRPr="008A408F">
        <w:rPr>
          <w:lang w:val="en-GB"/>
        </w:rPr>
        <w:t>consumer</w:t>
      </w:r>
      <w:r w:rsidR="002F3BA5" w:rsidRPr="008A408F">
        <w:rPr>
          <w:lang w:val="en-GB"/>
        </w:rPr>
        <w:t xml:space="preserve"> and </w:t>
      </w:r>
      <w:r w:rsidR="006B7123" w:rsidRPr="008A408F">
        <w:rPr>
          <w:lang w:val="en-GB"/>
        </w:rPr>
        <w:t>resource</w:t>
      </w:r>
      <w:r w:rsidR="002F3BA5" w:rsidRPr="008A408F">
        <w:rPr>
          <w:lang w:val="en-GB"/>
        </w:rPr>
        <w:t xml:space="preserve"> body mass respectively, and </w:t>
      </w:r>
      <w:r w:rsidR="002F3BA5" w:rsidRPr="008A408F">
        <w:rPr>
          <w:i/>
          <w:lang w:val="en-GB"/>
        </w:rPr>
        <w:t>p</w:t>
      </w:r>
      <w:r w:rsidR="002F3BA5" w:rsidRPr="008A408F">
        <w:rPr>
          <w:i/>
          <w:vertAlign w:val="subscript"/>
          <w:lang w:val="en-GB"/>
        </w:rPr>
        <w:t>d</w:t>
      </w:r>
      <w:r w:rsidR="002F3BA5" w:rsidRPr="008A408F">
        <w:rPr>
          <w:i/>
          <w:position w:val="-6"/>
          <w:lang w:val="en-GB"/>
        </w:rPr>
        <w:t xml:space="preserve"> </w:t>
      </w:r>
      <w:r w:rsidR="002F3BA5" w:rsidRPr="008A408F">
        <w:rPr>
          <w:lang w:val="en-GB"/>
        </w:rPr>
        <w:t xml:space="preserve">is the scaling exponent of mass with dimensionality. </w:t>
      </w:r>
      <w:commentRangeStart w:id="281"/>
      <w:r w:rsidR="002F3BA5" w:rsidRPr="008A408F">
        <w:rPr>
          <w:lang w:val="en-GB"/>
        </w:rPr>
        <w:t xml:space="preserve">The values of </w:t>
      </w:r>
      <w:r w:rsidR="002F3BA5" w:rsidRPr="008A408F">
        <w:rPr>
          <w:i/>
          <w:lang w:val="en-GB"/>
        </w:rPr>
        <w:t>p</w:t>
      </w:r>
      <w:r w:rsidR="002F3BA5" w:rsidRPr="008A408F">
        <w:rPr>
          <w:i/>
          <w:vertAlign w:val="subscript"/>
          <w:lang w:val="en-GB"/>
        </w:rPr>
        <w:t>d</w:t>
      </w:r>
      <w:r w:rsidR="002F3BA5" w:rsidRPr="008A408F">
        <w:rPr>
          <w:position w:val="-6"/>
          <w:lang w:val="en-GB"/>
        </w:rPr>
        <w:t xml:space="preserve"> </w:t>
      </w:r>
      <w:r w:rsidR="002F3BA5" w:rsidRPr="008A408F">
        <w:rPr>
          <w:lang w:val="en-GB"/>
        </w:rPr>
        <w:t xml:space="preserve">in 2D and 3D were </w:t>
      </w:r>
      <w:commentRangeStart w:id="282"/>
      <w:r w:rsidR="002F3BA5" w:rsidRPr="008A408F">
        <w:rPr>
          <w:lang w:val="en-GB"/>
        </w:rPr>
        <w:t>empirically derived</w:t>
      </w:r>
      <w:r w:rsidR="00621E1C" w:rsidRPr="008A408F">
        <w:rPr>
          <w:lang w:val="en-GB"/>
        </w:rPr>
        <w:t xml:space="preserve"> from meta-analysis</w:t>
      </w:r>
      <w:r w:rsidR="002F3BA5" w:rsidRPr="008A408F">
        <w:rPr>
          <w:lang w:val="en-GB"/>
        </w:rPr>
        <w:t xml:space="preserve"> and are equal to 0.68 and 1.05 respectively </w:t>
      </w:r>
      <w:commentRangeEnd w:id="282"/>
      <w:r w:rsidR="00A6419B">
        <w:rPr>
          <w:rStyle w:val="CommentReference"/>
        </w:rPr>
        <w:commentReference w:id="282"/>
      </w:r>
      <w:r w:rsidR="00F769BC"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769BC" w:rsidRPr="008A408F">
        <w:rPr>
          <w:lang w:val="en-GB"/>
        </w:rPr>
        <w:fldChar w:fldCharType="separate"/>
      </w:r>
      <w:r w:rsidR="002F3BA5" w:rsidRPr="008A408F">
        <w:rPr>
          <w:noProof/>
          <w:lang w:val="en-GB"/>
        </w:rPr>
        <w:t>(Pawar, Dell and Savage, 2012)</w:t>
      </w:r>
      <w:r w:rsidR="00F769BC" w:rsidRPr="008A408F">
        <w:rPr>
          <w:lang w:val="en-GB"/>
        </w:rPr>
        <w:fldChar w:fldCharType="end"/>
      </w:r>
      <w:r w:rsidR="002F3BA5" w:rsidRPr="008A408F">
        <w:rPr>
          <w:lang w:val="en-GB"/>
        </w:rPr>
        <w:t>.</w:t>
      </w:r>
      <w:commentRangeEnd w:id="281"/>
      <w:r w:rsidR="00907700">
        <w:rPr>
          <w:rStyle w:val="CommentReference"/>
        </w:rPr>
        <w:commentReference w:id="281"/>
      </w:r>
    </w:p>
    <w:p w:rsidR="00D763D3" w:rsidRPr="008A408F" w:rsidRDefault="005B667C" w:rsidP="00E42C31">
      <w:pPr>
        <w:ind w:firstLine="720"/>
        <w:jc w:val="both"/>
        <w:rPr>
          <w:i/>
          <w:lang w:val="en-GB"/>
        </w:rPr>
      </w:pPr>
      <w:r w:rsidRPr="008A408F">
        <w:rPr>
          <w:lang w:val="en-GB"/>
        </w:rPr>
        <w:t xml:space="preserve">The model output was </w:t>
      </w:r>
      <w:r w:rsidR="002F3BA5" w:rsidRPr="008A408F">
        <w:rPr>
          <w:lang w:val="en-GB"/>
        </w:rPr>
        <w:t>compared</w:t>
      </w:r>
      <w:r w:rsidRPr="008A408F">
        <w:rPr>
          <w:lang w:val="en-GB"/>
        </w:rPr>
        <w:t xml:space="preserve"> </w:t>
      </w:r>
      <w:r w:rsidR="002F3BA5" w:rsidRPr="008A408F">
        <w:rPr>
          <w:lang w:val="en-GB"/>
        </w:rPr>
        <w:t>between</w:t>
      </w:r>
      <w:r w:rsidRPr="008A408F">
        <w:rPr>
          <w:lang w:val="en-GB"/>
        </w:rPr>
        <w:t xml:space="preserve"> </w:t>
      </w:r>
      <w:r w:rsidR="00F93FBD" w:rsidRPr="008A408F">
        <w:rPr>
          <w:lang w:val="en-GB"/>
        </w:rPr>
        <w:t>predator-prey pairs</w:t>
      </w:r>
      <w:r w:rsidRPr="008A408F">
        <w:rPr>
          <w:lang w:val="en-GB"/>
        </w:rPr>
        <w:t xml:space="preserve"> adapted to</w:t>
      </w:r>
      <w:r w:rsidR="00F93FBD" w:rsidRPr="008A408F">
        <w:rPr>
          <w:lang w:val="en-GB"/>
        </w:rPr>
        <w:t xml:space="preserve"> warm and mild environments to observe the</w:t>
      </w:r>
      <w:r w:rsidRPr="008A408F">
        <w:rPr>
          <w:lang w:val="en-GB"/>
        </w:rPr>
        <w:t xml:space="preserve"> effect o</w:t>
      </w:r>
      <w:r w:rsidR="00F93FBD" w:rsidRPr="008A408F">
        <w:rPr>
          <w:lang w:val="en-GB"/>
        </w:rPr>
        <w:t>f</w:t>
      </w:r>
      <w:r w:rsidRPr="008A408F">
        <w:rPr>
          <w:lang w:val="en-GB"/>
        </w:rPr>
        <w:t xml:space="preserve"> local</w:t>
      </w:r>
      <w:r w:rsidR="00F93FBD" w:rsidRPr="008A408F">
        <w:rPr>
          <w:lang w:val="en-GB"/>
        </w:rPr>
        <w:t xml:space="preserve"> adaptation on</w:t>
      </w:r>
      <w:r w:rsidRPr="008A408F">
        <w:rPr>
          <w:lang w:val="en-GB"/>
        </w:rPr>
        <w:t xml:space="preserve"> search rates.</w:t>
      </w:r>
      <w:r w:rsidR="00BA0F03" w:rsidRPr="008A408F">
        <w:rPr>
          <w:lang w:val="en-GB"/>
        </w:rPr>
        <w:t xml:space="preserve"> We used a linearised Arrhenius function to estimate the biological parameters determining</w:t>
      </w:r>
      <w:r w:rsidR="00F93FBD" w:rsidRPr="008A408F">
        <w:rPr>
          <w:lang w:val="en-GB"/>
        </w:rPr>
        <w:t xml:space="preserve"> search rate</w:t>
      </w:r>
      <w:r w:rsidR="00BA0F03" w:rsidRPr="008A408F">
        <w:rPr>
          <w:lang w:val="en-GB"/>
        </w:rPr>
        <w:t>s</w:t>
      </w:r>
      <w:r w:rsidR="00F93FBD" w:rsidRPr="008A408F">
        <w:rPr>
          <w:lang w:val="en-GB"/>
        </w:rPr>
        <w:t xml:space="preserve"> </w:t>
      </w:r>
      <w:r w:rsidR="00BA0F03" w:rsidRPr="008A408F">
        <w:rPr>
          <w:lang w:val="en-GB"/>
        </w:rPr>
        <w:t>(</w:t>
      </w:r>
      <w:r w:rsidR="00F85EA3" w:rsidRPr="008A408F">
        <w:rPr>
          <w:i/>
          <w:lang w:val="en-GB"/>
        </w:rPr>
        <w:t>E</w:t>
      </w:r>
      <w:r w:rsidR="00F85EA3" w:rsidRPr="008A408F">
        <w:rPr>
          <w:i/>
          <w:vertAlign w:val="subscript"/>
          <w:lang w:val="en-GB"/>
        </w:rPr>
        <w:t>a</w:t>
      </w:r>
      <w:r w:rsidR="00F93FBD" w:rsidRPr="008A408F">
        <w:rPr>
          <w:lang w:val="en-GB"/>
        </w:rPr>
        <w:t xml:space="preserve"> and </w:t>
      </w:r>
      <w:r w:rsidR="00F85EA3" w:rsidRPr="008A408F">
        <w:rPr>
          <w:i/>
          <w:lang w:val="en-GB"/>
        </w:rPr>
        <w:t>b</w:t>
      </w:r>
      <w:r w:rsidR="00F85EA3" w:rsidRPr="008A408F">
        <w:rPr>
          <w:i/>
          <w:vertAlign w:val="subscript"/>
          <w:lang w:val="en-GB"/>
        </w:rPr>
        <w:t>0</w:t>
      </w:r>
      <w:r w:rsidR="00BA0F03" w:rsidRPr="008A408F">
        <w:rPr>
          <w:lang w:val="en-GB"/>
        </w:rPr>
        <w:t>)</w:t>
      </w:r>
      <w:r w:rsidR="00F93FBD" w:rsidRPr="008A408F">
        <w:rPr>
          <w:lang w:val="en-GB"/>
        </w:rPr>
        <w:t xml:space="preserve"> at each site and for each strategy and plotted the changes in parameter values</w:t>
      </w:r>
      <w:r w:rsidR="00BA0F03" w:rsidRPr="008A408F">
        <w:rPr>
          <w:lang w:val="en-GB"/>
        </w:rPr>
        <w:t xml:space="preserve"> to </w:t>
      </w:r>
      <w:commentRangeStart w:id="283"/>
      <w:r w:rsidR="00BA0F03" w:rsidRPr="008A408F">
        <w:rPr>
          <w:lang w:val="en-GB"/>
        </w:rPr>
        <w:t xml:space="preserve">look for </w:t>
      </w:r>
      <w:commentRangeEnd w:id="283"/>
      <w:r w:rsidR="00462841">
        <w:rPr>
          <w:rStyle w:val="CommentReference"/>
        </w:rPr>
        <w:commentReference w:id="283"/>
      </w:r>
      <w:r w:rsidR="00DD35CF" w:rsidRPr="008A408F">
        <w:rPr>
          <w:lang w:val="en-GB"/>
        </w:rPr>
        <w:t>changes in</w:t>
      </w:r>
      <w:r w:rsidR="00195A5A" w:rsidRPr="008A408F">
        <w:rPr>
          <w:lang w:val="en-GB"/>
        </w:rPr>
        <w:t xml:space="preserve"> </w:t>
      </w:r>
      <w:r w:rsidR="00BA0F03" w:rsidRPr="008A408F">
        <w:rPr>
          <w:lang w:val="en-GB"/>
        </w:rPr>
        <w:t>search rates</w:t>
      </w:r>
      <w:r w:rsidR="00DD35CF" w:rsidRPr="008A408F">
        <w:rPr>
          <w:lang w:val="en-GB"/>
        </w:rPr>
        <w:t xml:space="preserve"> due to adaptation</w:t>
      </w:r>
      <w:r w:rsidR="00BA0F03" w:rsidRPr="008A408F">
        <w:rPr>
          <w:lang w:val="en-GB"/>
        </w:rPr>
        <w:t xml:space="preserve"> </w:t>
      </w:r>
      <w:r w:rsidR="00DD35CF" w:rsidRPr="008A408F">
        <w:rPr>
          <w:lang w:val="en-GB"/>
        </w:rPr>
        <w:t>to</w:t>
      </w:r>
      <w:r w:rsidR="00BA0F03" w:rsidRPr="008A408F">
        <w:rPr>
          <w:lang w:val="en-GB"/>
        </w:rPr>
        <w:t xml:space="preserve"> warmer environments.</w:t>
      </w:r>
      <w:r w:rsidR="006B7123" w:rsidRPr="008A408F">
        <w:rPr>
          <w:i/>
          <w:lang w:val="en-GB"/>
        </w:rPr>
        <w:t xml:space="preserve"> </w:t>
      </w:r>
      <w:r w:rsidR="00D763D3" w:rsidRPr="008A408F">
        <w:rPr>
          <w:i/>
          <w:lang w:val="en-GB"/>
        </w:rPr>
        <w:br w:type="page"/>
      </w:r>
    </w:p>
    <w:p w:rsidR="009655B4" w:rsidRPr="008A408F" w:rsidRDefault="009B7EBB" w:rsidP="00997AED">
      <w:pPr>
        <w:jc w:val="both"/>
        <w:rPr>
          <w:lang w:val="en-GB"/>
        </w:rPr>
      </w:pPr>
      <w:commentRangeStart w:id="284"/>
      <w:commentRangeStart w:id="285"/>
      <w:commentRangeStart w:id="286"/>
      <w:commentRangeStart w:id="287"/>
      <w:commentRangeStart w:id="288"/>
      <w:commentRangeStart w:id="289"/>
      <w:r w:rsidRPr="008A408F">
        <w:rPr>
          <w:noProof/>
          <w:lang w:val="en-GB" w:eastAsia="en-GB"/>
        </w:rPr>
        <w:drawing>
          <wp:inline distT="0" distB="0" distL="0" distR="0">
            <wp:extent cx="3813657" cy="721216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13657" cy="7212169"/>
                    </a:xfrm>
                    <a:prstGeom prst="rect">
                      <a:avLst/>
                    </a:prstGeom>
                  </pic:spPr>
                </pic:pic>
              </a:graphicData>
            </a:graphic>
          </wp:inline>
        </w:drawing>
      </w:r>
      <w:commentRangeEnd w:id="284"/>
      <w:commentRangeEnd w:id="285"/>
      <w:commentRangeEnd w:id="286"/>
      <w:commentRangeEnd w:id="287"/>
      <w:commentRangeEnd w:id="288"/>
      <w:r w:rsidR="00603A6A">
        <w:rPr>
          <w:rStyle w:val="CommentReference"/>
        </w:rPr>
        <w:commentReference w:id="284"/>
      </w:r>
      <w:r w:rsidR="00054A50">
        <w:rPr>
          <w:rStyle w:val="CommentReference"/>
        </w:rPr>
        <w:commentReference w:id="285"/>
      </w:r>
      <w:r w:rsidR="00645FF8">
        <w:rPr>
          <w:rStyle w:val="CommentReference"/>
        </w:rPr>
        <w:commentReference w:id="286"/>
      </w:r>
      <w:r w:rsidR="00DF65CE">
        <w:rPr>
          <w:rStyle w:val="CommentReference"/>
        </w:rPr>
        <w:commentReference w:id="287"/>
      </w:r>
      <w:r w:rsidR="003E0170">
        <w:rPr>
          <w:rStyle w:val="CommentReference"/>
        </w:rPr>
        <w:commentReference w:id="288"/>
      </w:r>
      <w:commentRangeEnd w:id="289"/>
      <w:r w:rsidR="007220D3">
        <w:rPr>
          <w:rStyle w:val="CommentReference"/>
        </w:rPr>
        <w:commentReference w:id="289"/>
      </w:r>
    </w:p>
    <w:p w:rsidR="005933BA" w:rsidRPr="008A408F" w:rsidRDefault="009655B4" w:rsidP="00997AED">
      <w:pPr>
        <w:jc w:val="both"/>
        <w:rPr>
          <w:sz w:val="22"/>
          <w:szCs w:val="22"/>
          <w:lang w:val="en-GB"/>
        </w:rPr>
      </w:pPr>
      <w:commentRangeStart w:id="290"/>
      <w:r w:rsidRPr="008A408F">
        <w:rPr>
          <w:sz w:val="22"/>
          <w:szCs w:val="22"/>
          <w:lang w:val="en-GB"/>
        </w:rPr>
        <w:t xml:space="preserve">Figure </w:t>
      </w:r>
      <w:commentRangeEnd w:id="290"/>
      <w:r w:rsidR="001E4E55">
        <w:rPr>
          <w:rStyle w:val="CommentReference"/>
        </w:rPr>
        <w:commentReference w:id="290"/>
      </w:r>
      <w:r w:rsidR="003A1179" w:rsidRPr="008A408F">
        <w:rPr>
          <w:sz w:val="22"/>
          <w:szCs w:val="22"/>
          <w:lang w:val="en-GB"/>
        </w:rPr>
        <w:t>3.</w:t>
      </w:r>
      <w:r w:rsidRPr="008A408F">
        <w:rPr>
          <w:sz w:val="22"/>
          <w:szCs w:val="22"/>
          <w:lang w:val="en-GB"/>
        </w:rPr>
        <w:t xml:space="preserve"> </w:t>
      </w:r>
      <w:r w:rsidR="00097BE2" w:rsidRPr="008A408F">
        <w:rPr>
          <w:b/>
          <w:sz w:val="22"/>
          <w:szCs w:val="22"/>
          <w:lang w:val="en-GB"/>
        </w:rPr>
        <w:t>M</w:t>
      </w:r>
      <w:r w:rsidR="00794FCE" w:rsidRPr="008A408F">
        <w:rPr>
          <w:b/>
          <w:sz w:val="22"/>
          <w:szCs w:val="22"/>
          <w:lang w:val="en-GB"/>
        </w:rPr>
        <w:t xml:space="preserve">etabolic </w:t>
      </w:r>
      <w:r w:rsidR="00097BE2" w:rsidRPr="008A408F">
        <w:rPr>
          <w:b/>
          <w:sz w:val="22"/>
          <w:szCs w:val="22"/>
          <w:lang w:val="en-GB"/>
        </w:rPr>
        <w:t>thermal performance</w:t>
      </w:r>
      <w:r w:rsidR="00794FCE" w:rsidRPr="008A408F">
        <w:rPr>
          <w:b/>
          <w:sz w:val="22"/>
          <w:szCs w:val="22"/>
          <w:lang w:val="en-GB"/>
        </w:rPr>
        <w:t xml:space="preserve"> var</w:t>
      </w:r>
      <w:r w:rsidR="00097BE2" w:rsidRPr="008A408F">
        <w:rPr>
          <w:b/>
          <w:sz w:val="22"/>
          <w:szCs w:val="22"/>
          <w:lang w:val="en-GB"/>
        </w:rPr>
        <w:t>ies</w:t>
      </w:r>
      <w:r w:rsidR="00794FCE" w:rsidRPr="008A408F">
        <w:rPr>
          <w:b/>
          <w:sz w:val="22"/>
          <w:szCs w:val="22"/>
          <w:lang w:val="en-GB"/>
        </w:rPr>
        <w:t xml:space="preserve"> </w:t>
      </w:r>
      <w:r w:rsidR="00097BE2" w:rsidRPr="008A408F">
        <w:rPr>
          <w:b/>
          <w:sz w:val="22"/>
          <w:szCs w:val="22"/>
          <w:lang w:val="en-GB"/>
        </w:rPr>
        <w:t>across sites</w:t>
      </w:r>
      <w:r w:rsidR="00794FCE" w:rsidRPr="008A408F">
        <w:rPr>
          <w:b/>
          <w:sz w:val="22"/>
          <w:szCs w:val="22"/>
          <w:lang w:val="en-GB"/>
        </w:rPr>
        <w:t>.</w:t>
      </w:r>
      <w:r w:rsidR="00794FCE" w:rsidRPr="008A408F">
        <w:rPr>
          <w:sz w:val="22"/>
          <w:szCs w:val="22"/>
          <w:lang w:val="en-GB"/>
        </w:rPr>
        <w:t xml:space="preserve"> </w:t>
      </w:r>
      <w:r w:rsidR="009B7EBB" w:rsidRPr="008A408F">
        <w:rPr>
          <w:sz w:val="22"/>
          <w:szCs w:val="22"/>
          <w:lang w:val="en-GB"/>
        </w:rPr>
        <w:t>Mass corrected r</w:t>
      </w:r>
      <w:r w:rsidRPr="008A408F">
        <w:rPr>
          <w:sz w:val="22"/>
          <w:szCs w:val="22"/>
          <w:lang w:val="en-GB"/>
        </w:rPr>
        <w:t>espiration temperature</w:t>
      </w:r>
      <w:r w:rsidR="003A1179" w:rsidRPr="008A408F">
        <w:rPr>
          <w:sz w:val="22"/>
          <w:szCs w:val="22"/>
          <w:lang w:val="en-GB"/>
        </w:rPr>
        <w:t xml:space="preserve"> performance curves for </w:t>
      </w:r>
      <w:ins w:id="291" w:author="Miguel Matias" w:date="2018-05-16T18:50:00Z">
        <w:r w:rsidR="001E4E55">
          <w:rPr>
            <w:sz w:val="22"/>
            <w:szCs w:val="22"/>
            <w:lang w:val="en-GB"/>
          </w:rPr>
          <w:t xml:space="preserve">(a) </w:t>
        </w:r>
      </w:ins>
      <w:r w:rsidRPr="008A408F">
        <w:rPr>
          <w:i/>
          <w:sz w:val="22"/>
          <w:szCs w:val="22"/>
          <w:lang w:val="en-GB"/>
        </w:rPr>
        <w:t>Chironomus</w:t>
      </w:r>
      <w:r w:rsidR="003A1179" w:rsidRPr="008A408F">
        <w:rPr>
          <w:sz w:val="22"/>
          <w:szCs w:val="22"/>
          <w:lang w:val="en-GB"/>
        </w:rPr>
        <w:t xml:space="preserve"> </w:t>
      </w:r>
      <w:r w:rsidR="003A1179" w:rsidRPr="008A408F">
        <w:rPr>
          <w:i/>
          <w:sz w:val="22"/>
          <w:szCs w:val="22"/>
          <w:lang w:val="en-GB"/>
        </w:rPr>
        <w:t>spp</w:t>
      </w:r>
      <w:r w:rsidRPr="008A408F">
        <w:rPr>
          <w:sz w:val="22"/>
          <w:szCs w:val="22"/>
          <w:lang w:val="en-GB"/>
        </w:rPr>
        <w:t xml:space="preserve">, </w:t>
      </w:r>
      <w:ins w:id="292" w:author="Miguel Matias" w:date="2018-05-16T18:50:00Z">
        <w:r w:rsidR="001E4E55">
          <w:rPr>
            <w:sz w:val="22"/>
            <w:szCs w:val="22"/>
            <w:lang w:val="en-GB"/>
          </w:rPr>
          <w:t xml:space="preserve">(b) </w:t>
        </w:r>
      </w:ins>
      <w:r w:rsidRPr="008A408F">
        <w:rPr>
          <w:i/>
          <w:sz w:val="22"/>
          <w:szCs w:val="22"/>
          <w:lang w:val="en-GB"/>
        </w:rPr>
        <w:t>C. dipterum</w:t>
      </w:r>
      <w:r w:rsidRPr="008A408F">
        <w:rPr>
          <w:sz w:val="22"/>
          <w:szCs w:val="22"/>
          <w:lang w:val="en-GB"/>
        </w:rPr>
        <w:t xml:space="preserve"> and </w:t>
      </w:r>
      <w:ins w:id="293" w:author="Miguel Matias" w:date="2018-05-16T18:51:00Z">
        <w:r w:rsidR="001E4E55">
          <w:rPr>
            <w:sz w:val="22"/>
            <w:szCs w:val="22"/>
            <w:lang w:val="en-GB"/>
          </w:rPr>
          <w:t xml:space="preserve">(c) </w:t>
        </w:r>
      </w:ins>
      <w:r w:rsidRPr="008A408F">
        <w:rPr>
          <w:i/>
          <w:sz w:val="22"/>
          <w:szCs w:val="22"/>
          <w:lang w:val="en-GB"/>
        </w:rPr>
        <w:t>S. striolatum</w:t>
      </w:r>
      <w:r w:rsidRPr="008A408F">
        <w:rPr>
          <w:sz w:val="22"/>
          <w:szCs w:val="22"/>
          <w:lang w:val="en-GB"/>
        </w:rPr>
        <w:t xml:space="preserve"> </w:t>
      </w:r>
      <w:r w:rsidR="009B7EBB" w:rsidRPr="008A408F">
        <w:rPr>
          <w:sz w:val="22"/>
          <w:szCs w:val="22"/>
          <w:lang w:val="en-GB"/>
        </w:rPr>
        <w:t>modelled using the Sharpe-Schoolfield model (equation 1)</w:t>
      </w:r>
      <w:r w:rsidRPr="008A408F">
        <w:rPr>
          <w:sz w:val="22"/>
          <w:szCs w:val="22"/>
          <w:lang w:val="en-GB"/>
        </w:rPr>
        <w:t>. N</w:t>
      </w:r>
      <w:r w:rsidR="009B7EBB" w:rsidRPr="008A408F">
        <w:rPr>
          <w:sz w:val="22"/>
          <w:szCs w:val="22"/>
          <w:lang w:val="en-GB"/>
        </w:rPr>
        <w:t>umber of individual measurements for each curve varied from 52 to 164 (</w:t>
      </w:r>
      <w:r w:rsidR="008B19E0">
        <w:rPr>
          <w:sz w:val="22"/>
          <w:szCs w:val="22"/>
          <w:lang w:val="en-GB"/>
        </w:rPr>
        <w:t xml:space="preserve">Supplementary material </w:t>
      </w:r>
      <w:r w:rsidR="002E329A" w:rsidRPr="008A408F">
        <w:rPr>
          <w:sz w:val="22"/>
          <w:szCs w:val="22"/>
          <w:lang w:val="en-GB"/>
        </w:rPr>
        <w:t>Table S</w:t>
      </w:r>
      <w:r w:rsidR="00E42C31">
        <w:rPr>
          <w:sz w:val="22"/>
          <w:szCs w:val="22"/>
          <w:lang w:val="en-GB"/>
        </w:rPr>
        <w:t>3</w:t>
      </w:r>
      <w:r w:rsidR="009B7EBB" w:rsidRPr="008A408F">
        <w:rPr>
          <w:sz w:val="22"/>
          <w:szCs w:val="22"/>
          <w:lang w:val="en-GB"/>
        </w:rPr>
        <w:t>)</w:t>
      </w:r>
      <w:r w:rsidRPr="008A408F">
        <w:rPr>
          <w:sz w:val="22"/>
          <w:szCs w:val="22"/>
          <w:lang w:val="en-GB"/>
        </w:rPr>
        <w:t>.</w:t>
      </w:r>
      <w:ins w:id="294" w:author="mhasoba" w:date="2018-05-21T14:35:00Z">
        <w:r w:rsidR="00203EFB">
          <w:rPr>
            <w:sz w:val="22"/>
            <w:szCs w:val="22"/>
            <w:lang w:val="en-GB"/>
          </w:rPr>
          <w:t xml:space="preserve"> Note that</w:t>
        </w:r>
        <w:commentRangeStart w:id="295"/>
        <w:r w:rsidR="00203EFB">
          <w:rPr>
            <w:sz w:val="22"/>
            <w:szCs w:val="22"/>
            <w:lang w:val="en-GB"/>
          </w:rPr>
          <w:t>…</w:t>
        </w:r>
        <w:commentRangeEnd w:id="295"/>
        <w:r w:rsidR="00203EFB">
          <w:rPr>
            <w:rStyle w:val="CommentReference"/>
          </w:rPr>
          <w:commentReference w:id="295"/>
        </w:r>
      </w:ins>
    </w:p>
    <w:p w:rsidR="003A1179" w:rsidRPr="008A408F" w:rsidRDefault="00F93792" w:rsidP="00997AED">
      <w:pPr>
        <w:jc w:val="both"/>
        <w:rPr>
          <w:lang w:val="en-GB"/>
        </w:rPr>
      </w:pPr>
      <w:commentRangeStart w:id="296"/>
      <w:r>
        <w:rPr>
          <w:noProof/>
          <w:lang w:val="en-GB" w:eastAsia="en-GB"/>
        </w:rPr>
        <w:drawing>
          <wp:inline distT="0" distB="0" distL="0" distR="0">
            <wp:extent cx="6012814" cy="26111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png"/>
                    <pic:cNvPicPr/>
                  </pic:nvPicPr>
                  <pic:blipFill>
                    <a:blip r:embed="rId12"/>
                    <a:stretch>
                      <a:fillRect/>
                    </a:stretch>
                  </pic:blipFill>
                  <pic:spPr>
                    <a:xfrm>
                      <a:off x="0" y="0"/>
                      <a:ext cx="6014956" cy="2612050"/>
                    </a:xfrm>
                    <a:prstGeom prst="rect">
                      <a:avLst/>
                    </a:prstGeom>
                  </pic:spPr>
                </pic:pic>
              </a:graphicData>
            </a:graphic>
          </wp:inline>
        </w:drawing>
      </w:r>
      <w:commentRangeEnd w:id="296"/>
      <w:r w:rsidR="00136B0C">
        <w:rPr>
          <w:rStyle w:val="CommentReference"/>
        </w:rPr>
        <w:commentReference w:id="296"/>
      </w:r>
    </w:p>
    <w:p w:rsidR="003536B0" w:rsidRPr="008A408F" w:rsidRDefault="003A1179" w:rsidP="00997AED">
      <w:pPr>
        <w:jc w:val="both"/>
        <w:rPr>
          <w:sz w:val="22"/>
          <w:szCs w:val="22"/>
          <w:lang w:val="en-GB"/>
        </w:rPr>
      </w:pPr>
      <w:commentRangeStart w:id="297"/>
      <w:r w:rsidRPr="008A408F">
        <w:rPr>
          <w:sz w:val="22"/>
          <w:szCs w:val="22"/>
          <w:lang w:val="en-GB"/>
        </w:rPr>
        <w:t xml:space="preserve">Figure 4. </w:t>
      </w:r>
      <w:r w:rsidR="00184EF1" w:rsidRPr="008A408F">
        <w:rPr>
          <w:b/>
          <w:sz w:val="22"/>
          <w:szCs w:val="22"/>
          <w:lang w:val="en-GB"/>
        </w:rPr>
        <w:t>P</w:t>
      </w:r>
      <w:r w:rsidRPr="008A408F">
        <w:rPr>
          <w:b/>
          <w:sz w:val="22"/>
          <w:szCs w:val="22"/>
          <w:lang w:val="en-GB"/>
        </w:rPr>
        <w:t xml:space="preserve">arameter estimates </w:t>
      </w:r>
      <w:r w:rsidR="00184EF1" w:rsidRPr="008A408F">
        <w:rPr>
          <w:b/>
          <w:sz w:val="22"/>
          <w:szCs w:val="22"/>
          <w:lang w:val="en-GB"/>
        </w:rPr>
        <w:t>for each species, from each site</w:t>
      </w:r>
      <w:r w:rsidR="00DF65CE">
        <w:rPr>
          <w:b/>
          <w:sz w:val="22"/>
          <w:szCs w:val="22"/>
          <w:lang w:val="en-GB"/>
        </w:rPr>
        <w:t xml:space="preserve"> where both prey and predator were found</w:t>
      </w:r>
      <w:r w:rsidRPr="008A408F">
        <w:rPr>
          <w:b/>
          <w:sz w:val="22"/>
          <w:szCs w:val="22"/>
          <w:lang w:val="en-GB"/>
        </w:rPr>
        <w:t>.</w:t>
      </w:r>
      <w:r w:rsidRPr="008A408F">
        <w:rPr>
          <w:sz w:val="22"/>
          <w:szCs w:val="22"/>
          <w:lang w:val="en-GB"/>
        </w:rPr>
        <w:t xml:space="preserve"> </w:t>
      </w:r>
      <w:commentRangeStart w:id="298"/>
      <w:del w:id="299" w:author="Miguel Matias" w:date="2018-05-16T18:52:00Z">
        <w:r w:rsidRPr="008A408F" w:rsidDel="00996D8E">
          <w:rPr>
            <w:sz w:val="22"/>
            <w:szCs w:val="22"/>
            <w:lang w:val="en-GB"/>
          </w:rPr>
          <w:delText>Parameter</w:delText>
        </w:r>
        <w:r w:rsidR="00195A5A" w:rsidRPr="008A408F" w:rsidDel="00996D8E">
          <w:rPr>
            <w:sz w:val="22"/>
            <w:szCs w:val="22"/>
            <w:lang w:val="en-GB"/>
          </w:rPr>
          <w:delText xml:space="preserve"> </w:delText>
        </w:r>
      </w:del>
      <w:ins w:id="300" w:author="Miguel Matias" w:date="2018-05-16T18:52:00Z">
        <w:r w:rsidR="00996D8E">
          <w:rPr>
            <w:sz w:val="22"/>
            <w:szCs w:val="22"/>
            <w:lang w:val="en-GB"/>
          </w:rPr>
          <w:t xml:space="preserve">Baseline performance </w:t>
        </w:r>
      </w:ins>
      <w:commentRangeEnd w:id="298"/>
      <w:ins w:id="301" w:author="Miguel Matias" w:date="2018-05-16T18:53:00Z">
        <w:r w:rsidR="00996D8E">
          <w:rPr>
            <w:rStyle w:val="CommentReference"/>
          </w:rPr>
          <w:commentReference w:id="298"/>
        </w:r>
      </w:ins>
      <w:ins w:id="302" w:author="Miguel Matias" w:date="2018-05-16T18:52:00Z">
        <w:r w:rsidR="00996D8E">
          <w:rPr>
            <w:sz w:val="22"/>
            <w:szCs w:val="22"/>
            <w:lang w:val="en-GB"/>
          </w:rPr>
          <w:t>(A) and activation energy (B)</w:t>
        </w:r>
        <w:r w:rsidR="00996D8E" w:rsidRPr="008A408F">
          <w:rPr>
            <w:sz w:val="22"/>
            <w:szCs w:val="22"/>
            <w:lang w:val="en-GB"/>
          </w:rPr>
          <w:t xml:space="preserve"> </w:t>
        </w:r>
      </w:ins>
      <w:del w:id="303" w:author="Miguel Matias" w:date="2018-05-16T18:52:00Z">
        <w:r w:rsidR="00195A5A" w:rsidRPr="008A408F" w:rsidDel="00996D8E">
          <w:rPr>
            <w:sz w:val="22"/>
            <w:szCs w:val="22"/>
            <w:lang w:val="en-GB"/>
          </w:rPr>
          <w:delText xml:space="preserve">values </w:delText>
        </w:r>
      </w:del>
      <w:r w:rsidR="00195A5A" w:rsidRPr="008A408F">
        <w:rPr>
          <w:sz w:val="22"/>
          <w:szCs w:val="22"/>
          <w:lang w:val="en-GB"/>
        </w:rPr>
        <w:t>were estimated</w:t>
      </w:r>
      <w:r w:rsidR="00FF4909" w:rsidRPr="008A408F">
        <w:rPr>
          <w:sz w:val="22"/>
          <w:szCs w:val="22"/>
          <w:lang w:val="en-GB"/>
        </w:rPr>
        <w:t xml:space="preserve"> from </w:t>
      </w:r>
      <w:ins w:id="304" w:author="mhasoba" w:date="2018-05-21T13:47:00Z">
        <w:r w:rsidR="00681B83">
          <w:rPr>
            <w:sz w:val="22"/>
            <w:szCs w:val="22"/>
            <w:lang w:val="en-GB"/>
          </w:rPr>
          <w:t xml:space="preserve">the </w:t>
        </w:r>
      </w:ins>
      <w:r w:rsidR="00FF4909" w:rsidRPr="008A408F">
        <w:rPr>
          <w:sz w:val="22"/>
          <w:szCs w:val="22"/>
          <w:lang w:val="en-GB"/>
        </w:rPr>
        <w:t>Sharpe-Schoolfield</w:t>
      </w:r>
      <w:r w:rsidR="00195A5A" w:rsidRPr="008A408F">
        <w:rPr>
          <w:sz w:val="22"/>
          <w:szCs w:val="22"/>
          <w:lang w:val="en-GB"/>
        </w:rPr>
        <w:t xml:space="preserve"> model fit</w:t>
      </w:r>
      <w:ins w:id="305" w:author="mhasoba" w:date="2018-05-21T13:47:00Z">
        <w:r w:rsidR="00175D2C">
          <w:rPr>
            <w:sz w:val="22"/>
            <w:szCs w:val="22"/>
            <w:lang w:val="en-GB"/>
          </w:rPr>
          <w:t>t</w:t>
        </w:r>
        <w:r w:rsidR="007D13B4">
          <w:rPr>
            <w:sz w:val="22"/>
            <w:szCs w:val="22"/>
            <w:lang w:val="en-GB"/>
          </w:rPr>
          <w:t>ed</w:t>
        </w:r>
      </w:ins>
      <w:r w:rsidR="00195A5A" w:rsidRPr="008A408F">
        <w:rPr>
          <w:sz w:val="22"/>
          <w:szCs w:val="22"/>
          <w:lang w:val="en-GB"/>
        </w:rPr>
        <w:t xml:space="preserve"> to respiration rates. Error bars </w:t>
      </w:r>
      <w:del w:id="306" w:author="mhasoba" w:date="2018-05-21T13:47:00Z">
        <w:r w:rsidR="00195A5A" w:rsidRPr="008A408F" w:rsidDel="000746A7">
          <w:rPr>
            <w:sz w:val="22"/>
            <w:szCs w:val="22"/>
            <w:lang w:val="en-GB"/>
          </w:rPr>
          <w:delText xml:space="preserve">reflect </w:delText>
        </w:r>
      </w:del>
      <w:ins w:id="307" w:author="mhasoba" w:date="2018-05-21T13:47:00Z">
        <w:r w:rsidR="000746A7">
          <w:rPr>
            <w:sz w:val="22"/>
            <w:szCs w:val="22"/>
            <w:lang w:val="en-GB"/>
          </w:rPr>
          <w:t>are</w:t>
        </w:r>
        <w:r w:rsidR="000746A7" w:rsidRPr="008A408F">
          <w:rPr>
            <w:sz w:val="22"/>
            <w:szCs w:val="22"/>
            <w:lang w:val="en-GB"/>
          </w:rPr>
          <w:t xml:space="preserve"> </w:t>
        </w:r>
      </w:ins>
      <w:r w:rsidR="00195A5A" w:rsidRPr="008A408F">
        <w:rPr>
          <w:sz w:val="22"/>
          <w:szCs w:val="22"/>
          <w:lang w:val="en-GB"/>
        </w:rPr>
        <w:t>95% confidence intervals.</w:t>
      </w:r>
      <w:r w:rsidR="0036724F" w:rsidRPr="008A408F">
        <w:rPr>
          <w:sz w:val="22"/>
          <w:szCs w:val="22"/>
          <w:lang w:val="en-GB"/>
        </w:rPr>
        <w:t xml:space="preserve"> </w:t>
      </w:r>
      <w:commentRangeEnd w:id="297"/>
      <w:r w:rsidR="00645FF8">
        <w:rPr>
          <w:rStyle w:val="CommentReference"/>
        </w:rPr>
        <w:commentReference w:id="297"/>
      </w:r>
      <w:commentRangeStart w:id="308"/>
      <w:ins w:id="309" w:author="mhasoba" w:date="2018-05-21T13:47:00Z">
        <w:r w:rsidR="00775145">
          <w:rPr>
            <w:sz w:val="22"/>
            <w:szCs w:val="22"/>
            <w:lang w:val="en-GB"/>
          </w:rPr>
          <w:t>Note that…</w:t>
        </w:r>
        <w:commentRangeEnd w:id="308"/>
        <w:r w:rsidR="00775145">
          <w:rPr>
            <w:rStyle w:val="CommentReference"/>
          </w:rPr>
          <w:commentReference w:id="308"/>
        </w:r>
      </w:ins>
    </w:p>
    <w:p w:rsidR="00843DF9" w:rsidRPr="008A408F" w:rsidRDefault="00843DF9" w:rsidP="00997AED">
      <w:pPr>
        <w:jc w:val="both"/>
        <w:rPr>
          <w:b/>
          <w:sz w:val="38"/>
          <w:szCs w:val="38"/>
          <w:lang w:val="en-GB"/>
        </w:rPr>
      </w:pPr>
      <w:bookmarkStart w:id="310" w:name="_GoBack"/>
      <w:bookmarkEnd w:id="310"/>
    </w:p>
    <w:p w:rsidR="00E401B9" w:rsidRDefault="00416353" w:rsidP="00997AED">
      <w:pPr>
        <w:jc w:val="both"/>
        <w:rPr>
          <w:ins w:id="311" w:author="mhasoba" w:date="2018-05-21T13:48:00Z"/>
          <w:b/>
          <w:sz w:val="38"/>
          <w:szCs w:val="38"/>
          <w:lang w:val="en-GB"/>
        </w:rPr>
      </w:pPr>
      <w:r w:rsidRPr="008A408F">
        <w:rPr>
          <w:b/>
          <w:sz w:val="38"/>
          <w:szCs w:val="38"/>
          <w:lang w:val="en-GB"/>
        </w:rPr>
        <w:t>Results</w:t>
      </w:r>
    </w:p>
    <w:p w:rsidR="00000000" w:rsidRDefault="0079033D">
      <w:pPr>
        <w:jc w:val="both"/>
        <w:rPr>
          <w:del w:id="312" w:author="mhasoba" w:date="2018-05-21T13:48:00Z"/>
          <w:b/>
          <w:sz w:val="38"/>
          <w:szCs w:val="38"/>
          <w:lang w:val="en-GB"/>
        </w:rPr>
        <w:pPrChange w:id="313" w:author="mhasoba" w:date="2018-05-21T13:48:00Z">
          <w:pPr>
            <w:ind w:firstLine="720"/>
            <w:jc w:val="both"/>
          </w:pPr>
        </w:pPrChange>
      </w:pPr>
    </w:p>
    <w:p w:rsidR="00B3060D" w:rsidRPr="008A408F" w:rsidRDefault="00B3060D" w:rsidP="00B3060D">
      <w:pPr>
        <w:jc w:val="both"/>
        <w:rPr>
          <w:ins w:id="314" w:author="mhasoba" w:date="2018-05-21T13:48:00Z"/>
          <w:b/>
          <w:sz w:val="38"/>
          <w:szCs w:val="38"/>
          <w:lang w:val="en-GB"/>
        </w:rPr>
      </w:pPr>
    </w:p>
    <w:p w:rsidR="00000000" w:rsidRDefault="001D746D">
      <w:pPr>
        <w:jc w:val="both"/>
        <w:rPr>
          <w:del w:id="315" w:author="mhasoba" w:date="2018-05-21T13:48:00Z"/>
          <w:lang w:val="en-GB"/>
        </w:rPr>
      </w:pPr>
      <w:commentRangeStart w:id="316"/>
      <w:del w:id="317" w:author="mhasoba" w:date="2018-05-21T13:48:00Z">
        <w:r w:rsidRPr="008A408F" w:rsidDel="0077161A">
          <w:rPr>
            <w:sz w:val="32"/>
            <w:szCs w:val="32"/>
            <w:lang w:val="en-GB"/>
          </w:rPr>
          <w:delText>T</w:delText>
        </w:r>
        <w:r w:rsidR="005A76A3" w:rsidRPr="008A408F" w:rsidDel="0077161A">
          <w:rPr>
            <w:sz w:val="32"/>
            <w:szCs w:val="32"/>
            <w:lang w:val="en-GB"/>
          </w:rPr>
          <w:delText xml:space="preserve">EMPERATURE DEPENDENCE OF </w:delText>
        </w:r>
        <w:r w:rsidR="005A76A3" w:rsidRPr="008A408F" w:rsidDel="00840BBF">
          <w:rPr>
            <w:sz w:val="32"/>
            <w:szCs w:val="32"/>
            <w:lang w:val="en-GB"/>
          </w:rPr>
          <w:delText xml:space="preserve">BIOLOGICAL </w:delText>
        </w:r>
        <w:r w:rsidR="005A76A3" w:rsidRPr="008A408F" w:rsidDel="0077161A">
          <w:rPr>
            <w:sz w:val="32"/>
            <w:szCs w:val="32"/>
            <w:lang w:val="en-GB"/>
          </w:rPr>
          <w:delText>RATES</w:delText>
        </w:r>
        <w:r w:rsidRPr="008A408F" w:rsidDel="0077161A">
          <w:rPr>
            <w:sz w:val="32"/>
            <w:szCs w:val="32"/>
            <w:lang w:val="en-GB"/>
          </w:rPr>
          <w:delText xml:space="preserve"> </w:delText>
        </w:r>
      </w:del>
    </w:p>
    <w:p w:rsidR="00000000" w:rsidRDefault="00DF65CE">
      <w:pPr>
        <w:jc w:val="both"/>
        <w:rPr>
          <w:lang w:val="en-GB"/>
        </w:rPr>
        <w:pPrChange w:id="318" w:author="mhasoba" w:date="2018-05-21T13:48:00Z">
          <w:pPr>
            <w:ind w:firstLine="720"/>
            <w:jc w:val="both"/>
          </w:pPr>
        </w:pPrChange>
      </w:pPr>
      <w:r>
        <w:rPr>
          <w:lang w:val="en-GB"/>
        </w:rPr>
        <w:t xml:space="preserve">We </w:t>
      </w:r>
      <w:r w:rsidR="00290CA3">
        <w:rPr>
          <w:lang w:val="en-GB"/>
        </w:rPr>
        <w:t>observed</w:t>
      </w:r>
      <w:r>
        <w:rPr>
          <w:lang w:val="en-GB"/>
        </w:rPr>
        <w:t xml:space="preserve"> a vertical shift in the </w:t>
      </w:r>
      <w:commentRangeStart w:id="319"/>
      <w:r>
        <w:rPr>
          <w:lang w:val="en-GB"/>
        </w:rPr>
        <w:t xml:space="preserve">TPCs </w:t>
      </w:r>
      <w:commentRangeEnd w:id="319"/>
      <w:r w:rsidR="00645FF8">
        <w:rPr>
          <w:rStyle w:val="CommentReference"/>
        </w:rPr>
        <w:commentReference w:id="319"/>
      </w:r>
      <w:r>
        <w:rPr>
          <w:lang w:val="en-GB"/>
        </w:rPr>
        <w:t xml:space="preserve">of </w:t>
      </w:r>
      <w:ins w:id="320" w:author="mhasoba" w:date="2018-05-21T13:48:00Z">
        <w:r w:rsidR="00266D4A">
          <w:rPr>
            <w:lang w:val="en-GB"/>
          </w:rPr>
          <w:t xml:space="preserve">respiration in </w:t>
        </w:r>
      </w:ins>
      <w:r>
        <w:rPr>
          <w:lang w:val="en-GB"/>
        </w:rPr>
        <w:t xml:space="preserve">both </w:t>
      </w:r>
      <w:r>
        <w:rPr>
          <w:i/>
          <w:lang w:val="en-GB"/>
        </w:rPr>
        <w:t xml:space="preserve">Chironomus </w:t>
      </w:r>
      <w:r>
        <w:rPr>
          <w:lang w:val="en-GB"/>
        </w:rPr>
        <w:t xml:space="preserve">spp. and </w:t>
      </w:r>
      <w:r>
        <w:rPr>
          <w:i/>
          <w:lang w:val="en-GB"/>
        </w:rPr>
        <w:t>S. striolatum</w:t>
      </w:r>
      <w:commentRangeStart w:id="321"/>
      <w:r w:rsidR="00290CA3">
        <w:rPr>
          <w:i/>
          <w:lang w:val="en-GB"/>
        </w:rPr>
        <w:t xml:space="preserve"> </w:t>
      </w:r>
      <w:r w:rsidR="00290CA3">
        <w:rPr>
          <w:lang w:val="en-GB"/>
        </w:rPr>
        <w:t>(Figure 1A)</w:t>
      </w:r>
      <w:ins w:id="322" w:author="mhasoba" w:date="2018-05-21T13:49:00Z">
        <w:r w:rsidR="003B29C9">
          <w:rPr>
            <w:lang w:val="en-GB"/>
          </w:rPr>
          <w:t>,</w:t>
        </w:r>
      </w:ins>
      <w:r>
        <w:rPr>
          <w:i/>
          <w:lang w:val="en-GB"/>
        </w:rPr>
        <w:t xml:space="preserve"> </w:t>
      </w:r>
      <w:commentRangeEnd w:id="321"/>
      <w:r w:rsidR="00A22C03">
        <w:rPr>
          <w:rStyle w:val="CommentReference"/>
        </w:rPr>
        <w:commentReference w:id="321"/>
      </w:r>
      <w:r>
        <w:rPr>
          <w:lang w:val="en-GB"/>
        </w:rPr>
        <w:t>with curves from the hottest site increasing</w:t>
      </w:r>
      <w:r w:rsidR="00290CA3">
        <w:rPr>
          <w:lang w:val="en-GB"/>
        </w:rPr>
        <w:t xml:space="preserve"> in </w:t>
      </w:r>
      <w:r w:rsidR="009D25F3">
        <w:rPr>
          <w:lang w:val="en-GB"/>
        </w:rPr>
        <w:t>height</w:t>
      </w:r>
      <w:r>
        <w:rPr>
          <w:lang w:val="en-GB"/>
        </w:rPr>
        <w:t xml:space="preserve"> for </w:t>
      </w:r>
      <w:r>
        <w:rPr>
          <w:i/>
          <w:lang w:val="en-GB"/>
        </w:rPr>
        <w:t xml:space="preserve">S. striolatum </w:t>
      </w:r>
      <w:r>
        <w:rPr>
          <w:lang w:val="en-GB"/>
        </w:rPr>
        <w:t xml:space="preserve">but decreasing for </w:t>
      </w:r>
      <w:r>
        <w:rPr>
          <w:i/>
          <w:lang w:val="en-GB"/>
        </w:rPr>
        <w:t xml:space="preserve">Chironomus </w:t>
      </w:r>
      <w:r>
        <w:rPr>
          <w:lang w:val="en-GB"/>
        </w:rPr>
        <w:t xml:space="preserve">spp. (Figure </w:t>
      </w:r>
      <w:commentRangeStart w:id="323"/>
      <w:r>
        <w:rPr>
          <w:lang w:val="en-GB"/>
        </w:rPr>
        <w:t>3</w:t>
      </w:r>
      <w:commentRangeEnd w:id="323"/>
      <w:r w:rsidR="00A22C03">
        <w:rPr>
          <w:rStyle w:val="CommentReference"/>
        </w:rPr>
        <w:commentReference w:id="323"/>
      </w:r>
      <w:r>
        <w:rPr>
          <w:lang w:val="en-GB"/>
        </w:rPr>
        <w:t>).</w:t>
      </w:r>
      <w:r w:rsidR="00290CA3">
        <w:rPr>
          <w:lang w:val="en-GB"/>
        </w:rPr>
        <w:t xml:space="preserve"> </w:t>
      </w:r>
      <w:r w:rsidR="00290CA3">
        <w:rPr>
          <w:i/>
          <w:lang w:val="en-GB"/>
        </w:rPr>
        <w:t>C. dipterum</w:t>
      </w:r>
      <w:ins w:id="324" w:author="mhasoba" w:date="2018-05-21T13:49:00Z">
        <w:r w:rsidR="00547F09">
          <w:rPr>
            <w:i/>
            <w:lang w:val="en-GB"/>
          </w:rPr>
          <w:t>’s</w:t>
        </w:r>
      </w:ins>
      <w:r w:rsidR="00290CA3">
        <w:rPr>
          <w:i/>
          <w:lang w:val="en-GB"/>
        </w:rPr>
        <w:t xml:space="preserve"> </w:t>
      </w:r>
      <w:r w:rsidR="00290CA3">
        <w:rPr>
          <w:lang w:val="en-GB"/>
        </w:rPr>
        <w:t xml:space="preserve">TPCs changed both in </w:t>
      </w:r>
      <w:commentRangeStart w:id="325"/>
      <w:r w:rsidR="00290CA3">
        <w:rPr>
          <w:lang w:val="en-GB"/>
        </w:rPr>
        <w:t>elevation</w:t>
      </w:r>
      <w:commentRangeEnd w:id="325"/>
      <w:r w:rsidR="002B278D">
        <w:rPr>
          <w:rStyle w:val="CommentReference"/>
        </w:rPr>
        <w:commentReference w:id="325"/>
      </w:r>
      <w:r w:rsidR="00290CA3">
        <w:rPr>
          <w:lang w:val="en-GB"/>
        </w:rPr>
        <w:t xml:space="preserve"> and shape in warmer environments (Figures 1A, 1B &amp; 3). </w:t>
      </w:r>
      <w:commentRangeEnd w:id="316"/>
      <w:r w:rsidR="009664C9">
        <w:rPr>
          <w:rStyle w:val="CommentReference"/>
        </w:rPr>
        <w:commentReference w:id="316"/>
      </w:r>
      <w:r w:rsidR="00290CA3">
        <w:rPr>
          <w:lang w:val="en-GB"/>
        </w:rPr>
        <w:t>We found a directional vertical displacement in TPC</w:t>
      </w:r>
      <w:r w:rsidR="00912502">
        <w:rPr>
          <w:lang w:val="en-GB"/>
        </w:rPr>
        <w:t xml:space="preserve"> </w:t>
      </w:r>
      <w:r w:rsidR="00290CA3">
        <w:rPr>
          <w:lang w:val="en-GB"/>
        </w:rPr>
        <w:t xml:space="preserve">for both </w:t>
      </w:r>
      <w:r w:rsidR="00290CA3">
        <w:rPr>
          <w:i/>
          <w:lang w:val="en-GB"/>
        </w:rPr>
        <w:t>S. striolatum</w:t>
      </w:r>
      <w:r w:rsidR="00290CA3">
        <w:rPr>
          <w:lang w:val="en-GB"/>
        </w:rPr>
        <w:t xml:space="preserve"> and </w:t>
      </w:r>
      <w:r w:rsidR="00290CA3">
        <w:rPr>
          <w:i/>
          <w:lang w:val="en-GB"/>
        </w:rPr>
        <w:t>C. dipterum</w:t>
      </w:r>
      <w:ins w:id="326" w:author="mhasoba" w:date="2018-05-21T14:39:00Z">
        <w:r w:rsidR="00F769BC" w:rsidRPr="00F769BC">
          <w:rPr>
            <w:lang w:val="en-GB"/>
            <w:rPrChange w:id="327" w:author="mhasoba" w:date="2018-05-21T14:40:00Z">
              <w:rPr>
                <w:i/>
                <w:lang w:val="en-GB"/>
              </w:rPr>
            </w:rPrChange>
          </w:rPr>
          <w:t>,</w:t>
        </w:r>
      </w:ins>
      <w:r w:rsidR="00290CA3">
        <w:rPr>
          <w:i/>
          <w:lang w:val="en-GB"/>
        </w:rPr>
        <w:t xml:space="preserve"> </w:t>
      </w:r>
      <w:r w:rsidR="00290CA3">
        <w:rPr>
          <w:lang w:val="en-GB"/>
        </w:rPr>
        <w:t xml:space="preserve">with the warmest site displaying a significantly greater </w:t>
      </w:r>
      <w:r w:rsidR="00290CA3" w:rsidRPr="00290CA3">
        <w:rPr>
          <w:i/>
          <w:lang w:val="en-GB"/>
        </w:rPr>
        <w:t>b</w:t>
      </w:r>
      <w:r w:rsidR="00290CA3" w:rsidRPr="00290CA3">
        <w:rPr>
          <w:i/>
          <w:vertAlign w:val="subscript"/>
          <w:lang w:val="en-GB"/>
        </w:rPr>
        <w:t>0</w:t>
      </w:r>
      <w:r w:rsidR="00290CA3">
        <w:rPr>
          <w:lang w:val="en-GB"/>
        </w:rPr>
        <w:t xml:space="preserve"> than both cooler locations (Figure 3A). We found much greater variation</w:t>
      </w:r>
      <w:r w:rsidR="00912502">
        <w:rPr>
          <w:lang w:val="en-GB"/>
        </w:rPr>
        <w:t xml:space="preserve"> between sites</w:t>
      </w:r>
      <w:r w:rsidR="00290CA3">
        <w:rPr>
          <w:lang w:val="en-GB"/>
        </w:rPr>
        <w:t xml:space="preserve"> in </w:t>
      </w:r>
      <w:r w:rsidR="00290CA3" w:rsidRPr="00290CA3">
        <w:rPr>
          <w:i/>
          <w:lang w:val="en-GB"/>
        </w:rPr>
        <w:t>b</w:t>
      </w:r>
      <w:r w:rsidR="00290CA3" w:rsidRPr="00290CA3">
        <w:rPr>
          <w:i/>
          <w:vertAlign w:val="subscript"/>
          <w:lang w:val="en-GB"/>
        </w:rPr>
        <w:t>0</w:t>
      </w:r>
      <w:r w:rsidR="00290CA3">
        <w:rPr>
          <w:lang w:val="en-GB"/>
        </w:rPr>
        <w:t xml:space="preserve"> for </w:t>
      </w:r>
      <w:r w:rsidR="00290CA3">
        <w:rPr>
          <w:i/>
          <w:lang w:val="en-GB"/>
        </w:rPr>
        <w:t xml:space="preserve">Chironomus </w:t>
      </w:r>
      <w:r w:rsidR="00290CA3">
        <w:rPr>
          <w:lang w:val="en-GB"/>
        </w:rPr>
        <w:t>spp.</w:t>
      </w:r>
      <w:ins w:id="328" w:author="mhasoba" w:date="2018-05-21T14:40:00Z">
        <w:r w:rsidR="0068111F">
          <w:rPr>
            <w:lang w:val="en-GB"/>
          </w:rPr>
          <w:t>,</w:t>
        </w:r>
      </w:ins>
      <w:r w:rsidR="00290CA3">
        <w:rPr>
          <w:lang w:val="en-GB"/>
        </w:rPr>
        <w:t xml:space="preserve"> and</w:t>
      </w:r>
      <w:commentRangeStart w:id="329"/>
      <w:r w:rsidR="00290CA3">
        <w:rPr>
          <w:lang w:val="en-GB"/>
        </w:rPr>
        <w:t xml:space="preserve"> no directional pattern in elevation change</w:t>
      </w:r>
      <w:commentRangeEnd w:id="329"/>
      <w:r w:rsidR="004E05F4">
        <w:rPr>
          <w:rStyle w:val="CommentReference"/>
        </w:rPr>
        <w:commentReference w:id="329"/>
      </w:r>
      <w:r w:rsidR="00290CA3">
        <w:rPr>
          <w:lang w:val="en-GB"/>
        </w:rPr>
        <w:t xml:space="preserve"> (Figure 3A).</w:t>
      </w:r>
      <w:r w:rsidR="00912502">
        <w:rPr>
          <w:lang w:val="en-GB"/>
        </w:rPr>
        <w:t xml:space="preserve"> </w:t>
      </w:r>
      <w:r w:rsidR="00583A72">
        <w:rPr>
          <w:lang w:val="en-GB"/>
        </w:rPr>
        <w:t xml:space="preserve">Activation </w:t>
      </w:r>
      <w:r w:rsidR="00912502">
        <w:rPr>
          <w:lang w:val="en-GB"/>
        </w:rPr>
        <w:t>energy</w:t>
      </w:r>
      <w:r w:rsidR="00FA7DB4">
        <w:rPr>
          <w:lang w:val="en-GB"/>
        </w:rPr>
        <w:t xml:space="preserve"> did not change</w:t>
      </w:r>
      <w:r w:rsidR="00912502">
        <w:rPr>
          <w:lang w:val="en-GB"/>
        </w:rPr>
        <w:t xml:space="preserve"> for </w:t>
      </w:r>
      <w:r w:rsidR="00912502" w:rsidRPr="00583A72">
        <w:rPr>
          <w:i/>
          <w:lang w:val="en-GB"/>
        </w:rPr>
        <w:t>Chironomus</w:t>
      </w:r>
      <w:r w:rsidR="00912502">
        <w:rPr>
          <w:lang w:val="en-GB"/>
        </w:rPr>
        <w:t xml:space="preserve"> spp. or </w:t>
      </w:r>
      <w:r w:rsidR="00583A72" w:rsidRPr="00583A72">
        <w:rPr>
          <w:i/>
          <w:lang w:val="en-GB"/>
        </w:rPr>
        <w:t>S. striolatum</w:t>
      </w:r>
      <w:r w:rsidR="00583A72">
        <w:rPr>
          <w:lang w:val="en-GB"/>
        </w:rPr>
        <w:t xml:space="preserve"> between sites (Figure 3B). </w:t>
      </w:r>
      <w:r w:rsidR="00FA7DB4">
        <w:rPr>
          <w:lang w:val="en-GB"/>
        </w:rPr>
        <w:t xml:space="preserve">We found a significant increase in </w:t>
      </w:r>
      <w:r w:rsidR="00FA7DB4">
        <w:rPr>
          <w:i/>
          <w:lang w:val="en-GB"/>
        </w:rPr>
        <w:t>E</w:t>
      </w:r>
      <w:r w:rsidR="00FA7DB4" w:rsidRPr="00FA7DB4">
        <w:rPr>
          <w:i/>
          <w:vertAlign w:val="subscript"/>
          <w:lang w:val="en-GB"/>
        </w:rPr>
        <w:t>a</w:t>
      </w:r>
      <w:r w:rsidR="00FA7DB4">
        <w:rPr>
          <w:lang w:val="en-GB"/>
        </w:rPr>
        <w:t xml:space="preserve"> for </w:t>
      </w:r>
      <w:r w:rsidR="00FA7DB4">
        <w:rPr>
          <w:i/>
          <w:lang w:val="en-GB"/>
        </w:rPr>
        <w:t xml:space="preserve">C. dipterum </w:t>
      </w:r>
      <w:r w:rsidR="00FA7DB4">
        <w:rPr>
          <w:lang w:val="en-GB"/>
        </w:rPr>
        <w:t>at intermediate site, Toledo, and higher activation energies than for the other taxa (Figure 1B).</w:t>
      </w:r>
    </w:p>
    <w:p w:rsidR="00843DF9" w:rsidRPr="008A408F" w:rsidRDefault="00FA7DB4" w:rsidP="00426A60">
      <w:pPr>
        <w:ind w:firstLine="720"/>
        <w:jc w:val="both"/>
        <w:rPr>
          <w:lang w:val="en-GB"/>
        </w:rPr>
      </w:pPr>
      <w:commentRangeStart w:id="330"/>
      <w:r w:rsidRPr="008A408F">
        <w:rPr>
          <w:i/>
          <w:lang w:val="en-GB"/>
        </w:rPr>
        <w:t xml:space="preserve">S. striolatum </w:t>
      </w:r>
      <w:r w:rsidRPr="008A408F">
        <w:rPr>
          <w:lang w:val="en-GB"/>
        </w:rPr>
        <w:t xml:space="preserve">displayed relatively higher </w:t>
      </w:r>
      <w:ins w:id="331" w:author="mhasoba" w:date="2018-05-21T13:50:00Z">
        <w:r w:rsidR="00E750C6">
          <w:rPr>
            <w:lang w:val="en-GB"/>
          </w:rPr>
          <w:t xml:space="preserve">predicted </w:t>
        </w:r>
      </w:ins>
      <w:r w:rsidRPr="008A408F">
        <w:rPr>
          <w:lang w:val="en-GB"/>
        </w:rPr>
        <w:t>velocity</w:t>
      </w:r>
      <w:r>
        <w:rPr>
          <w:lang w:val="en-GB"/>
        </w:rPr>
        <w:t xml:space="preserve"> than either prey taxa</w:t>
      </w:r>
      <w:r w:rsidRPr="008A408F">
        <w:rPr>
          <w:lang w:val="en-GB"/>
        </w:rPr>
        <w:t xml:space="preserve"> over all the operational temperature range (Fig</w:t>
      </w:r>
      <w:r>
        <w:rPr>
          <w:lang w:val="en-GB"/>
        </w:rPr>
        <w:t>ure</w:t>
      </w:r>
      <w:r w:rsidRPr="008A408F">
        <w:rPr>
          <w:lang w:val="en-GB"/>
        </w:rPr>
        <w:t xml:space="preserve"> 5).</w:t>
      </w:r>
      <w:r w:rsidR="00893EE0">
        <w:rPr>
          <w:lang w:val="en-GB"/>
        </w:rPr>
        <w:t xml:space="preserve"> The relative difference in curve elevation was greater for the </w:t>
      </w:r>
      <w:r w:rsidR="00893EE0">
        <w:rPr>
          <w:i/>
          <w:lang w:val="en-GB"/>
        </w:rPr>
        <w:t>S. striolatum-Chiro</w:t>
      </w:r>
      <w:r w:rsidR="00591CB9">
        <w:rPr>
          <w:i/>
          <w:lang w:val="en-GB"/>
        </w:rPr>
        <w:t>no</w:t>
      </w:r>
      <w:r w:rsidR="00893EE0">
        <w:rPr>
          <w:i/>
          <w:lang w:val="en-GB"/>
        </w:rPr>
        <w:t xml:space="preserve">mus </w:t>
      </w:r>
      <w:r w:rsidR="00893EE0">
        <w:rPr>
          <w:lang w:val="en-GB"/>
        </w:rPr>
        <w:t xml:space="preserve">spp. pair than for </w:t>
      </w:r>
      <w:r w:rsidR="00893EE0">
        <w:rPr>
          <w:i/>
          <w:lang w:val="en-GB"/>
        </w:rPr>
        <w:t>S. striolatum-C. dipterum</w:t>
      </w:r>
      <w:r w:rsidR="00591CB9">
        <w:rPr>
          <w:lang w:val="en-GB"/>
        </w:rPr>
        <w:t xml:space="preserve"> at both sites. We found a mismatch in magnitude for the </w:t>
      </w:r>
      <w:r w:rsidR="00591CB9">
        <w:rPr>
          <w:i/>
          <w:lang w:val="en-GB"/>
        </w:rPr>
        <w:t xml:space="preserve">S. striolatum-Chironomus </w:t>
      </w:r>
      <w:r w:rsidR="00591CB9">
        <w:rPr>
          <w:lang w:val="en-GB"/>
        </w:rPr>
        <w:t xml:space="preserve">spp. pair </w:t>
      </w:r>
      <w:commentRangeStart w:id="332"/>
      <w:r w:rsidR="00591CB9">
        <w:rPr>
          <w:lang w:val="en-GB"/>
        </w:rPr>
        <w:t xml:space="preserve">(Figure 1C) </w:t>
      </w:r>
      <w:commentRangeEnd w:id="332"/>
      <w:r w:rsidR="00424E28">
        <w:rPr>
          <w:rStyle w:val="CommentReference"/>
        </w:rPr>
        <w:commentReference w:id="332"/>
      </w:r>
      <w:r w:rsidR="00591CB9">
        <w:rPr>
          <w:lang w:val="en-GB"/>
        </w:rPr>
        <w:t xml:space="preserve">and a mismatch in shape for the </w:t>
      </w:r>
      <w:r w:rsidR="00591CB9">
        <w:rPr>
          <w:i/>
          <w:lang w:val="en-GB"/>
        </w:rPr>
        <w:t>S. striolatum-C. dipterum</w:t>
      </w:r>
      <w:r w:rsidR="00591CB9">
        <w:rPr>
          <w:lang w:val="en-GB"/>
        </w:rPr>
        <w:t xml:space="preserve"> pair (Figure 1D). The mismatch in magnitude for the </w:t>
      </w:r>
      <w:r w:rsidR="00591CB9">
        <w:rPr>
          <w:i/>
          <w:lang w:val="en-GB"/>
        </w:rPr>
        <w:t xml:space="preserve">S. striolatum-Chironomus </w:t>
      </w:r>
      <w:r w:rsidR="00591CB9">
        <w:rPr>
          <w:lang w:val="en-GB"/>
        </w:rPr>
        <w:t xml:space="preserve">spp. was greater in the </w:t>
      </w:r>
      <w:commentRangeStart w:id="333"/>
      <w:r w:rsidR="00591CB9">
        <w:rPr>
          <w:lang w:val="en-GB"/>
        </w:rPr>
        <w:t xml:space="preserve">warmer site </w:t>
      </w:r>
      <w:commentRangeEnd w:id="333"/>
      <w:r w:rsidR="00424E28">
        <w:rPr>
          <w:rStyle w:val="CommentReference"/>
        </w:rPr>
        <w:commentReference w:id="333"/>
      </w:r>
      <w:r w:rsidR="00591CB9">
        <w:rPr>
          <w:lang w:val="en-GB"/>
        </w:rPr>
        <w:t xml:space="preserve">as the predator TPC shifted upwards and the prey TPC shifted downwards (Figure 5). </w:t>
      </w:r>
      <w:r w:rsidR="0042193B">
        <w:rPr>
          <w:lang w:val="en-GB"/>
        </w:rPr>
        <w:t>However, t</w:t>
      </w:r>
      <w:r w:rsidR="00591CB9">
        <w:rPr>
          <w:lang w:val="en-GB"/>
        </w:rPr>
        <w:t>he mismatch was constant over the OTR with the relative difference in elevation neither increasing nor decreasing within a site</w:t>
      </w:r>
      <w:r w:rsidR="0042193B">
        <w:rPr>
          <w:lang w:val="en-GB"/>
        </w:rPr>
        <w:t xml:space="preserve"> as curve steepness did not vary. </w:t>
      </w:r>
      <w:commentRangeStart w:id="334"/>
      <w:commentRangeStart w:id="335"/>
      <w:r w:rsidR="00426A60">
        <w:rPr>
          <w:lang w:val="en-GB"/>
        </w:rPr>
        <w:t xml:space="preserve">Velocity TPC steepness </w:t>
      </w:r>
      <w:commentRangeEnd w:id="334"/>
      <w:r w:rsidR="00424E28">
        <w:rPr>
          <w:rStyle w:val="CommentReference"/>
        </w:rPr>
        <w:commentReference w:id="334"/>
      </w:r>
      <w:commentRangeEnd w:id="335"/>
      <w:r w:rsidR="00DB7E33">
        <w:rPr>
          <w:rStyle w:val="CommentReference"/>
        </w:rPr>
        <w:commentReference w:id="335"/>
      </w:r>
      <w:r w:rsidR="00426A60">
        <w:rPr>
          <w:lang w:val="en-GB"/>
        </w:rPr>
        <w:t xml:space="preserve">changed for </w:t>
      </w:r>
      <w:r w:rsidR="00426A60">
        <w:rPr>
          <w:i/>
          <w:lang w:val="en-GB"/>
        </w:rPr>
        <w:t>C. dipterum</w:t>
      </w:r>
      <w:ins w:id="336" w:author="mhasoba" w:date="2018-05-21T14:41:00Z">
        <w:r w:rsidR="00DE414B">
          <w:rPr>
            <w:lang w:val="en-GB"/>
          </w:rPr>
          <w:t>,</w:t>
        </w:r>
      </w:ins>
      <w:r w:rsidR="00426A60">
        <w:rPr>
          <w:i/>
          <w:lang w:val="en-GB"/>
        </w:rPr>
        <w:t xml:space="preserve"> </w:t>
      </w:r>
      <w:r w:rsidR="00426A60">
        <w:rPr>
          <w:lang w:val="en-GB"/>
        </w:rPr>
        <w:t>resulting in a shape mismatch in the pair with the curves of the prey and predator converging over the OTR in the warmer site but diverging in cooler conditions</w:t>
      </w:r>
      <w:r w:rsidR="00187912">
        <w:rPr>
          <w:lang w:val="en-GB"/>
        </w:rPr>
        <w:t xml:space="preserve"> (Figure 5)</w:t>
      </w:r>
      <w:r w:rsidR="00426A60">
        <w:rPr>
          <w:lang w:val="en-GB"/>
        </w:rPr>
        <w:t>. The relative difference in elevation is thus greater at cooler temperatures in the warm site whilst it is greater at warmer temperatures in the cool site.</w:t>
      </w:r>
      <w:r w:rsidR="00AF5562" w:rsidRPr="008A408F">
        <w:rPr>
          <w:lang w:val="en-GB"/>
        </w:rPr>
        <w:t xml:space="preserve"> </w:t>
      </w:r>
      <w:commentRangeEnd w:id="330"/>
      <w:r w:rsidR="00424E28">
        <w:rPr>
          <w:rStyle w:val="CommentReference"/>
        </w:rPr>
        <w:commentReference w:id="330"/>
      </w:r>
    </w:p>
    <w:p w:rsidR="003A1179" w:rsidRPr="008A408F" w:rsidRDefault="00215FC9" w:rsidP="00997AED">
      <w:pPr>
        <w:jc w:val="both"/>
        <w:rPr>
          <w:lang w:val="en-GB"/>
        </w:rPr>
      </w:pPr>
      <w:commentRangeStart w:id="337"/>
      <w:r>
        <w:rPr>
          <w:noProof/>
          <w:lang w:val="en-GB" w:eastAsia="en-GB"/>
        </w:rPr>
        <w:drawing>
          <wp:inline distT="0" distB="0" distL="0" distR="0">
            <wp:extent cx="5486400" cy="4836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13"/>
                    <a:stretch>
                      <a:fillRect/>
                    </a:stretch>
                  </pic:blipFill>
                  <pic:spPr>
                    <a:xfrm>
                      <a:off x="0" y="0"/>
                      <a:ext cx="5486400" cy="4836795"/>
                    </a:xfrm>
                    <a:prstGeom prst="rect">
                      <a:avLst/>
                    </a:prstGeom>
                  </pic:spPr>
                </pic:pic>
              </a:graphicData>
            </a:graphic>
          </wp:inline>
        </w:drawing>
      </w:r>
      <w:commentRangeEnd w:id="337"/>
      <w:r w:rsidR="001E4E55">
        <w:rPr>
          <w:rStyle w:val="CommentReference"/>
        </w:rPr>
        <w:commentReference w:id="337"/>
      </w:r>
    </w:p>
    <w:p w:rsidR="004A3844" w:rsidRPr="008A408F" w:rsidRDefault="003A1179" w:rsidP="00997AED">
      <w:pPr>
        <w:jc w:val="both"/>
        <w:rPr>
          <w:sz w:val="22"/>
          <w:szCs w:val="22"/>
          <w:lang w:val="en-GB"/>
        </w:rPr>
      </w:pPr>
      <w:commentRangeStart w:id="338"/>
      <w:r w:rsidRPr="008A408F">
        <w:rPr>
          <w:sz w:val="22"/>
          <w:szCs w:val="22"/>
          <w:lang w:val="en-GB"/>
        </w:rPr>
        <w:t>Figure 5</w:t>
      </w:r>
      <w:commentRangeEnd w:id="338"/>
      <w:r w:rsidR="002C4B02">
        <w:rPr>
          <w:rStyle w:val="CommentReference"/>
        </w:rPr>
        <w:commentReference w:id="338"/>
      </w:r>
      <w:r w:rsidRPr="008A408F">
        <w:rPr>
          <w:sz w:val="22"/>
          <w:szCs w:val="22"/>
          <w:lang w:val="en-GB"/>
        </w:rPr>
        <w:t>.</w:t>
      </w:r>
      <w:r w:rsidRPr="008A408F">
        <w:rPr>
          <w:b/>
          <w:sz w:val="22"/>
          <w:szCs w:val="22"/>
          <w:lang w:val="en-GB"/>
        </w:rPr>
        <w:t xml:space="preserve"> Mismatches in velocity</w:t>
      </w:r>
      <w:r w:rsidR="008A408F" w:rsidRPr="008A408F">
        <w:rPr>
          <w:b/>
          <w:sz w:val="22"/>
          <w:szCs w:val="22"/>
          <w:lang w:val="en-GB"/>
        </w:rPr>
        <w:t xml:space="preserve"> </w:t>
      </w:r>
      <w:del w:id="339" w:author="mhasoba" w:date="2018-05-21T13:50:00Z">
        <w:r w:rsidR="008A408F" w:rsidRPr="008A408F" w:rsidDel="00C3038B">
          <w:rPr>
            <w:b/>
            <w:sz w:val="22"/>
            <w:szCs w:val="22"/>
            <w:lang w:val="en-GB"/>
          </w:rPr>
          <w:delText>arise</w:delText>
        </w:r>
        <w:r w:rsidRPr="008A408F" w:rsidDel="00C3038B">
          <w:rPr>
            <w:b/>
            <w:sz w:val="22"/>
            <w:szCs w:val="22"/>
            <w:lang w:val="en-GB"/>
          </w:rPr>
          <w:delText xml:space="preserve"> </w:delText>
        </w:r>
      </w:del>
      <w:r w:rsidRPr="008A408F">
        <w:rPr>
          <w:b/>
          <w:sz w:val="22"/>
          <w:szCs w:val="22"/>
          <w:lang w:val="en-GB"/>
        </w:rPr>
        <w:t xml:space="preserve">with </w:t>
      </w:r>
      <w:r w:rsidR="004A3E3C" w:rsidRPr="008A408F">
        <w:rPr>
          <w:b/>
          <w:sz w:val="22"/>
          <w:szCs w:val="22"/>
          <w:lang w:val="en-GB"/>
        </w:rPr>
        <w:t xml:space="preserve">adaptation </w:t>
      </w:r>
      <w:r w:rsidR="007C119A" w:rsidRPr="008A408F">
        <w:rPr>
          <w:b/>
          <w:sz w:val="22"/>
          <w:szCs w:val="22"/>
          <w:lang w:val="en-GB"/>
        </w:rPr>
        <w:t>to</w:t>
      </w:r>
      <w:r w:rsidR="000848EE">
        <w:rPr>
          <w:b/>
          <w:sz w:val="22"/>
          <w:szCs w:val="22"/>
          <w:lang w:val="en-GB"/>
        </w:rPr>
        <w:t xml:space="preserve"> local environment</w:t>
      </w:r>
      <w:r w:rsidRPr="008A408F">
        <w:rPr>
          <w:b/>
          <w:sz w:val="22"/>
          <w:szCs w:val="22"/>
          <w:lang w:val="en-GB"/>
        </w:rPr>
        <w:t>.</w:t>
      </w:r>
      <w:r w:rsidRPr="008A408F">
        <w:rPr>
          <w:sz w:val="22"/>
          <w:szCs w:val="22"/>
          <w:lang w:val="en-GB"/>
        </w:rPr>
        <w:t xml:space="preserve"> Predator-prey velocity curves for </w:t>
      </w:r>
      <w:commentRangeStart w:id="340"/>
      <w:r w:rsidR="008A408F" w:rsidRPr="008A408F">
        <w:rPr>
          <w:sz w:val="22"/>
          <w:szCs w:val="22"/>
          <w:lang w:val="en-GB"/>
        </w:rPr>
        <w:t>cool Porto</w:t>
      </w:r>
      <w:r w:rsidRPr="008A408F">
        <w:rPr>
          <w:sz w:val="22"/>
          <w:szCs w:val="22"/>
          <w:lang w:val="en-GB"/>
        </w:rPr>
        <w:t xml:space="preserve"> </w:t>
      </w:r>
      <w:commentRangeEnd w:id="340"/>
      <w:r w:rsidR="00A22C03">
        <w:rPr>
          <w:rStyle w:val="CommentReference"/>
        </w:rPr>
        <w:commentReference w:id="340"/>
      </w:r>
      <w:r w:rsidRPr="008A408F">
        <w:rPr>
          <w:sz w:val="22"/>
          <w:szCs w:val="22"/>
          <w:lang w:val="en-GB"/>
        </w:rPr>
        <w:t xml:space="preserve">versus </w:t>
      </w:r>
      <w:r w:rsidR="000848EE">
        <w:rPr>
          <w:sz w:val="22"/>
          <w:szCs w:val="22"/>
          <w:lang w:val="en-GB"/>
        </w:rPr>
        <w:t>warm</w:t>
      </w:r>
      <w:r w:rsidRPr="008A408F">
        <w:rPr>
          <w:sz w:val="22"/>
          <w:szCs w:val="22"/>
          <w:lang w:val="en-GB"/>
        </w:rPr>
        <w:t xml:space="preserve"> </w:t>
      </w:r>
      <w:r w:rsidR="000848EE">
        <w:rPr>
          <w:sz w:val="22"/>
          <w:szCs w:val="22"/>
          <w:lang w:val="en-GB"/>
        </w:rPr>
        <w:t>E</w:t>
      </w:r>
      <w:r w:rsidRPr="008A408F">
        <w:rPr>
          <w:sz w:val="22"/>
          <w:szCs w:val="22"/>
          <w:lang w:val="en-GB"/>
        </w:rPr>
        <w:t xml:space="preserve">vora for each predator-prey pair </w:t>
      </w:r>
      <w:r w:rsidR="00F02349">
        <w:rPr>
          <w:sz w:val="22"/>
          <w:szCs w:val="22"/>
          <w:lang w:val="en-GB"/>
        </w:rPr>
        <w:t>estimated</w:t>
      </w:r>
      <w:r w:rsidR="00F02349" w:rsidRPr="008A408F">
        <w:rPr>
          <w:sz w:val="22"/>
          <w:szCs w:val="22"/>
          <w:lang w:val="en-GB"/>
        </w:rPr>
        <w:t xml:space="preserve"> </w:t>
      </w:r>
      <w:r w:rsidR="00195A5A" w:rsidRPr="008A408F">
        <w:rPr>
          <w:sz w:val="22"/>
          <w:szCs w:val="22"/>
          <w:lang w:val="en-GB"/>
        </w:rPr>
        <w:t>from respiration rates (equation 3)</w:t>
      </w:r>
      <w:r w:rsidRPr="008A408F">
        <w:rPr>
          <w:sz w:val="22"/>
          <w:szCs w:val="22"/>
          <w:lang w:val="en-GB"/>
        </w:rPr>
        <w:t>.</w:t>
      </w:r>
      <w:r w:rsidR="00195A5A" w:rsidRPr="008A408F">
        <w:rPr>
          <w:sz w:val="22"/>
          <w:szCs w:val="22"/>
          <w:lang w:val="en-GB"/>
        </w:rPr>
        <w:t xml:space="preserve"> Coloured areas correspond to </w:t>
      </w:r>
      <w:commentRangeStart w:id="341"/>
      <w:r w:rsidR="00195A5A" w:rsidRPr="008A408F">
        <w:rPr>
          <w:sz w:val="22"/>
          <w:szCs w:val="22"/>
          <w:lang w:val="en-GB"/>
        </w:rPr>
        <w:t>the</w:t>
      </w:r>
      <w:r w:rsidR="008B4ADB">
        <w:rPr>
          <w:sz w:val="22"/>
          <w:szCs w:val="22"/>
          <w:lang w:val="en-GB"/>
        </w:rPr>
        <w:t xml:space="preserve"> range of </w:t>
      </w:r>
      <w:r w:rsidR="00DF65CE">
        <w:rPr>
          <w:sz w:val="22"/>
          <w:szCs w:val="22"/>
          <w:lang w:val="en-GB"/>
        </w:rPr>
        <w:t xml:space="preserve">recorded </w:t>
      </w:r>
      <w:r w:rsidR="008B4ADB">
        <w:rPr>
          <w:sz w:val="22"/>
          <w:szCs w:val="22"/>
          <w:lang w:val="en-GB"/>
        </w:rPr>
        <w:t>temperature</w:t>
      </w:r>
      <w:r w:rsidR="00DF65CE">
        <w:rPr>
          <w:sz w:val="22"/>
          <w:szCs w:val="22"/>
          <w:lang w:val="en-GB"/>
        </w:rPr>
        <w:t>s</w:t>
      </w:r>
      <w:r w:rsidR="00195A5A" w:rsidRPr="008A408F">
        <w:rPr>
          <w:sz w:val="22"/>
          <w:szCs w:val="22"/>
          <w:lang w:val="en-GB"/>
        </w:rPr>
        <w:t xml:space="preserve"> </w:t>
      </w:r>
      <w:r w:rsidR="008B4ADB">
        <w:rPr>
          <w:sz w:val="22"/>
          <w:szCs w:val="22"/>
          <w:lang w:val="en-GB"/>
        </w:rPr>
        <w:t>(</w:t>
      </w:r>
      <w:r w:rsidR="00195A5A" w:rsidRPr="008A408F">
        <w:rPr>
          <w:sz w:val="22"/>
          <w:szCs w:val="22"/>
          <w:lang w:val="en-GB"/>
        </w:rPr>
        <w:t>operational temperature range</w:t>
      </w:r>
      <w:r w:rsidR="008B4ADB">
        <w:rPr>
          <w:sz w:val="22"/>
          <w:szCs w:val="22"/>
          <w:lang w:val="en-GB"/>
        </w:rPr>
        <w:t>)</w:t>
      </w:r>
      <w:r w:rsidR="00195A5A" w:rsidRPr="008A408F">
        <w:rPr>
          <w:sz w:val="22"/>
          <w:szCs w:val="22"/>
          <w:lang w:val="en-GB"/>
        </w:rPr>
        <w:t xml:space="preserve"> </w:t>
      </w:r>
      <w:r w:rsidR="008B4ADB">
        <w:rPr>
          <w:sz w:val="22"/>
          <w:szCs w:val="22"/>
          <w:lang w:val="en-GB"/>
        </w:rPr>
        <w:t>of the</w:t>
      </w:r>
      <w:commentRangeEnd w:id="341"/>
      <w:r w:rsidR="00A22C03">
        <w:rPr>
          <w:rStyle w:val="CommentReference"/>
        </w:rPr>
        <w:commentReference w:id="341"/>
      </w:r>
      <w:r w:rsidR="008B4ADB">
        <w:rPr>
          <w:sz w:val="22"/>
          <w:szCs w:val="22"/>
          <w:lang w:val="en-GB"/>
        </w:rPr>
        <w:t xml:space="preserve"> sites</w:t>
      </w:r>
      <w:r w:rsidR="00195A5A" w:rsidRPr="008A408F">
        <w:rPr>
          <w:sz w:val="22"/>
          <w:szCs w:val="22"/>
          <w:lang w:val="en-GB"/>
        </w:rPr>
        <w:t>.</w:t>
      </w:r>
      <w:ins w:id="342" w:author="mhasoba" w:date="2018-05-21T13:51:00Z">
        <w:r w:rsidR="008460E2">
          <w:rPr>
            <w:sz w:val="22"/>
            <w:szCs w:val="22"/>
            <w:lang w:val="en-GB"/>
          </w:rPr>
          <w:t xml:space="preserve"> </w:t>
        </w:r>
        <w:commentRangeStart w:id="343"/>
        <w:r w:rsidR="008460E2">
          <w:rPr>
            <w:sz w:val="22"/>
            <w:szCs w:val="22"/>
            <w:lang w:val="en-GB"/>
          </w:rPr>
          <w:t>Note that…</w:t>
        </w:r>
        <w:commentRangeEnd w:id="343"/>
        <w:r w:rsidR="008460E2">
          <w:rPr>
            <w:rStyle w:val="CommentReference"/>
          </w:rPr>
          <w:commentReference w:id="343"/>
        </w:r>
      </w:ins>
    </w:p>
    <w:p w:rsidR="009B04EA" w:rsidRPr="008A408F" w:rsidRDefault="009B04EA" w:rsidP="00997AED">
      <w:pPr>
        <w:jc w:val="both"/>
        <w:rPr>
          <w:sz w:val="22"/>
          <w:szCs w:val="22"/>
          <w:lang w:val="en-GB"/>
        </w:rPr>
      </w:pPr>
    </w:p>
    <w:p w:rsidR="00416353" w:rsidRPr="008A408F" w:rsidRDefault="005A76A3" w:rsidP="00997AED">
      <w:pPr>
        <w:jc w:val="both"/>
        <w:rPr>
          <w:lang w:val="en-GB"/>
        </w:rPr>
      </w:pPr>
      <w:r w:rsidRPr="008A408F">
        <w:rPr>
          <w:sz w:val="32"/>
          <w:szCs w:val="32"/>
          <w:lang w:val="en-GB"/>
        </w:rPr>
        <w:t xml:space="preserve">TEMPERATURE </w:t>
      </w:r>
      <w:r w:rsidR="00D4762D" w:rsidRPr="008A408F">
        <w:rPr>
          <w:sz w:val="32"/>
          <w:szCs w:val="32"/>
          <w:lang w:val="en-GB"/>
        </w:rPr>
        <w:t>E</w:t>
      </w:r>
      <w:r w:rsidR="00DF7A72" w:rsidRPr="008A408F">
        <w:rPr>
          <w:sz w:val="32"/>
          <w:szCs w:val="32"/>
          <w:lang w:val="en-GB"/>
        </w:rPr>
        <w:t>FFECT</w:t>
      </w:r>
      <w:r w:rsidRPr="008A408F">
        <w:rPr>
          <w:sz w:val="32"/>
          <w:szCs w:val="32"/>
          <w:lang w:val="en-GB"/>
        </w:rPr>
        <w:t>S</w:t>
      </w:r>
      <w:r w:rsidR="00DF7A72" w:rsidRPr="008A408F">
        <w:rPr>
          <w:sz w:val="32"/>
          <w:szCs w:val="32"/>
          <w:lang w:val="en-GB"/>
        </w:rPr>
        <w:t xml:space="preserve"> ON SEARCH RATE</w:t>
      </w:r>
      <w:r w:rsidR="0073297A" w:rsidRPr="008A408F">
        <w:rPr>
          <w:sz w:val="32"/>
          <w:szCs w:val="32"/>
          <w:lang w:val="en-GB"/>
        </w:rPr>
        <w:t>S</w:t>
      </w:r>
    </w:p>
    <w:p w:rsidR="00E56EA3" w:rsidRDefault="00630156" w:rsidP="00997AED">
      <w:pPr>
        <w:ind w:firstLine="720"/>
        <w:jc w:val="both"/>
        <w:rPr>
          <w:lang w:val="en-GB"/>
        </w:rPr>
      </w:pPr>
      <w:del w:id="344" w:author="mhasoba" w:date="2018-05-21T13:52:00Z">
        <w:r w:rsidRPr="008A408F" w:rsidDel="00D5626A">
          <w:rPr>
            <w:lang w:val="en-GB"/>
          </w:rPr>
          <w:delText xml:space="preserve">Modelling search rates </w:delText>
        </w:r>
        <w:r w:rsidR="009B4DFB" w:rsidRPr="008A408F" w:rsidDel="00D5626A">
          <w:rPr>
            <w:lang w:val="en-GB"/>
          </w:rPr>
          <w:delText>based on</w:delText>
        </w:r>
        <w:r w:rsidR="006A7B9B" w:rsidRPr="008A408F" w:rsidDel="00D5626A">
          <w:rPr>
            <w:lang w:val="en-GB"/>
          </w:rPr>
          <w:delText xml:space="preserve"> mechanistic parameters revealed</w:delText>
        </w:r>
        <w:r w:rsidRPr="008A408F" w:rsidDel="00D5626A">
          <w:rPr>
            <w:lang w:val="en-GB"/>
          </w:rPr>
          <w:delText xml:space="preserve"> that </w:delText>
        </w:r>
        <w:r w:rsidR="00F920B1" w:rsidDel="00D5626A">
          <w:rPr>
            <w:lang w:val="en-GB"/>
          </w:rPr>
          <w:delText>s</w:delText>
        </w:r>
      </w:del>
      <w:ins w:id="345" w:author="mhasoba" w:date="2018-05-21T13:52:00Z">
        <w:r w:rsidR="00D5626A">
          <w:rPr>
            <w:lang w:val="en-GB"/>
          </w:rPr>
          <w:t>S</w:t>
        </w:r>
      </w:ins>
      <w:r w:rsidR="00F920B1">
        <w:rPr>
          <w:lang w:val="en-GB"/>
        </w:rPr>
        <w:t>imilar</w:t>
      </w:r>
      <w:r w:rsidRPr="008A408F">
        <w:rPr>
          <w:lang w:val="en-GB"/>
        </w:rPr>
        <w:t xml:space="preserve"> patterns</w:t>
      </w:r>
      <w:r w:rsidR="007523F2">
        <w:rPr>
          <w:lang w:val="en-GB"/>
        </w:rPr>
        <w:t xml:space="preserve"> in the</w:t>
      </w:r>
      <w:del w:id="346" w:author="mhasoba" w:date="2018-05-21T13:53:00Z">
        <w:r w:rsidR="007523F2" w:rsidDel="00D5626A">
          <w:rPr>
            <w:lang w:val="en-GB"/>
          </w:rPr>
          <w:delText>ir</w:delText>
        </w:r>
      </w:del>
      <w:r w:rsidR="007523F2">
        <w:rPr>
          <w:lang w:val="en-GB"/>
        </w:rPr>
        <w:t xml:space="preserve"> temperature dependence</w:t>
      </w:r>
      <w:r w:rsidRPr="008A408F">
        <w:rPr>
          <w:lang w:val="en-GB"/>
        </w:rPr>
        <w:t xml:space="preserve"> </w:t>
      </w:r>
      <w:ins w:id="347" w:author="mhasoba" w:date="2018-05-21T13:53:00Z">
        <w:r w:rsidR="00D5626A">
          <w:rPr>
            <w:lang w:val="en-GB"/>
          </w:rPr>
          <w:t xml:space="preserve">of modelled search rates </w:t>
        </w:r>
      </w:ins>
      <w:r w:rsidRPr="008A408F">
        <w:rPr>
          <w:lang w:val="en-GB"/>
        </w:rPr>
        <w:t xml:space="preserve">emerge </w:t>
      </w:r>
      <w:r w:rsidR="007523F2">
        <w:rPr>
          <w:lang w:val="en-GB"/>
        </w:rPr>
        <w:t>for both</w:t>
      </w:r>
      <w:r w:rsidR="00EE301F" w:rsidRPr="008A408F">
        <w:rPr>
          <w:lang w:val="en-GB"/>
        </w:rPr>
        <w:t xml:space="preserve"> foraging strategies in both dimensionalities</w:t>
      </w:r>
      <w:r w:rsidR="007523F2">
        <w:rPr>
          <w:lang w:val="en-GB"/>
        </w:rPr>
        <w:t xml:space="preserve"> </w:t>
      </w:r>
      <w:del w:id="348" w:author="mhasoba" w:date="2018-05-21T13:53:00Z">
        <w:r w:rsidR="007523F2" w:rsidDel="00D9263F">
          <w:rPr>
            <w:lang w:val="en-GB"/>
          </w:rPr>
          <w:delText xml:space="preserve">throughout </w:delText>
        </w:r>
      </w:del>
      <w:ins w:id="349" w:author="mhasoba" w:date="2018-05-21T13:53:00Z">
        <w:r w:rsidR="00D9263F">
          <w:rPr>
            <w:lang w:val="en-GB"/>
          </w:rPr>
          <w:t xml:space="preserve">across </w:t>
        </w:r>
      </w:ins>
      <w:r w:rsidR="007523F2">
        <w:rPr>
          <w:lang w:val="en-GB"/>
        </w:rPr>
        <w:t>sites and species</w:t>
      </w:r>
      <w:r w:rsidRPr="008A408F">
        <w:rPr>
          <w:lang w:val="en-GB"/>
        </w:rPr>
        <w:t xml:space="preserve">. </w:t>
      </w:r>
      <w:r w:rsidR="00416353" w:rsidRPr="008A408F">
        <w:rPr>
          <w:lang w:val="en-GB"/>
        </w:rPr>
        <w:t xml:space="preserve">For both species pairs and all </w:t>
      </w:r>
      <w:r w:rsidR="006941BD">
        <w:rPr>
          <w:lang w:val="en-GB"/>
        </w:rPr>
        <w:t xml:space="preserve">foraging </w:t>
      </w:r>
      <w:r w:rsidR="00416353" w:rsidRPr="008A408F">
        <w:rPr>
          <w:lang w:val="en-GB"/>
        </w:rPr>
        <w:t xml:space="preserve">strategies at both sites, </w:t>
      </w:r>
      <w:ins w:id="350" w:author="mhasoba" w:date="2018-05-21T13:53:00Z">
        <w:r w:rsidR="006A06DA">
          <w:rPr>
            <w:lang w:val="en-GB"/>
          </w:rPr>
          <w:t xml:space="preserve">the </w:t>
        </w:r>
        <w:r w:rsidR="00FB3527">
          <w:rPr>
            <w:lang w:val="en-GB"/>
          </w:rPr>
          <w:t xml:space="preserve">predicted </w:t>
        </w:r>
      </w:ins>
      <w:r w:rsidR="00C91F13" w:rsidRPr="008A408F">
        <w:rPr>
          <w:lang w:val="en-GB"/>
        </w:rPr>
        <w:t>search rate increased with acute temperature</w:t>
      </w:r>
      <w:r w:rsidR="003240CB" w:rsidRPr="008A408F">
        <w:rPr>
          <w:lang w:val="en-GB"/>
        </w:rPr>
        <w:t xml:space="preserve"> (Fig</w:t>
      </w:r>
      <w:r w:rsidR="00026712">
        <w:rPr>
          <w:lang w:val="en-GB"/>
        </w:rPr>
        <w:t>ure</w:t>
      </w:r>
      <w:r w:rsidR="00F578D5" w:rsidRPr="008A408F">
        <w:rPr>
          <w:lang w:val="en-GB"/>
        </w:rPr>
        <w:t xml:space="preserve"> 6)</w:t>
      </w:r>
      <w:r w:rsidR="00416353" w:rsidRPr="008A408F">
        <w:rPr>
          <w:lang w:val="en-GB"/>
        </w:rPr>
        <w:t xml:space="preserve">. </w:t>
      </w:r>
      <w:commentRangeStart w:id="351"/>
      <w:r w:rsidR="00F578D5" w:rsidRPr="008A408F">
        <w:rPr>
          <w:lang w:val="en-GB"/>
        </w:rPr>
        <w:t>The active 2D strategy</w:t>
      </w:r>
      <w:r w:rsidR="00416353" w:rsidRPr="008A408F">
        <w:rPr>
          <w:lang w:val="en-GB"/>
        </w:rPr>
        <w:t xml:space="preserve"> displayed the highest search rates</w:t>
      </w:r>
      <w:r w:rsidR="0093316B">
        <w:rPr>
          <w:lang w:val="en-GB"/>
        </w:rPr>
        <w:t>, while</w:t>
      </w:r>
      <w:r w:rsidR="00F578D5" w:rsidRPr="008A408F">
        <w:rPr>
          <w:lang w:val="en-GB"/>
        </w:rPr>
        <w:t xml:space="preserve"> </w:t>
      </w:r>
      <w:r w:rsidR="00416353" w:rsidRPr="008A408F">
        <w:rPr>
          <w:lang w:val="en-GB"/>
        </w:rPr>
        <w:t>the 3D sessile prey model</w:t>
      </w:r>
      <w:r w:rsidR="0093316B">
        <w:rPr>
          <w:lang w:val="en-GB"/>
        </w:rPr>
        <w:t xml:space="preserve"> estimates</w:t>
      </w:r>
      <w:r w:rsidR="00416353" w:rsidRPr="008A408F">
        <w:rPr>
          <w:lang w:val="en-GB"/>
        </w:rPr>
        <w:t xml:space="preserve"> were consistently </w:t>
      </w:r>
      <w:r w:rsidR="0093316B">
        <w:rPr>
          <w:lang w:val="en-GB"/>
        </w:rPr>
        <w:t>lower over the OT</w:t>
      </w:r>
      <w:r w:rsidR="007523F2">
        <w:rPr>
          <w:lang w:val="en-GB"/>
        </w:rPr>
        <w:t>R</w:t>
      </w:r>
      <w:r w:rsidR="0093316B">
        <w:rPr>
          <w:lang w:val="en-GB"/>
        </w:rPr>
        <w:t>,</w:t>
      </w:r>
      <w:r w:rsidR="0093316B" w:rsidRPr="008A408F">
        <w:rPr>
          <w:lang w:val="en-GB"/>
        </w:rPr>
        <w:t xml:space="preserve"> </w:t>
      </w:r>
      <w:r w:rsidR="0093316B">
        <w:rPr>
          <w:lang w:val="en-GB"/>
        </w:rPr>
        <w:t>in all cases</w:t>
      </w:r>
      <w:r w:rsidR="00416353" w:rsidRPr="008A408F">
        <w:rPr>
          <w:lang w:val="en-GB"/>
        </w:rPr>
        <w:t>.</w:t>
      </w:r>
      <w:r w:rsidR="00E56EA3">
        <w:rPr>
          <w:lang w:val="en-GB"/>
        </w:rPr>
        <w:t xml:space="preserve"> </w:t>
      </w:r>
      <w:commentRangeEnd w:id="351"/>
      <w:r w:rsidR="008550B9">
        <w:rPr>
          <w:rStyle w:val="CommentReference"/>
        </w:rPr>
        <w:commentReference w:id="351"/>
      </w:r>
      <w:r w:rsidR="00E56EA3">
        <w:rPr>
          <w:lang w:val="en-GB"/>
        </w:rPr>
        <w:t>Search rate</w:t>
      </w:r>
      <w:del w:id="352" w:author="mhasoba" w:date="2018-05-21T13:53:00Z">
        <w:r w:rsidR="00E56EA3" w:rsidDel="009A7E43">
          <w:rPr>
            <w:lang w:val="en-GB"/>
          </w:rPr>
          <w:delText xml:space="preserve"> estimates </w:delText>
        </w:r>
      </w:del>
      <w:ins w:id="353" w:author="mhasoba" w:date="2018-05-21T13:53:00Z">
        <w:r w:rsidR="009A7E43">
          <w:rPr>
            <w:lang w:val="en-GB"/>
          </w:rPr>
          <w:t xml:space="preserve">s </w:t>
        </w:r>
      </w:ins>
      <w:r w:rsidR="00E56EA3">
        <w:rPr>
          <w:lang w:val="en-GB"/>
        </w:rPr>
        <w:t xml:space="preserve">were greater for the </w:t>
      </w:r>
      <w:r w:rsidR="00E56EA3">
        <w:rPr>
          <w:i/>
          <w:lang w:val="en-GB"/>
        </w:rPr>
        <w:t xml:space="preserve">S. striolatum-Chironomus </w:t>
      </w:r>
      <w:r w:rsidR="00E56EA3">
        <w:rPr>
          <w:lang w:val="en-GB"/>
        </w:rPr>
        <w:t>sp</w:t>
      </w:r>
      <w:ins w:id="354" w:author="mhasoba" w:date="2018-05-21T14:44:00Z">
        <w:r w:rsidR="001E463A">
          <w:rPr>
            <w:lang w:val="en-GB"/>
          </w:rPr>
          <w:t>.</w:t>
        </w:r>
      </w:ins>
      <w:del w:id="355" w:author="mhasoba" w:date="2018-05-21T14:44:00Z">
        <w:r w:rsidR="00E56EA3" w:rsidDel="001E463A">
          <w:rPr>
            <w:lang w:val="en-GB"/>
          </w:rPr>
          <w:delText>p.</w:delText>
        </w:r>
      </w:del>
      <w:r w:rsidR="00E56EA3">
        <w:rPr>
          <w:lang w:val="en-GB"/>
        </w:rPr>
        <w:t xml:space="preserve"> </w:t>
      </w:r>
      <w:ins w:id="356" w:author="mhasoba" w:date="2018-05-21T14:44:00Z">
        <w:r w:rsidR="001E463A">
          <w:rPr>
            <w:lang w:val="en-GB"/>
          </w:rPr>
          <w:t>pair</w:t>
        </w:r>
      </w:ins>
      <w:r w:rsidR="00E56EA3">
        <w:rPr>
          <w:lang w:val="en-GB"/>
        </w:rPr>
        <w:t xml:space="preserve"> than for </w:t>
      </w:r>
      <w:r w:rsidR="00E56EA3">
        <w:rPr>
          <w:i/>
          <w:lang w:val="en-GB"/>
        </w:rPr>
        <w:t>S. striolatum-C. dipterum</w:t>
      </w:r>
      <w:r w:rsidR="00F578D5" w:rsidRPr="008A408F">
        <w:rPr>
          <w:lang w:val="en-GB"/>
        </w:rPr>
        <w:t xml:space="preserve"> </w:t>
      </w:r>
      <w:r w:rsidR="00E56EA3">
        <w:rPr>
          <w:lang w:val="en-GB"/>
        </w:rPr>
        <w:t xml:space="preserve">pair at each site. </w:t>
      </w:r>
      <w:r w:rsidR="007523F2">
        <w:rPr>
          <w:lang w:val="en-GB"/>
        </w:rPr>
        <w:t>Both the most biologically relevant models (</w:t>
      </w:r>
      <w:r w:rsidR="00E56EA3">
        <w:rPr>
          <w:lang w:val="en-GB"/>
        </w:rPr>
        <w:t>“</w:t>
      </w:r>
      <w:r w:rsidR="007523F2">
        <w:rPr>
          <w:lang w:val="en-GB"/>
        </w:rPr>
        <w:t>sessile 2D</w:t>
      </w:r>
      <w:r w:rsidR="00E56EA3">
        <w:rPr>
          <w:lang w:val="en-GB"/>
        </w:rPr>
        <w:t>”</w:t>
      </w:r>
      <w:r w:rsidR="007523F2">
        <w:rPr>
          <w:lang w:val="en-GB"/>
        </w:rPr>
        <w:t xml:space="preserve"> for </w:t>
      </w:r>
      <w:r w:rsidR="007523F2">
        <w:rPr>
          <w:i/>
          <w:lang w:val="en-GB"/>
        </w:rPr>
        <w:t xml:space="preserve">S. striolatum-Chironomus </w:t>
      </w:r>
      <w:r w:rsidR="007523F2">
        <w:rPr>
          <w:lang w:val="en-GB"/>
        </w:rPr>
        <w:t xml:space="preserve">spp. and </w:t>
      </w:r>
      <w:r w:rsidR="00E56EA3">
        <w:rPr>
          <w:lang w:val="en-GB"/>
        </w:rPr>
        <w:t>“</w:t>
      </w:r>
      <w:r w:rsidR="007523F2">
        <w:rPr>
          <w:lang w:val="en-GB"/>
        </w:rPr>
        <w:t>active 3D</w:t>
      </w:r>
      <w:r w:rsidR="00E56EA3">
        <w:rPr>
          <w:lang w:val="en-GB"/>
        </w:rPr>
        <w:t>”</w:t>
      </w:r>
      <w:r w:rsidR="007523F2">
        <w:rPr>
          <w:lang w:val="en-GB"/>
        </w:rPr>
        <w:t xml:space="preserve"> for </w:t>
      </w:r>
      <w:r w:rsidR="007523F2">
        <w:rPr>
          <w:i/>
          <w:lang w:val="en-GB"/>
        </w:rPr>
        <w:t>S. striolatum-C</w:t>
      </w:r>
      <w:r w:rsidR="00E56EA3">
        <w:rPr>
          <w:i/>
          <w:lang w:val="en-GB"/>
        </w:rPr>
        <w:t>. dipterum</w:t>
      </w:r>
      <w:r w:rsidR="00E56EA3">
        <w:rPr>
          <w:lang w:val="en-GB"/>
        </w:rPr>
        <w:t>) revealed a sharp increase in search rates in warmer conditions (Figure 6, bold lines).</w:t>
      </w:r>
    </w:p>
    <w:p w:rsidR="00AF51AE" w:rsidRPr="008A408F" w:rsidRDefault="00E56EA3" w:rsidP="00997AED">
      <w:pPr>
        <w:ind w:firstLine="720"/>
        <w:jc w:val="both"/>
        <w:rPr>
          <w:lang w:val="en-GB"/>
        </w:rPr>
      </w:pPr>
      <w:r>
        <w:rPr>
          <w:lang w:val="en-GB"/>
        </w:rPr>
        <w:t xml:space="preserve">Differences in search rate elevation and steepness were calculated by subtracting cold site values from warm site </w:t>
      </w:r>
      <w:r w:rsidR="00B0220A">
        <w:rPr>
          <w:lang w:val="en-GB"/>
        </w:rPr>
        <w:t>values and show the effect of warmer conditions (</w:t>
      </w:r>
      <w:ins w:id="357" w:author="Miguel Matias" w:date="2018-05-16T17:54:00Z">
        <w:r w:rsidR="003D1901">
          <w:rPr>
            <w:lang w:val="en-GB"/>
          </w:rPr>
          <w:t>F</w:t>
        </w:r>
      </w:ins>
      <w:del w:id="358" w:author="Miguel Matias" w:date="2018-05-16T17:54:00Z">
        <w:r w:rsidR="00B0220A" w:rsidDel="003D1901">
          <w:rPr>
            <w:lang w:val="en-GB"/>
          </w:rPr>
          <w:delText>f</w:delText>
        </w:r>
      </w:del>
      <w:r w:rsidR="00B0220A">
        <w:rPr>
          <w:lang w:val="en-GB"/>
        </w:rPr>
        <w:t>igure 7). Both</w:t>
      </w:r>
      <w:r w:rsidR="008A408F">
        <w:rPr>
          <w:lang w:val="en-GB"/>
        </w:rPr>
        <w:t xml:space="preserve"> elevation and steepness w</w:t>
      </w:r>
      <w:r w:rsidR="00CA692B">
        <w:rPr>
          <w:lang w:val="en-GB"/>
        </w:rPr>
        <w:t>ere</w:t>
      </w:r>
      <w:r w:rsidR="008A408F">
        <w:rPr>
          <w:lang w:val="en-GB"/>
        </w:rPr>
        <w:t xml:space="preserve"> </w:t>
      </w:r>
      <w:r w:rsidR="00CA692B">
        <w:rPr>
          <w:lang w:val="en-GB"/>
        </w:rPr>
        <w:t>greater</w:t>
      </w:r>
      <w:r w:rsidR="00F47A17">
        <w:rPr>
          <w:lang w:val="en-GB"/>
        </w:rPr>
        <w:t xml:space="preserve"> in warmer environments, </w:t>
      </w:r>
      <w:r w:rsidR="008A408F">
        <w:rPr>
          <w:lang w:val="en-GB"/>
        </w:rPr>
        <w:t>for all strategies in both species pairs</w:t>
      </w:r>
      <w:r w:rsidR="00416353" w:rsidRPr="008A408F">
        <w:rPr>
          <w:lang w:val="en-GB"/>
        </w:rPr>
        <w:t>.</w:t>
      </w:r>
      <w:r w:rsidR="00DB2935" w:rsidRPr="008A408F">
        <w:rPr>
          <w:lang w:val="en-GB"/>
        </w:rPr>
        <w:t xml:space="preserve"> </w:t>
      </w:r>
      <w:r w:rsidR="00CA692B">
        <w:rPr>
          <w:lang w:val="en-GB"/>
        </w:rPr>
        <w:t>S</w:t>
      </w:r>
      <w:r w:rsidR="00AF51AE" w:rsidRPr="008A408F">
        <w:rPr>
          <w:lang w:val="en-GB"/>
        </w:rPr>
        <w:t>earch rate</w:t>
      </w:r>
      <w:r w:rsidR="00CA692B">
        <w:rPr>
          <w:lang w:val="en-GB"/>
        </w:rPr>
        <w:t xml:space="preserve"> </w:t>
      </w:r>
      <w:r w:rsidR="00B0220A">
        <w:rPr>
          <w:lang w:val="en-GB"/>
        </w:rPr>
        <w:t>elevation and steepness values</w:t>
      </w:r>
      <w:r w:rsidR="00AF51AE" w:rsidRPr="008A408F">
        <w:rPr>
          <w:lang w:val="en-GB"/>
        </w:rPr>
        <w:t xml:space="preserve"> </w:t>
      </w:r>
      <w:r w:rsidR="00CA692B">
        <w:rPr>
          <w:lang w:val="en-GB"/>
        </w:rPr>
        <w:t>for</w:t>
      </w:r>
      <w:r w:rsidR="00AF51AE" w:rsidRPr="008A408F">
        <w:rPr>
          <w:lang w:val="en-GB"/>
        </w:rPr>
        <w:t xml:space="preserve"> </w:t>
      </w:r>
      <w:r w:rsidR="00AF51AE" w:rsidRPr="008A408F">
        <w:rPr>
          <w:i/>
          <w:lang w:val="en-GB"/>
        </w:rPr>
        <w:t xml:space="preserve">C. dipterum </w:t>
      </w:r>
      <w:r w:rsidR="00CA692B" w:rsidRPr="00CA692B">
        <w:rPr>
          <w:lang w:val="en-GB"/>
        </w:rPr>
        <w:t>predation</w:t>
      </w:r>
      <w:r w:rsidR="00CA692B">
        <w:rPr>
          <w:i/>
          <w:lang w:val="en-GB"/>
        </w:rPr>
        <w:t xml:space="preserve"> </w:t>
      </w:r>
      <w:r w:rsidR="00AF51AE" w:rsidRPr="008A408F">
        <w:rPr>
          <w:lang w:val="en-GB"/>
        </w:rPr>
        <w:t xml:space="preserve">revealed a </w:t>
      </w:r>
      <w:r w:rsidR="00EE301F" w:rsidRPr="008A408F">
        <w:rPr>
          <w:lang w:val="en-GB"/>
        </w:rPr>
        <w:t>greater</w:t>
      </w:r>
      <w:r w:rsidR="00AF51AE" w:rsidRPr="008A408F">
        <w:rPr>
          <w:lang w:val="en-GB"/>
        </w:rPr>
        <w:t xml:space="preserve"> increase </w:t>
      </w:r>
      <w:r w:rsidR="00ED0263">
        <w:rPr>
          <w:lang w:val="en-GB"/>
        </w:rPr>
        <w:t>in warmer</w:t>
      </w:r>
      <w:r w:rsidR="00AF51AE" w:rsidRPr="008A408F">
        <w:rPr>
          <w:lang w:val="en-GB"/>
        </w:rPr>
        <w:t xml:space="preserve"> site</w:t>
      </w:r>
      <w:r w:rsidR="00ED0263">
        <w:rPr>
          <w:lang w:val="en-GB"/>
        </w:rPr>
        <w:t>s</w:t>
      </w:r>
      <w:r w:rsidR="00AF51AE" w:rsidRPr="008A408F">
        <w:rPr>
          <w:lang w:val="en-GB"/>
        </w:rPr>
        <w:t xml:space="preserve"> than those for </w:t>
      </w:r>
      <w:r w:rsidR="00AF51AE" w:rsidRPr="008A408F">
        <w:rPr>
          <w:i/>
          <w:lang w:val="en-GB"/>
        </w:rPr>
        <w:t xml:space="preserve">Chironomus </w:t>
      </w:r>
      <w:r w:rsidR="00AF51AE" w:rsidRPr="008A408F">
        <w:rPr>
          <w:lang w:val="en-GB"/>
        </w:rPr>
        <w:t>spp.</w:t>
      </w:r>
      <w:r w:rsidR="008A408F">
        <w:rPr>
          <w:lang w:val="en-GB"/>
        </w:rPr>
        <w:t xml:space="preserve"> </w:t>
      </w:r>
      <w:r w:rsidR="00CA692B">
        <w:rPr>
          <w:lang w:val="en-GB"/>
        </w:rPr>
        <w:t>predation.</w:t>
      </w:r>
    </w:p>
    <w:p w:rsidR="00946669" w:rsidRPr="008A408F" w:rsidRDefault="00471B7C" w:rsidP="00997AED">
      <w:pPr>
        <w:jc w:val="both"/>
        <w:rPr>
          <w:lang w:val="en-GB"/>
        </w:rPr>
      </w:pPr>
      <w:r w:rsidRPr="008A408F">
        <w:rPr>
          <w:noProof/>
          <w:lang w:val="en-GB" w:eastAsia="en-GB"/>
        </w:rPr>
        <w:drawing>
          <wp:inline distT="0" distB="0" distL="0" distR="0">
            <wp:extent cx="5486400" cy="4599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599940"/>
                    </a:xfrm>
                    <a:prstGeom prst="rect">
                      <a:avLst/>
                    </a:prstGeom>
                  </pic:spPr>
                </pic:pic>
              </a:graphicData>
            </a:graphic>
          </wp:inline>
        </w:drawing>
      </w:r>
    </w:p>
    <w:p w:rsidR="00843DF9" w:rsidRPr="008A408F" w:rsidRDefault="00946669" w:rsidP="00FD30DF">
      <w:pPr>
        <w:jc w:val="both"/>
        <w:rPr>
          <w:sz w:val="22"/>
          <w:szCs w:val="22"/>
          <w:lang w:val="en-GB"/>
        </w:rPr>
      </w:pPr>
      <w:commentRangeStart w:id="359"/>
      <w:r w:rsidRPr="008A408F">
        <w:rPr>
          <w:sz w:val="22"/>
          <w:szCs w:val="22"/>
          <w:lang w:val="en-GB"/>
        </w:rPr>
        <w:t>Figure 6.</w:t>
      </w:r>
      <w:r w:rsidRPr="008A408F">
        <w:rPr>
          <w:b/>
          <w:sz w:val="22"/>
          <w:szCs w:val="22"/>
          <w:lang w:val="en-GB"/>
        </w:rPr>
        <w:t xml:space="preserve"> </w:t>
      </w:r>
      <w:commentRangeEnd w:id="359"/>
      <w:r w:rsidR="002C4B02">
        <w:rPr>
          <w:rStyle w:val="CommentReference"/>
        </w:rPr>
        <w:commentReference w:id="359"/>
      </w:r>
      <w:r w:rsidR="0018355D" w:rsidRPr="008A408F">
        <w:rPr>
          <w:b/>
          <w:sz w:val="22"/>
          <w:szCs w:val="22"/>
          <w:lang w:val="en-GB"/>
        </w:rPr>
        <w:t xml:space="preserve">Site-specific exponential increase in search rates with temperature. </w:t>
      </w:r>
      <w:r w:rsidRPr="008A408F">
        <w:rPr>
          <w:sz w:val="22"/>
          <w:szCs w:val="22"/>
          <w:lang w:val="en-GB"/>
        </w:rPr>
        <w:t>Search rate model</w:t>
      </w:r>
      <w:del w:id="360" w:author="Becca Kordas" w:date="2018-04-26T13:54:00Z">
        <w:r w:rsidRPr="008A408F" w:rsidDel="00347E44">
          <w:rPr>
            <w:sz w:val="22"/>
            <w:szCs w:val="22"/>
            <w:lang w:val="en-GB"/>
          </w:rPr>
          <w:delText>s</w:delText>
        </w:r>
      </w:del>
      <w:r w:rsidRPr="008A408F">
        <w:rPr>
          <w:sz w:val="22"/>
          <w:szCs w:val="22"/>
          <w:lang w:val="en-GB"/>
        </w:rPr>
        <w:t xml:space="preserve"> </w:t>
      </w:r>
      <w:r w:rsidR="008A408F">
        <w:rPr>
          <w:sz w:val="22"/>
          <w:szCs w:val="22"/>
          <w:lang w:val="en-GB"/>
        </w:rPr>
        <w:t>estimate</w:t>
      </w:r>
      <w:r w:rsidRPr="008A408F">
        <w:rPr>
          <w:sz w:val="22"/>
          <w:szCs w:val="22"/>
          <w:lang w:val="en-GB"/>
        </w:rPr>
        <w:t xml:space="preserve">s for </w:t>
      </w:r>
      <w:r w:rsidR="00C91F13" w:rsidRPr="008A408F">
        <w:rPr>
          <w:i/>
          <w:sz w:val="22"/>
          <w:szCs w:val="22"/>
          <w:lang w:val="en-GB"/>
        </w:rPr>
        <w:t>Chironomus</w:t>
      </w:r>
      <w:r w:rsidRPr="008A408F">
        <w:rPr>
          <w:i/>
          <w:sz w:val="22"/>
          <w:szCs w:val="22"/>
          <w:lang w:val="en-GB"/>
        </w:rPr>
        <w:t xml:space="preserve"> </w:t>
      </w:r>
      <w:r w:rsidRPr="008A408F">
        <w:rPr>
          <w:sz w:val="22"/>
          <w:szCs w:val="22"/>
          <w:lang w:val="en-GB"/>
        </w:rPr>
        <w:t>spp</w:t>
      </w:r>
      <w:ins w:id="361" w:author="Miguel Matias" w:date="2018-05-16T18:36:00Z">
        <w:r w:rsidR="002C4B02">
          <w:rPr>
            <w:sz w:val="22"/>
            <w:szCs w:val="22"/>
            <w:lang w:val="en-GB"/>
          </w:rPr>
          <w:t xml:space="preserve"> (top panels)</w:t>
        </w:r>
      </w:ins>
      <w:r w:rsidRPr="008A408F">
        <w:rPr>
          <w:sz w:val="22"/>
          <w:szCs w:val="22"/>
          <w:lang w:val="en-GB"/>
        </w:rPr>
        <w:t xml:space="preserve">. and </w:t>
      </w:r>
      <w:r w:rsidRPr="008A408F">
        <w:rPr>
          <w:i/>
          <w:sz w:val="22"/>
          <w:szCs w:val="22"/>
          <w:lang w:val="en-GB"/>
        </w:rPr>
        <w:t>C. dipterum</w:t>
      </w:r>
      <w:r w:rsidRPr="008A408F">
        <w:rPr>
          <w:sz w:val="22"/>
          <w:szCs w:val="22"/>
          <w:lang w:val="en-GB"/>
        </w:rPr>
        <w:t xml:space="preserve"> </w:t>
      </w:r>
      <w:ins w:id="362" w:author="Miguel Matias" w:date="2018-05-16T18:36:00Z">
        <w:r w:rsidR="002C4B02">
          <w:rPr>
            <w:sz w:val="22"/>
            <w:szCs w:val="22"/>
            <w:lang w:val="en-GB"/>
          </w:rPr>
          <w:t xml:space="preserve">(bottom panels) </w:t>
        </w:r>
      </w:ins>
      <w:r w:rsidRPr="008A408F">
        <w:rPr>
          <w:sz w:val="22"/>
          <w:szCs w:val="22"/>
          <w:lang w:val="en-GB"/>
        </w:rPr>
        <w:t xml:space="preserve">in </w:t>
      </w:r>
      <w:commentRangeStart w:id="363"/>
      <w:r w:rsidR="00471B7C" w:rsidRPr="008A408F">
        <w:rPr>
          <w:sz w:val="22"/>
          <w:szCs w:val="22"/>
          <w:lang w:val="en-GB"/>
        </w:rPr>
        <w:t>cool</w:t>
      </w:r>
      <w:r w:rsidRPr="008A408F">
        <w:rPr>
          <w:sz w:val="22"/>
          <w:szCs w:val="22"/>
          <w:lang w:val="en-GB"/>
        </w:rPr>
        <w:t xml:space="preserve"> Porto or warm </w:t>
      </w:r>
      <w:r w:rsidR="00FD30DF">
        <w:rPr>
          <w:sz w:val="22"/>
          <w:szCs w:val="22"/>
          <w:lang w:val="en-GB"/>
        </w:rPr>
        <w:t>E</w:t>
      </w:r>
      <w:r w:rsidRPr="008A408F">
        <w:rPr>
          <w:sz w:val="22"/>
          <w:szCs w:val="22"/>
          <w:lang w:val="en-GB"/>
        </w:rPr>
        <w:t xml:space="preserve">vora </w:t>
      </w:r>
      <w:commentRangeEnd w:id="363"/>
      <w:r w:rsidR="002C4B02">
        <w:rPr>
          <w:rStyle w:val="CommentReference"/>
        </w:rPr>
        <w:commentReference w:id="363"/>
      </w:r>
      <w:r w:rsidR="00E56EA3">
        <w:rPr>
          <w:sz w:val="22"/>
          <w:szCs w:val="22"/>
          <w:lang w:val="en-GB"/>
        </w:rPr>
        <w:t>increase f</w:t>
      </w:r>
      <w:r w:rsidR="00347E44">
        <w:rPr>
          <w:sz w:val="22"/>
          <w:szCs w:val="22"/>
          <w:lang w:val="en-GB"/>
        </w:rPr>
        <w:t>or all foraging strategies</w:t>
      </w:r>
      <w:r w:rsidRPr="008A408F">
        <w:rPr>
          <w:sz w:val="22"/>
          <w:szCs w:val="22"/>
          <w:lang w:val="en-GB"/>
        </w:rPr>
        <w:t xml:space="preserve"> within the OTR</w:t>
      </w:r>
      <w:r w:rsidR="005933BA" w:rsidRPr="008A408F">
        <w:rPr>
          <w:sz w:val="22"/>
          <w:szCs w:val="22"/>
          <w:lang w:val="en-GB"/>
        </w:rPr>
        <w:t xml:space="preserve"> (</w:t>
      </w:r>
      <w:r w:rsidR="008A408F">
        <w:rPr>
          <w:sz w:val="22"/>
          <w:szCs w:val="22"/>
          <w:lang w:val="en-GB"/>
        </w:rPr>
        <w:t>coloured</w:t>
      </w:r>
      <w:r w:rsidR="005933BA" w:rsidRPr="008A408F">
        <w:rPr>
          <w:sz w:val="22"/>
          <w:szCs w:val="22"/>
          <w:lang w:val="en-GB"/>
        </w:rPr>
        <w:t xml:space="preserve"> area)</w:t>
      </w:r>
      <w:r w:rsidRPr="008A408F">
        <w:rPr>
          <w:sz w:val="22"/>
          <w:szCs w:val="22"/>
          <w:lang w:val="en-GB"/>
        </w:rPr>
        <w:t xml:space="preserve">. </w:t>
      </w:r>
      <w:r w:rsidR="00C91F13" w:rsidRPr="008A408F">
        <w:rPr>
          <w:sz w:val="22"/>
          <w:szCs w:val="22"/>
          <w:lang w:val="en-GB"/>
        </w:rPr>
        <w:t>Thicker</w:t>
      </w:r>
      <w:r w:rsidRPr="008A408F">
        <w:rPr>
          <w:sz w:val="22"/>
          <w:szCs w:val="22"/>
          <w:lang w:val="en-GB"/>
        </w:rPr>
        <w:t xml:space="preserve"> curves correspond to the most biologically relevant model for the interacting pair</w:t>
      </w:r>
      <w:r w:rsidR="00347E44">
        <w:rPr>
          <w:sz w:val="22"/>
          <w:szCs w:val="22"/>
          <w:lang w:val="en-GB"/>
        </w:rPr>
        <w:t>, based on observations of insect movement in nature</w:t>
      </w:r>
      <w:r w:rsidRPr="008A408F">
        <w:rPr>
          <w:sz w:val="22"/>
          <w:szCs w:val="22"/>
          <w:lang w:val="en-GB"/>
        </w:rPr>
        <w:t xml:space="preserve">. </w:t>
      </w:r>
      <w:commentRangeStart w:id="364"/>
      <w:ins w:id="365" w:author="mhasoba" w:date="2018-05-21T14:44:00Z">
        <w:r w:rsidR="001B019B">
          <w:rPr>
            <w:sz w:val="22"/>
            <w:szCs w:val="22"/>
            <w:lang w:val="en-GB"/>
          </w:rPr>
          <w:t>Note that…</w:t>
        </w:r>
        <w:commentRangeEnd w:id="364"/>
        <w:r w:rsidR="001B019B">
          <w:rPr>
            <w:rStyle w:val="CommentReference"/>
          </w:rPr>
          <w:commentReference w:id="364"/>
        </w:r>
      </w:ins>
      <w:r w:rsidR="00843DF9" w:rsidRPr="008A408F">
        <w:rPr>
          <w:sz w:val="22"/>
          <w:szCs w:val="22"/>
          <w:lang w:val="en-GB"/>
        </w:rPr>
        <w:br w:type="page"/>
      </w:r>
    </w:p>
    <w:p w:rsidR="004A3844" w:rsidRPr="008A408F" w:rsidRDefault="004A3844" w:rsidP="00997AED">
      <w:pPr>
        <w:jc w:val="both"/>
        <w:rPr>
          <w:sz w:val="22"/>
          <w:szCs w:val="22"/>
          <w:lang w:val="en-GB"/>
        </w:rPr>
      </w:pPr>
    </w:p>
    <w:p w:rsidR="002E1BA6" w:rsidRPr="008A408F" w:rsidRDefault="0001531A" w:rsidP="00997AED">
      <w:pPr>
        <w:jc w:val="both"/>
        <w:rPr>
          <w:lang w:val="en-GB"/>
        </w:rPr>
      </w:pPr>
      <w:r>
        <w:rPr>
          <w:noProof/>
          <w:lang w:val="en-GB" w:eastAsia="en-GB"/>
        </w:rPr>
        <w:drawing>
          <wp:inline distT="0" distB="0" distL="0" distR="0">
            <wp:extent cx="5486400" cy="2122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7.png"/>
                    <pic:cNvPicPr/>
                  </pic:nvPicPr>
                  <pic:blipFill>
                    <a:blip r:embed="rId15"/>
                    <a:stretch>
                      <a:fillRect/>
                    </a:stretch>
                  </pic:blipFill>
                  <pic:spPr>
                    <a:xfrm>
                      <a:off x="0" y="0"/>
                      <a:ext cx="5486400" cy="2122170"/>
                    </a:xfrm>
                    <a:prstGeom prst="rect">
                      <a:avLst/>
                    </a:prstGeom>
                  </pic:spPr>
                </pic:pic>
              </a:graphicData>
            </a:graphic>
          </wp:inline>
        </w:drawing>
      </w:r>
    </w:p>
    <w:p w:rsidR="002E1BA6" w:rsidRPr="008A408F" w:rsidRDefault="002E1BA6" w:rsidP="00997AED">
      <w:pPr>
        <w:jc w:val="both"/>
        <w:rPr>
          <w:sz w:val="22"/>
          <w:szCs w:val="22"/>
          <w:lang w:val="en-GB"/>
        </w:rPr>
      </w:pPr>
      <w:r w:rsidRPr="008A408F">
        <w:rPr>
          <w:sz w:val="22"/>
          <w:szCs w:val="22"/>
          <w:lang w:val="en-GB"/>
        </w:rPr>
        <w:t xml:space="preserve">Figure 7. </w:t>
      </w:r>
      <w:commentRangeStart w:id="366"/>
      <w:r w:rsidRPr="008A408F">
        <w:rPr>
          <w:b/>
          <w:sz w:val="22"/>
          <w:szCs w:val="22"/>
          <w:lang w:val="en-GB"/>
        </w:rPr>
        <w:t xml:space="preserve">Differences in search rate </w:t>
      </w:r>
      <w:commentRangeStart w:id="367"/>
      <w:r w:rsidR="00E86299">
        <w:rPr>
          <w:b/>
          <w:sz w:val="22"/>
          <w:szCs w:val="22"/>
          <w:lang w:val="en-GB"/>
        </w:rPr>
        <w:t>elevation and steepness</w:t>
      </w:r>
      <w:r w:rsidRPr="008A408F">
        <w:rPr>
          <w:b/>
          <w:sz w:val="22"/>
          <w:szCs w:val="22"/>
          <w:lang w:val="en-GB"/>
        </w:rPr>
        <w:t xml:space="preserve"> </w:t>
      </w:r>
      <w:commentRangeEnd w:id="367"/>
      <w:r w:rsidR="00474566">
        <w:rPr>
          <w:rStyle w:val="CommentReference"/>
        </w:rPr>
        <w:commentReference w:id="367"/>
      </w:r>
      <w:r w:rsidRPr="008A408F">
        <w:rPr>
          <w:b/>
          <w:sz w:val="22"/>
          <w:szCs w:val="22"/>
          <w:lang w:val="en-GB"/>
        </w:rPr>
        <w:t xml:space="preserve">between warm and cold </w:t>
      </w:r>
      <w:commentRangeStart w:id="368"/>
      <w:r w:rsidRPr="008A408F">
        <w:rPr>
          <w:b/>
          <w:sz w:val="22"/>
          <w:szCs w:val="22"/>
          <w:lang w:val="en-GB"/>
        </w:rPr>
        <w:t>acclimated</w:t>
      </w:r>
      <w:r w:rsidR="0018355D" w:rsidRPr="008A408F">
        <w:rPr>
          <w:b/>
          <w:sz w:val="22"/>
          <w:szCs w:val="22"/>
          <w:lang w:val="en-GB"/>
        </w:rPr>
        <w:t xml:space="preserve"> </w:t>
      </w:r>
      <w:commentRangeEnd w:id="368"/>
      <w:r w:rsidR="00BD3D5A">
        <w:rPr>
          <w:rStyle w:val="CommentReference"/>
        </w:rPr>
        <w:commentReference w:id="368"/>
      </w:r>
      <w:r w:rsidR="0018355D" w:rsidRPr="008A408F">
        <w:rPr>
          <w:b/>
          <w:sz w:val="22"/>
          <w:szCs w:val="22"/>
          <w:lang w:val="en-GB"/>
        </w:rPr>
        <w:t>species</w:t>
      </w:r>
      <w:commentRangeEnd w:id="366"/>
      <w:r w:rsidR="00E935CA">
        <w:rPr>
          <w:rStyle w:val="CommentReference"/>
        </w:rPr>
        <w:commentReference w:id="366"/>
      </w:r>
      <w:r w:rsidRPr="008A408F">
        <w:rPr>
          <w:b/>
          <w:sz w:val="22"/>
          <w:szCs w:val="22"/>
          <w:lang w:val="en-GB"/>
        </w:rPr>
        <w:t>.</w:t>
      </w:r>
      <w:r w:rsidRPr="008A408F">
        <w:rPr>
          <w:sz w:val="22"/>
          <w:szCs w:val="22"/>
          <w:lang w:val="en-GB"/>
        </w:rPr>
        <w:t xml:space="preserve"> Search rates for</w:t>
      </w:r>
      <w:r w:rsidR="00261FA7" w:rsidRPr="008A408F">
        <w:rPr>
          <w:sz w:val="22"/>
          <w:szCs w:val="22"/>
          <w:lang w:val="en-GB"/>
        </w:rPr>
        <w:t xml:space="preserve"> </w:t>
      </w:r>
      <w:r w:rsidR="00261FA7" w:rsidRPr="008A408F">
        <w:rPr>
          <w:i/>
          <w:sz w:val="22"/>
          <w:szCs w:val="22"/>
          <w:lang w:val="en-GB"/>
        </w:rPr>
        <w:t>Chironomus</w:t>
      </w:r>
      <w:r w:rsidR="00261FA7" w:rsidRPr="008A408F">
        <w:rPr>
          <w:sz w:val="22"/>
          <w:szCs w:val="22"/>
          <w:lang w:val="en-GB"/>
        </w:rPr>
        <w:t xml:space="preserve"> spp.</w:t>
      </w:r>
      <w:r w:rsidRPr="008A408F">
        <w:rPr>
          <w:i/>
          <w:sz w:val="22"/>
          <w:szCs w:val="22"/>
          <w:lang w:val="en-GB"/>
        </w:rPr>
        <w:t xml:space="preserve"> </w:t>
      </w:r>
      <w:r w:rsidR="00D32683" w:rsidRPr="008A408F">
        <w:rPr>
          <w:sz w:val="22"/>
          <w:szCs w:val="22"/>
          <w:lang w:val="en-GB"/>
        </w:rPr>
        <w:t xml:space="preserve">and </w:t>
      </w:r>
      <w:r w:rsidR="00D32683" w:rsidRPr="008A408F">
        <w:rPr>
          <w:i/>
          <w:sz w:val="22"/>
          <w:szCs w:val="22"/>
          <w:lang w:val="en-GB"/>
        </w:rPr>
        <w:t xml:space="preserve">C. </w:t>
      </w:r>
      <w:r w:rsidR="00035F34" w:rsidRPr="008A408F">
        <w:rPr>
          <w:i/>
          <w:sz w:val="22"/>
          <w:szCs w:val="22"/>
          <w:lang w:val="en-GB"/>
        </w:rPr>
        <w:t>dipterum</w:t>
      </w:r>
      <w:r w:rsidR="00D32683" w:rsidRPr="008A408F">
        <w:rPr>
          <w:i/>
          <w:sz w:val="22"/>
          <w:szCs w:val="22"/>
          <w:lang w:val="en-GB"/>
        </w:rPr>
        <w:t xml:space="preserve"> </w:t>
      </w:r>
      <w:r w:rsidRPr="008A408F">
        <w:rPr>
          <w:sz w:val="22"/>
          <w:szCs w:val="22"/>
          <w:lang w:val="en-GB"/>
        </w:rPr>
        <w:t xml:space="preserve">display an increase in </w:t>
      </w:r>
      <w:r w:rsidR="006C7C1D" w:rsidRPr="008A408F">
        <w:rPr>
          <w:sz w:val="22"/>
          <w:szCs w:val="22"/>
          <w:lang w:val="en-GB"/>
        </w:rPr>
        <w:t xml:space="preserve">both </w:t>
      </w:r>
      <w:r w:rsidRPr="008A408F">
        <w:rPr>
          <w:sz w:val="22"/>
          <w:szCs w:val="22"/>
          <w:lang w:val="en-GB"/>
        </w:rPr>
        <w:t xml:space="preserve">elevation </w:t>
      </w:r>
      <w:r w:rsidR="006C7C1D" w:rsidRPr="008A408F">
        <w:rPr>
          <w:sz w:val="22"/>
          <w:szCs w:val="22"/>
          <w:lang w:val="en-GB"/>
        </w:rPr>
        <w:t xml:space="preserve">and </w:t>
      </w:r>
      <w:r w:rsidR="00E86299">
        <w:rPr>
          <w:sz w:val="22"/>
          <w:szCs w:val="22"/>
          <w:lang w:val="en-GB"/>
        </w:rPr>
        <w:t>steepness</w:t>
      </w:r>
      <w:r w:rsidR="006C7C1D" w:rsidRPr="008A408F">
        <w:rPr>
          <w:sz w:val="22"/>
          <w:szCs w:val="22"/>
          <w:lang w:val="en-GB"/>
        </w:rPr>
        <w:t xml:space="preserve"> </w:t>
      </w:r>
      <w:r w:rsidRPr="008A408F">
        <w:rPr>
          <w:sz w:val="22"/>
          <w:szCs w:val="22"/>
          <w:lang w:val="en-GB"/>
        </w:rPr>
        <w:t>for all strategies</w:t>
      </w:r>
      <w:r w:rsidR="005B68DF" w:rsidRPr="008A408F">
        <w:rPr>
          <w:sz w:val="22"/>
          <w:szCs w:val="22"/>
          <w:lang w:val="en-GB"/>
        </w:rPr>
        <w:t xml:space="preserve"> adapt</w:t>
      </w:r>
      <w:r w:rsidR="004A5E45" w:rsidRPr="008A408F">
        <w:rPr>
          <w:sz w:val="22"/>
          <w:szCs w:val="22"/>
          <w:lang w:val="en-GB"/>
        </w:rPr>
        <w:t>ed</w:t>
      </w:r>
      <w:r w:rsidR="00261FA7" w:rsidRPr="008A408F">
        <w:rPr>
          <w:sz w:val="22"/>
          <w:szCs w:val="22"/>
          <w:lang w:val="en-GB"/>
        </w:rPr>
        <w:t xml:space="preserve"> to a warm site</w:t>
      </w:r>
      <w:r w:rsidRPr="008A408F">
        <w:rPr>
          <w:sz w:val="22"/>
          <w:szCs w:val="22"/>
          <w:lang w:val="en-GB"/>
        </w:rPr>
        <w:t>.</w:t>
      </w:r>
      <w:r w:rsidR="00261FA7" w:rsidRPr="008A408F">
        <w:rPr>
          <w:sz w:val="22"/>
          <w:szCs w:val="22"/>
          <w:lang w:val="en-GB"/>
        </w:rPr>
        <w:t xml:space="preserve"> </w:t>
      </w:r>
      <w:r w:rsidR="00A83C61">
        <w:rPr>
          <w:sz w:val="22"/>
          <w:szCs w:val="22"/>
          <w:lang w:val="en-GB"/>
        </w:rPr>
        <w:t xml:space="preserve">Values were calculated by </w:t>
      </w:r>
      <w:commentRangeStart w:id="369"/>
      <w:r w:rsidR="00A83C61">
        <w:rPr>
          <w:sz w:val="22"/>
          <w:szCs w:val="22"/>
          <w:lang w:val="en-GB"/>
        </w:rPr>
        <w:t xml:space="preserve">subtracting parameter estimate values </w:t>
      </w:r>
      <w:commentRangeEnd w:id="369"/>
      <w:r w:rsidR="003D1901">
        <w:rPr>
          <w:rStyle w:val="CommentReference"/>
        </w:rPr>
        <w:commentReference w:id="369"/>
      </w:r>
      <w:r w:rsidR="00A83C61">
        <w:rPr>
          <w:sz w:val="22"/>
          <w:szCs w:val="22"/>
          <w:lang w:val="en-GB"/>
        </w:rPr>
        <w:t xml:space="preserve">for </w:t>
      </w:r>
      <w:commentRangeStart w:id="370"/>
      <w:r w:rsidR="00A83C61">
        <w:rPr>
          <w:sz w:val="22"/>
          <w:szCs w:val="22"/>
          <w:lang w:val="en-GB"/>
        </w:rPr>
        <w:t xml:space="preserve">cool Porto </w:t>
      </w:r>
      <w:commentRangeEnd w:id="370"/>
      <w:r w:rsidR="002B278D">
        <w:rPr>
          <w:rStyle w:val="CommentReference"/>
        </w:rPr>
        <w:commentReference w:id="370"/>
      </w:r>
      <w:r w:rsidR="00A83C61">
        <w:rPr>
          <w:sz w:val="22"/>
          <w:szCs w:val="22"/>
          <w:lang w:val="en-GB"/>
        </w:rPr>
        <w:t xml:space="preserve">to those from warm Evora. Error bars represent </w:t>
      </w:r>
      <w:commentRangeStart w:id="371"/>
      <w:r w:rsidR="00A83C61">
        <w:rPr>
          <w:sz w:val="22"/>
          <w:szCs w:val="22"/>
          <w:lang w:val="en-GB"/>
        </w:rPr>
        <w:t>95% confidence intervals.</w:t>
      </w:r>
      <w:r w:rsidR="00E456E1">
        <w:rPr>
          <w:sz w:val="22"/>
          <w:szCs w:val="22"/>
          <w:lang w:val="en-GB"/>
        </w:rPr>
        <w:t xml:space="preserve"> </w:t>
      </w:r>
      <w:commentRangeEnd w:id="371"/>
      <w:r w:rsidR="002B278D">
        <w:rPr>
          <w:rStyle w:val="CommentReference"/>
        </w:rPr>
        <w:commentReference w:id="371"/>
      </w:r>
      <w:r w:rsidR="00E456E1">
        <w:rPr>
          <w:sz w:val="22"/>
          <w:szCs w:val="22"/>
          <w:lang w:val="en-GB"/>
        </w:rPr>
        <w:t>Arrow indicates a positive change.</w:t>
      </w:r>
    </w:p>
    <w:p w:rsidR="00843DF9" w:rsidRPr="008A408F" w:rsidRDefault="00843DF9" w:rsidP="00997AED">
      <w:pPr>
        <w:jc w:val="both"/>
        <w:rPr>
          <w:sz w:val="22"/>
          <w:szCs w:val="22"/>
          <w:lang w:val="en-GB"/>
        </w:rPr>
      </w:pPr>
    </w:p>
    <w:p w:rsidR="00416353" w:rsidRPr="008A408F" w:rsidRDefault="00416353" w:rsidP="00997AED">
      <w:pPr>
        <w:jc w:val="both"/>
        <w:rPr>
          <w:b/>
          <w:lang w:val="en-GB"/>
        </w:rPr>
      </w:pPr>
      <w:commentRangeStart w:id="372"/>
      <w:r w:rsidRPr="008A408F">
        <w:rPr>
          <w:b/>
          <w:sz w:val="38"/>
          <w:szCs w:val="38"/>
          <w:lang w:val="en-GB"/>
        </w:rPr>
        <w:t>Discussion</w:t>
      </w:r>
      <w:commentRangeEnd w:id="372"/>
      <w:r w:rsidR="003F1F95">
        <w:rPr>
          <w:rStyle w:val="CommentReference"/>
        </w:rPr>
        <w:commentReference w:id="372"/>
      </w:r>
    </w:p>
    <w:p w:rsidR="003E7838" w:rsidRDefault="00E935CA" w:rsidP="00997AED">
      <w:pPr>
        <w:ind w:firstLine="720"/>
        <w:jc w:val="both"/>
        <w:rPr>
          <w:lang w:val="en-GB"/>
        </w:rPr>
      </w:pPr>
      <w:r>
        <w:rPr>
          <w:lang w:val="en-GB"/>
        </w:rPr>
        <w:t>W</w:t>
      </w:r>
      <w:r w:rsidR="00EE301F" w:rsidRPr="008A408F">
        <w:rPr>
          <w:lang w:val="en-GB"/>
        </w:rPr>
        <w:t xml:space="preserve">e </w:t>
      </w:r>
      <w:ins w:id="373" w:author="mhasoba" w:date="2018-05-21T13:54:00Z">
        <w:r w:rsidR="00311B54">
          <w:rPr>
            <w:lang w:val="en-GB"/>
          </w:rPr>
          <w:t xml:space="preserve">have </w:t>
        </w:r>
      </w:ins>
      <w:r w:rsidR="006B0DCE" w:rsidRPr="008A408F">
        <w:rPr>
          <w:lang w:val="en-GB"/>
        </w:rPr>
        <w:t>identif</w:t>
      </w:r>
      <w:r w:rsidR="009D25F3">
        <w:rPr>
          <w:lang w:val="en-GB"/>
        </w:rPr>
        <w:t>ied</w:t>
      </w:r>
      <w:r w:rsidR="006B0DCE" w:rsidRPr="008A408F">
        <w:rPr>
          <w:lang w:val="en-GB"/>
        </w:rPr>
        <w:t xml:space="preserve"> patterns of metabolic adaptation to new </w:t>
      </w:r>
      <w:r w:rsidR="00CD2799">
        <w:rPr>
          <w:lang w:val="en-GB"/>
        </w:rPr>
        <w:t>environmental conditions</w:t>
      </w:r>
      <w:ins w:id="374" w:author="mhasoba" w:date="2018-05-21T13:54:00Z">
        <w:r w:rsidR="00D6419B">
          <w:rPr>
            <w:lang w:val="en-GB"/>
          </w:rPr>
          <w:t>,</w:t>
        </w:r>
      </w:ins>
      <w:r w:rsidR="006B0DCE" w:rsidRPr="008A408F">
        <w:rPr>
          <w:lang w:val="en-GB"/>
        </w:rPr>
        <w:t xml:space="preserve"> and </w:t>
      </w:r>
      <w:del w:id="375" w:author="mhasoba" w:date="2018-05-21T13:54:00Z">
        <w:r w:rsidR="006B0DCE" w:rsidRPr="008A408F" w:rsidDel="00D6419B">
          <w:rPr>
            <w:lang w:val="en-GB"/>
          </w:rPr>
          <w:delText>explore</w:delText>
        </w:r>
        <w:r w:rsidR="009D25F3" w:rsidDel="00D6419B">
          <w:rPr>
            <w:lang w:val="en-GB"/>
          </w:rPr>
          <w:delText>d</w:delText>
        </w:r>
        <w:r w:rsidR="006B0DCE" w:rsidRPr="008A408F" w:rsidDel="00D6419B">
          <w:rPr>
            <w:lang w:val="en-GB"/>
          </w:rPr>
          <w:delText xml:space="preserve"> </w:delText>
        </w:r>
      </w:del>
      <w:ins w:id="376" w:author="mhasoba" w:date="2018-05-21T13:54:00Z">
        <w:r w:rsidR="00D6419B">
          <w:rPr>
            <w:lang w:val="en-GB"/>
          </w:rPr>
          <w:t>modelled</w:t>
        </w:r>
        <w:r w:rsidR="00D6419B" w:rsidRPr="008A408F">
          <w:rPr>
            <w:lang w:val="en-GB"/>
          </w:rPr>
          <w:t xml:space="preserve"> </w:t>
        </w:r>
      </w:ins>
      <w:r w:rsidR="006B0DCE" w:rsidRPr="008A408F">
        <w:rPr>
          <w:lang w:val="en-GB"/>
        </w:rPr>
        <w:t xml:space="preserve">how </w:t>
      </w:r>
      <w:ins w:id="377" w:author="mhasoba" w:date="2018-05-21T13:54:00Z">
        <w:r w:rsidR="00D6419B">
          <w:rPr>
            <w:lang w:val="en-GB"/>
          </w:rPr>
          <w:t xml:space="preserve">these </w:t>
        </w:r>
      </w:ins>
      <w:del w:id="378" w:author="mhasoba" w:date="2018-05-21T13:54:00Z">
        <w:r w:rsidR="006B0DCE" w:rsidRPr="008A408F" w:rsidDel="006246AB">
          <w:rPr>
            <w:lang w:val="en-GB"/>
          </w:rPr>
          <w:delText xml:space="preserve">changes in metabolic rates </w:delText>
        </w:r>
      </w:del>
      <w:r w:rsidR="006B0DCE" w:rsidRPr="008A408F">
        <w:rPr>
          <w:lang w:val="en-GB"/>
        </w:rPr>
        <w:t xml:space="preserve">scale up to </w:t>
      </w:r>
      <w:ins w:id="379" w:author="mhasoba" w:date="2018-05-21T13:55:00Z">
        <w:r w:rsidR="00D822FC">
          <w:rPr>
            <w:lang w:val="en-GB"/>
          </w:rPr>
          <w:t>differences in the temperature d</w:t>
        </w:r>
        <w:r w:rsidR="00BD38DF">
          <w:rPr>
            <w:lang w:val="en-GB"/>
          </w:rPr>
          <w:t>e</w:t>
        </w:r>
        <w:r w:rsidR="00D822FC">
          <w:rPr>
            <w:lang w:val="en-GB"/>
          </w:rPr>
          <w:t>pende</w:t>
        </w:r>
        <w:r w:rsidR="00BD38DF">
          <w:rPr>
            <w:lang w:val="en-GB"/>
          </w:rPr>
          <w:t>n</w:t>
        </w:r>
        <w:r w:rsidR="00D822FC">
          <w:rPr>
            <w:lang w:val="en-GB"/>
          </w:rPr>
          <w:t xml:space="preserve">ce of </w:t>
        </w:r>
        <w:r w:rsidR="00027882">
          <w:rPr>
            <w:lang w:val="en-GB"/>
          </w:rPr>
          <w:t xml:space="preserve">body </w:t>
        </w:r>
      </w:ins>
      <w:r w:rsidR="006B0DCE" w:rsidRPr="008A408F">
        <w:rPr>
          <w:lang w:val="en-GB"/>
        </w:rPr>
        <w:t>velocity and species interaction</w:t>
      </w:r>
      <w:ins w:id="380" w:author="mhasoba" w:date="2018-05-21T14:51:00Z">
        <w:r w:rsidR="00A368A9">
          <w:rPr>
            <w:lang w:val="en-GB"/>
          </w:rPr>
          <w:t xml:space="preserve"> rates</w:t>
        </w:r>
      </w:ins>
      <w:del w:id="381" w:author="mhasoba" w:date="2018-05-21T14:51:00Z">
        <w:r w:rsidR="006B0DCE" w:rsidRPr="008A408F" w:rsidDel="00A368A9">
          <w:rPr>
            <w:lang w:val="en-GB"/>
          </w:rPr>
          <w:delText>s</w:delText>
        </w:r>
      </w:del>
      <w:r w:rsidR="006B0DCE" w:rsidRPr="008A408F">
        <w:rPr>
          <w:lang w:val="en-GB"/>
        </w:rPr>
        <w:t xml:space="preserve">. </w:t>
      </w:r>
      <w:r w:rsidR="00E456E1">
        <w:rPr>
          <w:lang w:val="en-GB"/>
        </w:rPr>
        <w:t xml:space="preserve">We </w:t>
      </w:r>
      <w:del w:id="382" w:author="mhasoba" w:date="2018-05-21T13:55:00Z">
        <w:r w:rsidR="00E456E1" w:rsidDel="007672BA">
          <w:rPr>
            <w:lang w:val="en-GB"/>
          </w:rPr>
          <w:delText>f</w:delText>
        </w:r>
        <w:r w:rsidR="009D25F3" w:rsidDel="007672BA">
          <w:rPr>
            <w:lang w:val="en-GB"/>
          </w:rPr>
          <w:delText>ou</w:delText>
        </w:r>
        <w:r w:rsidR="00E456E1" w:rsidDel="007672BA">
          <w:rPr>
            <w:lang w:val="en-GB"/>
          </w:rPr>
          <w:delText xml:space="preserve">nd </w:delText>
        </w:r>
      </w:del>
      <w:ins w:id="383" w:author="mhasoba" w:date="2018-05-21T13:55:00Z">
        <w:r w:rsidR="007672BA">
          <w:rPr>
            <w:lang w:val="en-GB"/>
          </w:rPr>
          <w:t>find</w:t>
        </w:r>
        <w:r w:rsidR="0026332A">
          <w:rPr>
            <w:lang w:val="en-GB"/>
          </w:rPr>
          <w:t xml:space="preserve"> </w:t>
        </w:r>
      </w:ins>
      <w:r w:rsidR="00E456E1">
        <w:rPr>
          <w:lang w:val="en-GB"/>
        </w:rPr>
        <w:t>support for both hypothetic</w:t>
      </w:r>
      <w:ins w:id="384" w:author="mhasoba" w:date="2018-05-21T13:55:00Z">
        <w:r w:rsidR="000D6DF7">
          <w:rPr>
            <w:lang w:val="en-GB"/>
          </w:rPr>
          <w:t>al</w:t>
        </w:r>
      </w:ins>
      <w:r w:rsidR="00E456E1">
        <w:rPr>
          <w:lang w:val="en-GB"/>
        </w:rPr>
        <w:t xml:space="preserve"> adaptation scenarios (</w:t>
      </w:r>
      <w:commentRangeStart w:id="385"/>
      <w:r w:rsidR="00E456E1">
        <w:rPr>
          <w:lang w:val="en-GB"/>
        </w:rPr>
        <w:t xml:space="preserve">vertical displacement </w:t>
      </w:r>
      <w:commentRangeEnd w:id="385"/>
      <w:r w:rsidR="003D1901">
        <w:rPr>
          <w:rStyle w:val="CommentReference"/>
        </w:rPr>
        <w:commentReference w:id="385"/>
      </w:r>
      <w:r w:rsidR="00E456E1">
        <w:rPr>
          <w:lang w:val="en-GB"/>
        </w:rPr>
        <w:t xml:space="preserve">and change in steepness) of biological rate temperature curves with increasing environmental temperatures. </w:t>
      </w:r>
      <w:del w:id="386" w:author="Miguel Matias" w:date="2018-05-16T17:56:00Z">
        <w:r w:rsidR="00E456E1" w:rsidDel="003D1901">
          <w:rPr>
            <w:lang w:val="en-GB"/>
          </w:rPr>
          <w:delText>C</w:delText>
        </w:r>
      </w:del>
      <w:ins w:id="387" w:author="Miguel Matias" w:date="2018-05-16T17:56:00Z">
        <w:r w:rsidR="003D1901">
          <w:rPr>
            <w:lang w:val="en-GB"/>
          </w:rPr>
          <w:t xml:space="preserve">By estimating velocity using </w:t>
        </w:r>
      </w:ins>
      <w:del w:id="388" w:author="Miguel Matias" w:date="2018-05-16T17:56:00Z">
        <w:r w:rsidR="00E456E1" w:rsidDel="003D1901">
          <w:rPr>
            <w:lang w:val="en-GB"/>
          </w:rPr>
          <w:delText>onverting</w:delText>
        </w:r>
      </w:del>
      <w:r w:rsidR="00E456E1">
        <w:rPr>
          <w:lang w:val="en-GB"/>
        </w:rPr>
        <w:t xml:space="preserve"> respiration rates</w:t>
      </w:r>
      <w:ins w:id="389" w:author="Miguel Matias" w:date="2018-05-16T17:56:00Z">
        <w:r w:rsidR="003D1901">
          <w:rPr>
            <w:lang w:val="en-GB"/>
          </w:rPr>
          <w:t xml:space="preserve">, </w:t>
        </w:r>
      </w:ins>
      <w:del w:id="390" w:author="Miguel Matias" w:date="2018-05-16T17:56:00Z">
        <w:r w:rsidR="00E456E1" w:rsidDel="003D1901">
          <w:rPr>
            <w:lang w:val="en-GB"/>
          </w:rPr>
          <w:delText xml:space="preserve"> to velocity </w:delText>
        </w:r>
      </w:del>
      <w:r w:rsidR="00E456E1">
        <w:rPr>
          <w:lang w:val="en-GB"/>
        </w:rPr>
        <w:t>we show</w:t>
      </w:r>
      <w:del w:id="391" w:author="mhasoba" w:date="2018-05-21T13:55:00Z">
        <w:r w:rsidR="009D25F3" w:rsidDel="002C4187">
          <w:rPr>
            <w:lang w:val="en-GB"/>
          </w:rPr>
          <w:delText>ed</w:delText>
        </w:r>
      </w:del>
      <w:r w:rsidR="00E456E1">
        <w:rPr>
          <w:lang w:val="en-GB"/>
        </w:rPr>
        <w:t xml:space="preserve"> that the predator-prey pairs in this system are currently mismatched in their relative performance, that this mismatch changes with environmental conditions and that it is specific to each pair. Finally</w:t>
      </w:r>
      <w:r w:rsidR="009D25F3">
        <w:rPr>
          <w:lang w:val="en-GB"/>
        </w:rPr>
        <w:t>,</w:t>
      </w:r>
      <w:r w:rsidR="00E456E1">
        <w:rPr>
          <w:lang w:val="en-GB"/>
        </w:rPr>
        <w:t xml:space="preserve"> we show</w:t>
      </w:r>
      <w:del w:id="392" w:author="mhasoba" w:date="2018-05-21T13:55:00Z">
        <w:r w:rsidR="009D25F3" w:rsidDel="00FC6289">
          <w:rPr>
            <w:lang w:val="en-GB"/>
          </w:rPr>
          <w:delText>ed</w:delText>
        </w:r>
      </w:del>
      <w:r w:rsidR="00E456E1">
        <w:rPr>
          <w:lang w:val="en-GB"/>
        </w:rPr>
        <w:t xml:space="preserve"> that as biological rates increase</w:t>
      </w:r>
      <w:del w:id="393" w:author="mhasoba" w:date="2018-05-21T13:56:00Z">
        <w:r w:rsidR="009D25F3" w:rsidDel="00B76D27">
          <w:rPr>
            <w:lang w:val="en-GB"/>
          </w:rPr>
          <w:delText>d</w:delText>
        </w:r>
      </w:del>
      <w:r w:rsidR="00E456E1">
        <w:rPr>
          <w:lang w:val="en-GB"/>
        </w:rPr>
        <w:t xml:space="preserve"> with temperatures, </w:t>
      </w:r>
      <w:ins w:id="394" w:author="mhasoba" w:date="2018-05-21T13:56:00Z">
        <w:r w:rsidR="00140A2A">
          <w:rPr>
            <w:lang w:val="en-GB"/>
          </w:rPr>
          <w:t>ex</w:t>
        </w:r>
        <w:r w:rsidR="004641C4">
          <w:rPr>
            <w:lang w:val="en-GB"/>
          </w:rPr>
          <w:t>p</w:t>
        </w:r>
        <w:r w:rsidR="00140A2A">
          <w:rPr>
            <w:lang w:val="en-GB"/>
          </w:rPr>
          <w:t xml:space="preserve">ected </w:t>
        </w:r>
      </w:ins>
      <w:r w:rsidR="00E456E1">
        <w:rPr>
          <w:lang w:val="en-GB"/>
        </w:rPr>
        <w:t>search rates increase</w:t>
      </w:r>
      <w:del w:id="395" w:author="mhasoba" w:date="2018-05-21T13:56:00Z">
        <w:r w:rsidR="009D25F3" w:rsidDel="009646C4">
          <w:rPr>
            <w:lang w:val="en-GB"/>
          </w:rPr>
          <w:delText>d</w:delText>
        </w:r>
      </w:del>
      <w:r w:rsidR="00E456E1">
        <w:rPr>
          <w:lang w:val="en-GB"/>
        </w:rPr>
        <w:t xml:space="preserve"> in both elevation and steepness, strengthening predator-prey dynamics in warmer conditions.</w:t>
      </w:r>
    </w:p>
    <w:p w:rsidR="009D25F3" w:rsidRPr="00783A0D" w:rsidRDefault="009D25F3" w:rsidP="00997AED">
      <w:pPr>
        <w:ind w:firstLine="720"/>
        <w:jc w:val="both"/>
        <w:rPr>
          <w:ins w:id="396" w:author="Becca Kordas" w:date="2018-04-26T14:56:00Z"/>
          <w:lang w:val="en-GB"/>
        </w:rPr>
      </w:pPr>
      <w:r w:rsidRPr="008A408F">
        <w:rPr>
          <w:i/>
          <w:lang w:val="en-GB"/>
        </w:rPr>
        <w:t>S. striolatum</w:t>
      </w:r>
      <w:r>
        <w:rPr>
          <w:i/>
          <w:lang w:val="en-GB"/>
        </w:rPr>
        <w:t xml:space="preserve"> </w:t>
      </w:r>
      <w:r>
        <w:rPr>
          <w:lang w:val="en-GB"/>
        </w:rPr>
        <w:t xml:space="preserve">and </w:t>
      </w:r>
      <w:r>
        <w:rPr>
          <w:i/>
          <w:lang w:val="en-GB"/>
        </w:rPr>
        <w:t xml:space="preserve">Chironomus </w:t>
      </w:r>
      <w:r>
        <w:rPr>
          <w:lang w:val="en-GB"/>
        </w:rPr>
        <w:t xml:space="preserve">spp. displayed a vertical shift in respiration TPCs alone with no variation in activation energies. </w:t>
      </w:r>
      <w:r>
        <w:rPr>
          <w:i/>
          <w:lang w:val="en-GB"/>
        </w:rPr>
        <w:t xml:space="preserve">C. dipterum </w:t>
      </w:r>
      <w:r>
        <w:rPr>
          <w:lang w:val="en-GB"/>
        </w:rPr>
        <w:t xml:space="preserve">curves showed both a change in elevation and in steepness with significant changes in </w:t>
      </w:r>
      <w:r>
        <w:rPr>
          <w:i/>
          <w:lang w:val="en-GB"/>
        </w:rPr>
        <w:t>E</w:t>
      </w:r>
      <w:r w:rsidRPr="009D25F3">
        <w:rPr>
          <w:i/>
          <w:vertAlign w:val="subscript"/>
          <w:lang w:val="en-GB"/>
        </w:rPr>
        <w:t>a</w:t>
      </w:r>
      <w:r>
        <w:rPr>
          <w:lang w:val="en-GB"/>
        </w:rPr>
        <w:t xml:space="preserve">. Changes in the elevation parameter, </w:t>
      </w:r>
      <w:r>
        <w:rPr>
          <w:i/>
          <w:lang w:val="en-GB"/>
        </w:rPr>
        <w:t>b</w:t>
      </w:r>
      <w:r w:rsidRPr="009D25F3">
        <w:rPr>
          <w:i/>
          <w:vertAlign w:val="subscript"/>
          <w:lang w:val="en-GB"/>
        </w:rPr>
        <w:t>0</w:t>
      </w:r>
      <w:r>
        <w:rPr>
          <w:lang w:val="en-GB"/>
        </w:rPr>
        <w:t>,</w:t>
      </w:r>
      <w:r>
        <w:rPr>
          <w:i/>
          <w:lang w:val="en-GB"/>
        </w:rPr>
        <w:t xml:space="preserve"> </w:t>
      </w:r>
      <w:r>
        <w:rPr>
          <w:lang w:val="en-GB"/>
        </w:rPr>
        <w:t xml:space="preserve">were consistent between </w:t>
      </w:r>
      <w:r w:rsidRPr="008A408F">
        <w:rPr>
          <w:i/>
          <w:lang w:val="en-GB"/>
        </w:rPr>
        <w:t>S. striolatum</w:t>
      </w:r>
      <w:r>
        <w:rPr>
          <w:i/>
          <w:lang w:val="en-GB"/>
        </w:rPr>
        <w:t xml:space="preserve"> </w:t>
      </w:r>
      <w:r>
        <w:rPr>
          <w:lang w:val="en-GB"/>
        </w:rPr>
        <w:t xml:space="preserve">and </w:t>
      </w:r>
      <w:r>
        <w:rPr>
          <w:i/>
          <w:lang w:val="en-GB"/>
        </w:rPr>
        <w:t xml:space="preserve">C. dipterum </w:t>
      </w:r>
      <w:r>
        <w:rPr>
          <w:lang w:val="en-GB"/>
        </w:rPr>
        <w:t xml:space="preserve">with hotter sites having significantly higher values. These results </w:t>
      </w:r>
      <w:del w:id="397" w:author="mhasoba" w:date="2018-05-21T13:56:00Z">
        <w:r w:rsidDel="00541C51">
          <w:rPr>
            <w:lang w:val="en-GB"/>
          </w:rPr>
          <w:delText>show</w:delText>
        </w:r>
        <w:r w:rsidR="00783A0D" w:rsidDel="00541C51">
          <w:rPr>
            <w:lang w:val="en-GB"/>
          </w:rPr>
          <w:delText>ed</w:delText>
        </w:r>
        <w:r w:rsidDel="00541C51">
          <w:rPr>
            <w:lang w:val="en-GB"/>
          </w:rPr>
          <w:delText xml:space="preserve"> </w:delText>
        </w:r>
      </w:del>
      <w:r>
        <w:rPr>
          <w:lang w:val="en-GB"/>
        </w:rPr>
        <w:t xml:space="preserve">support for both adaptation </w:t>
      </w:r>
      <w:commentRangeStart w:id="398"/>
      <w:r>
        <w:rPr>
          <w:lang w:val="en-GB"/>
        </w:rPr>
        <w:t>scenarios</w:t>
      </w:r>
      <w:del w:id="399" w:author="mhasoba" w:date="2018-05-21T13:56:00Z">
        <w:r w:rsidDel="009774B5">
          <w:rPr>
            <w:lang w:val="en-GB"/>
          </w:rPr>
          <w:delText xml:space="preserve"> suggested</w:delText>
        </w:r>
        <w:commentRangeEnd w:id="398"/>
        <w:r w:rsidR="003D1901" w:rsidDel="009774B5">
          <w:rPr>
            <w:rStyle w:val="CommentReference"/>
          </w:rPr>
          <w:commentReference w:id="398"/>
        </w:r>
      </w:del>
      <w:r w:rsidR="00783A0D">
        <w:rPr>
          <w:lang w:val="en-GB"/>
        </w:rPr>
        <w:t>,</w:t>
      </w:r>
      <w:r>
        <w:rPr>
          <w:lang w:val="en-GB"/>
        </w:rPr>
        <w:t xml:space="preserve"> with </w:t>
      </w:r>
      <w:r w:rsidRPr="008A408F">
        <w:rPr>
          <w:i/>
          <w:lang w:val="en-GB"/>
        </w:rPr>
        <w:t>S. striolatum</w:t>
      </w:r>
      <w:r>
        <w:rPr>
          <w:i/>
          <w:lang w:val="en-GB"/>
        </w:rPr>
        <w:t xml:space="preserve"> </w:t>
      </w:r>
      <w:r>
        <w:rPr>
          <w:lang w:val="en-GB"/>
        </w:rPr>
        <w:t xml:space="preserve">and </w:t>
      </w:r>
      <w:r>
        <w:rPr>
          <w:i/>
          <w:lang w:val="en-GB"/>
        </w:rPr>
        <w:t xml:space="preserve">Chironomus </w:t>
      </w:r>
      <w:r>
        <w:rPr>
          <w:lang w:val="en-GB"/>
        </w:rPr>
        <w:t xml:space="preserve">spp. fitting scenario 1A alone and </w:t>
      </w:r>
      <w:r>
        <w:rPr>
          <w:i/>
          <w:lang w:val="en-GB"/>
        </w:rPr>
        <w:t xml:space="preserve">C. dipterum </w:t>
      </w:r>
      <w:del w:id="400" w:author="mhasoba" w:date="2018-05-21T13:56:00Z">
        <w:r w:rsidDel="00ED3FF1">
          <w:rPr>
            <w:lang w:val="en-GB"/>
          </w:rPr>
          <w:delText xml:space="preserve">fitting </w:delText>
        </w:r>
      </w:del>
      <w:ins w:id="401" w:author="mhasoba" w:date="2018-05-21T13:56:00Z">
        <w:r w:rsidR="00ED3FF1">
          <w:rPr>
            <w:lang w:val="en-GB"/>
          </w:rPr>
          <w:t xml:space="preserve">matching </w:t>
        </w:r>
      </w:ins>
      <w:r>
        <w:rPr>
          <w:lang w:val="en-GB"/>
        </w:rPr>
        <w:t xml:space="preserve">a combination of </w:t>
      </w:r>
      <w:del w:id="402" w:author="mhasoba" w:date="2018-05-21T13:56:00Z">
        <w:r w:rsidDel="00BD47DF">
          <w:rPr>
            <w:lang w:val="en-GB"/>
          </w:rPr>
          <w:delText xml:space="preserve">both </w:delText>
        </w:r>
      </w:del>
      <w:ins w:id="403" w:author="mhasoba" w:date="2018-05-21T13:56:00Z">
        <w:r w:rsidR="003906C7">
          <w:rPr>
            <w:lang w:val="en-GB"/>
          </w:rPr>
          <w:t xml:space="preserve">Fig. </w:t>
        </w:r>
      </w:ins>
      <w:r>
        <w:rPr>
          <w:lang w:val="en-GB"/>
        </w:rPr>
        <w:t xml:space="preserve">1A&amp;B. </w:t>
      </w:r>
      <w:r w:rsidR="00D21882">
        <w:rPr>
          <w:lang w:val="en-GB"/>
        </w:rPr>
        <w:t xml:space="preserve">Higher temperatures experienced in warmer environments pose increased stress on species physiology via increased demand for ATP production (Clarke, 2003). Mechanisms such as a vertical shift in the entire curve provide an increase in oxygen availability for a species at all temperatures throughout the OTR (Angilletta, 2009; Kingsolver, 2009). </w:t>
      </w:r>
      <w:commentRangeStart w:id="404"/>
      <w:r w:rsidR="00D21882">
        <w:rPr>
          <w:lang w:val="en-GB"/>
        </w:rPr>
        <w:t>However, such adaptation can only be pushed within the limits of an organism</w:t>
      </w:r>
      <w:ins w:id="405" w:author="mhasoba" w:date="2018-05-21T14:53:00Z">
        <w:r w:rsidR="00EA2C1E">
          <w:rPr>
            <w:lang w:val="en-GB"/>
          </w:rPr>
          <w:t>’s</w:t>
        </w:r>
      </w:ins>
      <w:r w:rsidR="00D21882">
        <w:rPr>
          <w:lang w:val="en-GB"/>
        </w:rPr>
        <w:t xml:space="preserve"> physiological plasticity and some environmental temperatures may be too much for a species to cope with, as is the case for warm</w:t>
      </w:r>
      <w:r w:rsidR="00783A0D">
        <w:rPr>
          <w:lang w:val="en-GB"/>
        </w:rPr>
        <w:t xml:space="preserve"> site</w:t>
      </w:r>
      <w:r w:rsidR="00D21882">
        <w:rPr>
          <w:lang w:val="en-GB"/>
        </w:rPr>
        <w:t xml:space="preserve"> </w:t>
      </w:r>
      <w:r w:rsidR="00D21882">
        <w:rPr>
          <w:i/>
          <w:lang w:val="en-GB"/>
        </w:rPr>
        <w:t xml:space="preserve">Chironomus </w:t>
      </w:r>
      <w:r w:rsidR="00D21882">
        <w:rPr>
          <w:lang w:val="en-GB"/>
        </w:rPr>
        <w:t>spp. here</w:t>
      </w:r>
      <w:r w:rsidR="00783A0D">
        <w:rPr>
          <w:lang w:val="en-GB"/>
        </w:rPr>
        <w:t xml:space="preserve"> but not </w:t>
      </w:r>
      <w:r w:rsidR="00783A0D">
        <w:rPr>
          <w:i/>
          <w:lang w:val="en-GB"/>
        </w:rPr>
        <w:t>S. striolatum</w:t>
      </w:r>
      <w:r w:rsidR="00783A0D">
        <w:rPr>
          <w:lang w:val="en-GB"/>
        </w:rPr>
        <w:t>.</w:t>
      </w:r>
      <w:commentRangeEnd w:id="404"/>
      <w:r w:rsidR="00EA2C1E">
        <w:rPr>
          <w:rStyle w:val="CommentReference"/>
        </w:rPr>
        <w:commentReference w:id="404"/>
      </w:r>
      <w:r w:rsidR="00783A0D">
        <w:rPr>
          <w:lang w:val="en-GB"/>
        </w:rPr>
        <w:t xml:space="preserve"> Increased steepness of the curve provides increased O</w:t>
      </w:r>
      <w:r w:rsidR="00783A0D" w:rsidRPr="00783A0D">
        <w:rPr>
          <w:vertAlign w:val="subscript"/>
          <w:lang w:val="en-GB"/>
        </w:rPr>
        <w:t>2</w:t>
      </w:r>
      <w:r w:rsidR="00783A0D">
        <w:rPr>
          <w:vertAlign w:val="subscript"/>
          <w:lang w:val="en-GB"/>
        </w:rPr>
        <w:t xml:space="preserve"> </w:t>
      </w:r>
      <w:r w:rsidR="00783A0D">
        <w:rPr>
          <w:lang w:val="en-GB"/>
        </w:rPr>
        <w:t>at higher temperatures, that are more likely to be experienced in warmer conditions, but comes at a cost at lower temperatures where performance is lowered. These mechanisms of change in the shape of respiration TPCs in the face of warming conditions suggest a species-specific response to temperature with a common pattern of vertical shifting of varying magnitude and direction.</w:t>
      </w:r>
    </w:p>
    <w:p w:rsidR="00416353" w:rsidRPr="008A408F" w:rsidRDefault="00416353" w:rsidP="005E1DAA">
      <w:pPr>
        <w:ind w:firstLine="720"/>
        <w:jc w:val="both"/>
        <w:rPr>
          <w:lang w:val="en-GB"/>
        </w:rPr>
      </w:pPr>
      <w:commentRangeStart w:id="406"/>
      <w:r w:rsidRPr="008A408F">
        <w:rPr>
          <w:lang w:val="en-GB"/>
        </w:rPr>
        <w:t xml:space="preserve">Converting </w:t>
      </w:r>
      <w:commentRangeEnd w:id="406"/>
      <w:r w:rsidR="00F95C9D">
        <w:rPr>
          <w:rStyle w:val="CommentReference"/>
        </w:rPr>
        <w:commentReference w:id="406"/>
      </w:r>
      <w:r w:rsidRPr="008A408F">
        <w:rPr>
          <w:lang w:val="en-GB"/>
        </w:rPr>
        <w:t xml:space="preserve">metabolic rate measurements into velocity, a key driver of species interactions </w:t>
      </w:r>
      <w:r w:rsidR="00F769BC"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F769BC" w:rsidRPr="008A408F">
        <w:rPr>
          <w:lang w:val="en-GB"/>
        </w:rPr>
        <w:fldChar w:fldCharType="separate"/>
      </w:r>
      <w:r w:rsidR="00D455CB" w:rsidRPr="008A408F">
        <w:rPr>
          <w:noProof/>
          <w:lang w:val="en-GB"/>
        </w:rPr>
        <w:t>(Dell, Pawar and Savage, 2014)</w:t>
      </w:r>
      <w:r w:rsidR="00F769BC" w:rsidRPr="008A408F">
        <w:rPr>
          <w:lang w:val="en-GB"/>
        </w:rPr>
        <w:fldChar w:fldCharType="end"/>
      </w:r>
      <w:r w:rsidRPr="008A408F">
        <w:rPr>
          <w:lang w:val="en-GB"/>
        </w:rPr>
        <w:t>, enable</w:t>
      </w:r>
      <w:r w:rsidR="007C7832" w:rsidRPr="008A408F">
        <w:rPr>
          <w:lang w:val="en-GB"/>
        </w:rPr>
        <w:t>d</w:t>
      </w:r>
      <w:r w:rsidRPr="008A408F">
        <w:rPr>
          <w:lang w:val="en-GB"/>
        </w:rPr>
        <w:t xml:space="preserve"> us to </w:t>
      </w:r>
      <w:r w:rsidR="00FF672F">
        <w:rPr>
          <w:lang w:val="en-GB"/>
        </w:rPr>
        <w:t>assess how the environment affected</w:t>
      </w:r>
      <w:r w:rsidRPr="008A408F">
        <w:rPr>
          <w:lang w:val="en-GB"/>
        </w:rPr>
        <w:t xml:space="preserve"> the mismatch in performance between </w:t>
      </w:r>
      <w:r w:rsidR="00420991" w:rsidRPr="008A408F">
        <w:rPr>
          <w:lang w:val="en-GB"/>
        </w:rPr>
        <w:t xml:space="preserve">predator </w:t>
      </w:r>
      <w:r w:rsidR="00FF672F">
        <w:rPr>
          <w:lang w:val="en-GB"/>
        </w:rPr>
        <w:t>and prey</w:t>
      </w:r>
      <w:r w:rsidRPr="008A408F">
        <w:rPr>
          <w:lang w:val="en-GB"/>
        </w:rPr>
        <w:t xml:space="preserve">. </w:t>
      </w:r>
      <w:r w:rsidR="00783A0D">
        <w:rPr>
          <w:lang w:val="en-GB"/>
        </w:rPr>
        <w:t xml:space="preserve">The </w:t>
      </w:r>
      <w:r w:rsidR="00AA2A61">
        <w:rPr>
          <w:i/>
          <w:lang w:val="en-GB"/>
        </w:rPr>
        <w:t xml:space="preserve">S. striolatum-Chironomus </w:t>
      </w:r>
      <w:r w:rsidR="00AA2A61">
        <w:rPr>
          <w:lang w:val="en-GB"/>
        </w:rPr>
        <w:t xml:space="preserve">spp. pair showed a mismatch in magnitude strengthened by the effect of a warming environment. The </w:t>
      </w:r>
      <w:commentRangeStart w:id="407"/>
      <w:r w:rsidR="00AA2A61">
        <w:rPr>
          <w:lang w:val="en-GB"/>
        </w:rPr>
        <w:t xml:space="preserve">velocity TPC </w:t>
      </w:r>
      <w:commentRangeEnd w:id="407"/>
      <w:r w:rsidR="00F95C9D">
        <w:rPr>
          <w:rStyle w:val="CommentReference"/>
        </w:rPr>
        <w:commentReference w:id="407"/>
      </w:r>
      <w:r w:rsidR="00AA2A61">
        <w:rPr>
          <w:lang w:val="en-GB"/>
        </w:rPr>
        <w:t xml:space="preserve">of the predator increased in height whilst that of its prey decreased, resulting in </w:t>
      </w:r>
      <w:r w:rsidR="00AA2A61">
        <w:rPr>
          <w:i/>
          <w:lang w:val="en-GB"/>
        </w:rPr>
        <w:t>S. striolatum</w:t>
      </w:r>
      <w:r w:rsidR="00AA2A61">
        <w:rPr>
          <w:lang w:val="en-GB"/>
        </w:rPr>
        <w:t xml:space="preserve"> moving relatively faster than </w:t>
      </w:r>
      <w:r w:rsidR="00AA2A61">
        <w:rPr>
          <w:i/>
          <w:lang w:val="en-GB"/>
        </w:rPr>
        <w:t xml:space="preserve">Chironomus </w:t>
      </w:r>
      <w:r w:rsidR="00AA2A61">
        <w:rPr>
          <w:lang w:val="en-GB"/>
        </w:rPr>
        <w:t xml:space="preserve">spp. over the OTR in warmer conditions. The </w:t>
      </w:r>
      <w:r w:rsidR="00AA2A61">
        <w:rPr>
          <w:i/>
          <w:lang w:val="en-GB"/>
        </w:rPr>
        <w:t xml:space="preserve">S. striolatum-C. dipterum </w:t>
      </w:r>
      <w:r w:rsidR="00AA2A61">
        <w:rPr>
          <w:lang w:val="en-GB"/>
        </w:rPr>
        <w:t>pair showed a mismatch in shape which changed orientation with warming. As temperature</w:t>
      </w:r>
      <w:ins w:id="408" w:author="Miguel Matias" w:date="2018-05-16T18:06:00Z">
        <w:r w:rsidR="00F95C9D">
          <w:rPr>
            <w:lang w:val="en-GB"/>
          </w:rPr>
          <w:t xml:space="preserve"> increase</w:t>
        </w:r>
      </w:ins>
      <w:ins w:id="409" w:author="Miguel Matias" w:date="2018-05-16T18:07:00Z">
        <w:r w:rsidR="00F95C9D">
          <w:rPr>
            <w:lang w:val="en-GB"/>
          </w:rPr>
          <w:t>d</w:t>
        </w:r>
      </w:ins>
      <w:ins w:id="410" w:author="Miguel Matias" w:date="2018-05-16T18:06:00Z">
        <w:r w:rsidR="00F95C9D">
          <w:rPr>
            <w:lang w:val="en-GB"/>
          </w:rPr>
          <w:t xml:space="preserve"> </w:t>
        </w:r>
      </w:ins>
      <w:del w:id="411" w:author="Miguel Matias" w:date="2018-05-16T18:06:00Z">
        <w:r w:rsidR="00AA2A61" w:rsidDel="00F95C9D">
          <w:rPr>
            <w:lang w:val="en-GB"/>
          </w:rPr>
          <w:delText xml:space="preserve">s get hotter </w:delText>
        </w:r>
      </w:del>
      <w:r w:rsidR="00AA2A61">
        <w:rPr>
          <w:lang w:val="en-GB"/>
        </w:rPr>
        <w:t xml:space="preserve">in warm environments, the predator-prey TPCs converge whilst they diverge in cooler conditions. These results </w:t>
      </w:r>
      <w:r w:rsidR="00AA2A61" w:rsidRPr="008A408F">
        <w:rPr>
          <w:lang w:val="en-GB"/>
        </w:rPr>
        <w:t xml:space="preserve">will lead to asymmetrical changes in performance and thus interaction strengths </w:t>
      </w:r>
      <w:r w:rsidR="00F769BC" w:rsidRPr="008A408F">
        <w:rPr>
          <w:lang w:val="en-GB"/>
        </w:rPr>
        <w:fldChar w:fldCharType="begin" w:fldLock="1"/>
      </w:r>
      <w:r w:rsidR="00AA2A61" w:rsidRPr="008A408F">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"ITEM-2",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F769BC" w:rsidRPr="008A408F">
        <w:rPr>
          <w:lang w:val="en-GB"/>
        </w:rPr>
        <w:fldChar w:fldCharType="separate"/>
      </w:r>
      <w:r w:rsidR="00AA2A61" w:rsidRPr="008A408F">
        <w:rPr>
          <w:noProof/>
          <w:lang w:val="en-GB"/>
        </w:rPr>
        <w:t>(Angilletta, 2009; Kordas, Harley and O’Connor, 2011; Gibert and DeLong, 2014; Pawar, Dell and Savage, 2015)</w:t>
      </w:r>
      <w:r w:rsidR="00F769BC" w:rsidRPr="008A408F">
        <w:rPr>
          <w:lang w:val="en-GB"/>
        </w:rPr>
        <w:fldChar w:fldCharType="end"/>
      </w:r>
      <w:r w:rsidR="00AA2A61" w:rsidRPr="008A408F">
        <w:rPr>
          <w:lang w:val="en-GB"/>
        </w:rPr>
        <w:t>.</w:t>
      </w:r>
      <w:r w:rsidR="00AA2A61">
        <w:rPr>
          <w:lang w:val="en-GB"/>
        </w:rPr>
        <w:t xml:space="preserve"> </w:t>
      </w:r>
      <w:r w:rsidR="005E1DAA">
        <w:rPr>
          <w:lang w:val="en-GB"/>
        </w:rPr>
        <w:t xml:space="preserve">The greater increase in </w:t>
      </w:r>
      <w:r w:rsidR="005E1DAA" w:rsidRPr="008A408F">
        <w:rPr>
          <w:i/>
          <w:lang w:val="en-GB"/>
        </w:rPr>
        <w:t xml:space="preserve">S. striolatum </w:t>
      </w:r>
      <w:r w:rsidR="005E1DAA" w:rsidRPr="008A408F">
        <w:rPr>
          <w:lang w:val="en-GB"/>
        </w:rPr>
        <w:t xml:space="preserve">respiration </w:t>
      </w:r>
      <w:r w:rsidR="005E1DAA" w:rsidRPr="008A408F">
        <w:rPr>
          <w:i/>
          <w:lang w:val="en-GB"/>
        </w:rPr>
        <w:t>b</w:t>
      </w:r>
      <w:r w:rsidR="005E1DAA" w:rsidRPr="008A408F">
        <w:rPr>
          <w:i/>
          <w:vertAlign w:val="subscript"/>
          <w:lang w:val="en-GB"/>
        </w:rPr>
        <w:t>0</w:t>
      </w:r>
      <w:r w:rsidR="005E1DAA">
        <w:rPr>
          <w:i/>
          <w:vertAlign w:val="subscript"/>
          <w:lang w:val="en-GB"/>
        </w:rPr>
        <w:t xml:space="preserve"> </w:t>
      </w:r>
      <w:r w:rsidR="005E1DAA">
        <w:rPr>
          <w:lang w:val="en-GB"/>
        </w:rPr>
        <w:t>than either of its prey will result in relatively more O</w:t>
      </w:r>
      <w:r w:rsidR="005E1DAA" w:rsidRPr="005E1DAA">
        <w:rPr>
          <w:vertAlign w:val="subscript"/>
          <w:lang w:val="en-GB"/>
        </w:rPr>
        <w:t>2</w:t>
      </w:r>
      <w:r w:rsidR="005E1DAA">
        <w:rPr>
          <w:lang w:val="en-GB"/>
        </w:rPr>
        <w:t xml:space="preserve"> availability, ATP production, performance and interaction strengths over the OTR. </w:t>
      </w:r>
      <w:r w:rsidR="005E1DAA">
        <w:rPr>
          <w:i/>
          <w:lang w:val="en-GB"/>
        </w:rPr>
        <w:t xml:space="preserve">C. dipterum </w:t>
      </w:r>
      <w:r w:rsidR="005E1DAA">
        <w:rPr>
          <w:lang w:val="en-GB"/>
        </w:rPr>
        <w:t xml:space="preserve">from warmer sites move relatively faster when temperatures </w:t>
      </w:r>
      <w:del w:id="412" w:author="Miguel Matias" w:date="2018-05-16T18:07:00Z">
        <w:r w:rsidR="005E1DAA" w:rsidDel="00F95C9D">
          <w:rPr>
            <w:lang w:val="en-GB"/>
          </w:rPr>
          <w:delText>get high</w:delText>
        </w:r>
      </w:del>
      <w:ins w:id="413" w:author="Miguel Matias" w:date="2018-05-16T18:07:00Z">
        <w:r w:rsidR="00F95C9D">
          <w:rPr>
            <w:lang w:val="en-GB"/>
          </w:rPr>
          <w:t>increase</w:t>
        </w:r>
      </w:ins>
      <w:r w:rsidR="005E1DAA">
        <w:rPr>
          <w:lang w:val="en-GB"/>
        </w:rPr>
        <w:t xml:space="preserve">, providing a thermal niche where predators will be less able to catch them, lowering interaction strengths. However, at temperatures close to the mean of each site, </w:t>
      </w:r>
      <w:r w:rsidR="005E1DAA">
        <w:rPr>
          <w:i/>
          <w:lang w:val="en-GB"/>
        </w:rPr>
        <w:t>S. striolatum</w:t>
      </w:r>
      <w:r w:rsidR="005E1DAA">
        <w:rPr>
          <w:lang w:val="en-GB"/>
        </w:rPr>
        <w:t xml:space="preserve"> from warmer sites are able to move relatively faster than either prey compared to their counterparts from cooler sites. </w:t>
      </w:r>
      <w:r w:rsidR="008670FD">
        <w:rPr>
          <w:lang w:val="en-GB"/>
        </w:rPr>
        <w:t>At the warmer sites in the Iberian Peninsula</w:t>
      </w:r>
      <w:r w:rsidRPr="008A408F">
        <w:rPr>
          <w:lang w:val="en-GB"/>
        </w:rPr>
        <w:t xml:space="preserve">, </w:t>
      </w:r>
      <w:r w:rsidR="00783A0D">
        <w:rPr>
          <w:i/>
          <w:lang w:val="en-GB"/>
        </w:rPr>
        <w:t>S. striolatum</w:t>
      </w:r>
      <w:r w:rsidR="000A5148">
        <w:rPr>
          <w:lang w:val="en-GB"/>
        </w:rPr>
        <w:t xml:space="preserve"> </w:t>
      </w:r>
      <w:r w:rsidR="0074026E" w:rsidRPr="008A408F">
        <w:rPr>
          <w:lang w:val="en-GB"/>
        </w:rPr>
        <w:t xml:space="preserve">may be </w:t>
      </w:r>
      <w:r w:rsidR="00874B97" w:rsidRPr="008A408F">
        <w:rPr>
          <w:lang w:val="en-GB"/>
        </w:rPr>
        <w:t>more efficient at feeding</w:t>
      </w:r>
      <w:r w:rsidRPr="008A408F">
        <w:rPr>
          <w:lang w:val="en-GB"/>
        </w:rPr>
        <w:t xml:space="preserve"> on</w:t>
      </w:r>
      <w:r w:rsidR="0074026E" w:rsidRPr="008A408F">
        <w:rPr>
          <w:lang w:val="en-GB"/>
        </w:rPr>
        <w:t xml:space="preserve"> both these prey species</w:t>
      </w:r>
      <w:r w:rsidR="0074026E" w:rsidRPr="008A408F">
        <w:rPr>
          <w:i/>
          <w:lang w:val="en-GB"/>
        </w:rPr>
        <w:t xml:space="preserve"> </w:t>
      </w:r>
      <w:r w:rsidRPr="008A408F">
        <w:rPr>
          <w:lang w:val="en-GB"/>
        </w:rPr>
        <w:t>as the</w:t>
      </w:r>
      <w:r w:rsidR="0074026E" w:rsidRPr="008A408F">
        <w:rPr>
          <w:lang w:val="en-GB"/>
        </w:rPr>
        <w:t>y are</w:t>
      </w:r>
      <w:r w:rsidRPr="008A408F">
        <w:rPr>
          <w:lang w:val="en-GB"/>
        </w:rPr>
        <w:t xml:space="preserve"> able to move faster</w:t>
      </w:r>
      <w:r w:rsidR="0074026E" w:rsidRPr="008A408F">
        <w:rPr>
          <w:lang w:val="en-GB"/>
        </w:rPr>
        <w:t>, increasing potential attack and capture rates</w:t>
      </w:r>
      <w:r w:rsidRPr="008A408F">
        <w:rPr>
          <w:lang w:val="en-GB"/>
        </w:rPr>
        <w:t xml:space="preserve">. </w:t>
      </w:r>
    </w:p>
    <w:p w:rsidR="00230DCA" w:rsidRPr="008A408F" w:rsidRDefault="00230DCA" w:rsidP="00997AED">
      <w:pPr>
        <w:ind w:firstLine="720"/>
        <w:jc w:val="both"/>
        <w:rPr>
          <w:lang w:val="en-GB"/>
        </w:rPr>
      </w:pPr>
      <w:r w:rsidRPr="008A408F">
        <w:rPr>
          <w:lang w:val="en-GB"/>
        </w:rPr>
        <w:t xml:space="preserve">Predator-prey interactions are key to community-level dynamics in aquatic environments </w:t>
      </w:r>
      <w:commentRangeStart w:id="414"/>
      <w:r w:rsidR="00F769BC" w:rsidRPr="008A408F">
        <w:rPr>
          <w:lang w:val="en-GB"/>
        </w:rPr>
        <w:fldChar w:fldCharType="begin" w:fldLock="1"/>
      </w:r>
      <w:r w:rsidR="009B04EA" w:rsidRPr="008A408F">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F769BC" w:rsidRPr="008A408F">
        <w:rPr>
          <w:lang w:val="en-GB"/>
        </w:rPr>
        <w:fldChar w:fldCharType="separate"/>
      </w:r>
      <w:r w:rsidR="009B04EA" w:rsidRPr="008A408F">
        <w:rPr>
          <w:noProof/>
          <w:lang w:val="en-GB"/>
        </w:rPr>
        <w:t>(Pawar, Dell and Savage, 2015)</w:t>
      </w:r>
      <w:r w:rsidR="00F769BC" w:rsidRPr="008A408F">
        <w:rPr>
          <w:lang w:val="en-GB"/>
        </w:rPr>
        <w:fldChar w:fldCharType="end"/>
      </w:r>
      <w:commentRangeEnd w:id="414"/>
      <w:r w:rsidR="00535803">
        <w:rPr>
          <w:rStyle w:val="CommentReference"/>
        </w:rPr>
        <w:commentReference w:id="414"/>
      </w:r>
      <w:r w:rsidRPr="008A408F">
        <w:rPr>
          <w:lang w:val="en-GB"/>
        </w:rPr>
        <w:t xml:space="preserve">. Here we show </w:t>
      </w:r>
      <w:ins w:id="415" w:author="mhasoba" w:date="2018-05-21T14:55:00Z">
        <w:r w:rsidR="00746C70">
          <w:rPr>
            <w:lang w:val="en-GB"/>
          </w:rPr>
          <w:t xml:space="preserve">how </w:t>
        </w:r>
      </w:ins>
      <w:del w:id="416" w:author="mhasoba" w:date="2018-05-21T14:55:00Z">
        <w:r w:rsidRPr="008A408F" w:rsidDel="00746C70">
          <w:rPr>
            <w:lang w:val="en-GB"/>
          </w:rPr>
          <w:delText xml:space="preserve">that it is possible to </w:delText>
        </w:r>
        <w:r w:rsidR="00977ACE" w:rsidRPr="008A408F" w:rsidDel="00746C70">
          <w:rPr>
            <w:lang w:val="en-GB"/>
          </w:rPr>
          <w:delText>build</w:delText>
        </w:r>
        <w:r w:rsidRPr="008A408F" w:rsidDel="00746C70">
          <w:rPr>
            <w:lang w:val="en-GB"/>
          </w:rPr>
          <w:delText xml:space="preserve"> a </w:delText>
        </w:r>
      </w:del>
      <w:r w:rsidRPr="008A408F">
        <w:rPr>
          <w:lang w:val="en-GB"/>
        </w:rPr>
        <w:t>mechanistic model</w:t>
      </w:r>
      <w:ins w:id="417" w:author="mhasoba" w:date="2018-05-21T14:55:00Z">
        <w:r w:rsidR="00746C70">
          <w:rPr>
            <w:lang w:val="en-GB"/>
          </w:rPr>
          <w:t>s</w:t>
        </w:r>
      </w:ins>
      <w:r w:rsidR="00BC6A27" w:rsidRPr="008A408F">
        <w:rPr>
          <w:lang w:val="en-GB"/>
        </w:rPr>
        <w:t xml:space="preserve"> </w:t>
      </w:r>
      <w:del w:id="418" w:author="mhasoba" w:date="2018-05-21T14:55:00Z">
        <w:r w:rsidR="00BC6A27" w:rsidRPr="008A408F" w:rsidDel="00746C70">
          <w:rPr>
            <w:lang w:val="en-GB"/>
          </w:rPr>
          <w:delText xml:space="preserve">relying </w:delText>
        </w:r>
      </w:del>
      <w:del w:id="419" w:author="mhasoba" w:date="2018-05-21T14:56:00Z">
        <w:r w:rsidR="00BC6A27" w:rsidRPr="008A408F" w:rsidDel="00746C70">
          <w:rPr>
            <w:lang w:val="en-GB"/>
          </w:rPr>
          <w:delText xml:space="preserve">on </w:delText>
        </w:r>
        <w:r w:rsidR="00BC6A27" w:rsidRPr="008A408F" w:rsidDel="00C228E7">
          <w:rPr>
            <w:lang w:val="en-GB"/>
          </w:rPr>
          <w:delText>metabolic rate</w:delText>
        </w:r>
        <w:r w:rsidR="00BC6A27" w:rsidRPr="008A408F" w:rsidDel="00746C70">
          <w:rPr>
            <w:lang w:val="en-GB"/>
          </w:rPr>
          <w:delText>s</w:delText>
        </w:r>
        <w:r w:rsidR="00BC6A27" w:rsidRPr="008A408F" w:rsidDel="00C228E7">
          <w:rPr>
            <w:lang w:val="en-GB"/>
          </w:rPr>
          <w:delText xml:space="preserve"> data</w:delText>
        </w:r>
        <w:r w:rsidR="00977ACE" w:rsidRPr="008A408F" w:rsidDel="00C228E7">
          <w:rPr>
            <w:lang w:val="en-GB"/>
          </w:rPr>
          <w:delText xml:space="preserve"> to consider the behaviour of predator </w:delText>
        </w:r>
      </w:del>
      <w:ins w:id="420" w:author="mhasoba" w:date="2018-05-21T14:56:00Z">
        <w:r w:rsidR="00C228E7">
          <w:rPr>
            <w:lang w:val="en-GB"/>
          </w:rPr>
          <w:t xml:space="preserve">for </w:t>
        </w:r>
      </w:ins>
      <w:r w:rsidR="00977ACE" w:rsidRPr="008A408F">
        <w:rPr>
          <w:lang w:val="en-GB"/>
        </w:rPr>
        <w:t>search rates</w:t>
      </w:r>
      <w:ins w:id="421" w:author="mhasoba" w:date="2018-05-21T14:56:00Z">
        <w:r w:rsidR="00C228E7">
          <w:rPr>
            <w:lang w:val="en-GB"/>
          </w:rPr>
          <w:t xml:space="preserve"> can built using </w:t>
        </w:r>
        <w:r w:rsidR="00C228E7" w:rsidRPr="008A408F">
          <w:rPr>
            <w:lang w:val="en-GB"/>
          </w:rPr>
          <w:t>metabolic rate dat</w:t>
        </w:r>
        <w:r w:rsidR="00FA4C66">
          <w:rPr>
            <w:lang w:val="en-GB"/>
          </w:rPr>
          <w:t>a</w:t>
        </w:r>
      </w:ins>
      <w:r w:rsidR="00BC6A27" w:rsidRPr="008A408F">
        <w:rPr>
          <w:lang w:val="en-GB"/>
        </w:rPr>
        <w:t xml:space="preserve">. We find support for an increase in search rates with temperature </w:t>
      </w:r>
      <w:commentRangeStart w:id="422"/>
      <w:r w:rsidR="00F769BC" w:rsidRPr="008A408F">
        <w:rPr>
          <w:lang w:val="en-GB"/>
        </w:rPr>
        <w:fldChar w:fldCharType="begin" w:fldLock="1"/>
      </w:r>
      <w:r w:rsidR="009B04EA" w:rsidRPr="008A408F">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w:instrText>
      </w:r>
      <w:r w:rsidR="009B04EA" w:rsidRPr="0072388B">
        <w:rPr>
          <w:lang w:val="fr-FR"/>
        </w:rPr>
        <w:instrText xml:space="preserv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F769BC" w:rsidRPr="008A408F">
        <w:rPr>
          <w:lang w:val="en-GB"/>
        </w:rPr>
        <w:fldChar w:fldCharType="separate"/>
      </w:r>
      <w:r w:rsidR="009B04EA" w:rsidRPr="0072388B">
        <w:rPr>
          <w:noProof/>
          <w:lang w:val="fr-FR"/>
        </w:rPr>
        <w:t xml:space="preserve">(Brown </w:t>
      </w:r>
      <w:r w:rsidR="009B04EA" w:rsidRPr="0072388B">
        <w:rPr>
          <w:i/>
          <w:noProof/>
          <w:lang w:val="fr-FR"/>
        </w:rPr>
        <w:t>et al.</w:t>
      </w:r>
      <w:r w:rsidR="009B04EA" w:rsidRPr="0072388B">
        <w:rPr>
          <w:noProof/>
          <w:lang w:val="fr-FR"/>
        </w:rPr>
        <w:t xml:space="preserve">, 2004; Vucic-Pestic </w:t>
      </w:r>
      <w:r w:rsidR="009B04EA" w:rsidRPr="0072388B">
        <w:rPr>
          <w:i/>
          <w:noProof/>
          <w:lang w:val="fr-FR"/>
        </w:rPr>
        <w:t>et al.</w:t>
      </w:r>
      <w:r w:rsidR="009B04EA" w:rsidRPr="0072388B">
        <w:rPr>
          <w:noProof/>
          <w:lang w:val="fr-FR"/>
        </w:rPr>
        <w:t xml:space="preserve">, 2011; Rall </w:t>
      </w:r>
      <w:r w:rsidR="009B04EA" w:rsidRPr="0072388B">
        <w:rPr>
          <w:i/>
          <w:noProof/>
          <w:lang w:val="fr-FR"/>
        </w:rPr>
        <w:t>et al.</w:t>
      </w:r>
      <w:r w:rsidR="009B04EA" w:rsidRPr="0072388B">
        <w:rPr>
          <w:noProof/>
          <w:lang w:val="fr-FR"/>
        </w:rPr>
        <w:t>, 2012)</w:t>
      </w:r>
      <w:r w:rsidR="00F769BC" w:rsidRPr="008A408F">
        <w:rPr>
          <w:lang w:val="en-GB"/>
        </w:rPr>
        <w:fldChar w:fldCharType="end"/>
      </w:r>
      <w:commentRangeEnd w:id="422"/>
      <w:r w:rsidR="007F6054">
        <w:rPr>
          <w:rStyle w:val="CommentReference"/>
        </w:rPr>
        <w:commentReference w:id="422"/>
      </w:r>
      <w:r w:rsidR="00BC6A27" w:rsidRPr="0072388B">
        <w:rPr>
          <w:lang w:val="fr-FR"/>
        </w:rPr>
        <w:t>.</w:t>
      </w:r>
      <w:r w:rsidR="006751D0" w:rsidRPr="0072388B">
        <w:rPr>
          <w:lang w:val="fr-FR"/>
        </w:rPr>
        <w:t xml:space="preserve"> </w:t>
      </w:r>
      <w:r w:rsidR="006751D0" w:rsidRPr="008A408F">
        <w:rPr>
          <w:lang w:val="en-GB"/>
        </w:rPr>
        <w:t>This relationship is maintained across foraging strategies but the magnitude of the increase varies</w:t>
      </w:r>
      <w:ins w:id="423" w:author="mhasoba" w:date="2018-05-21T14:57:00Z">
        <w:r w:rsidR="00FB725B">
          <w:rPr>
            <w:lang w:val="en-GB"/>
          </w:rPr>
          <w:t xml:space="preserve"> with interaction dimensionality</w:t>
        </w:r>
      </w:ins>
      <w:r w:rsidR="006751D0" w:rsidRPr="008A408F">
        <w:rPr>
          <w:lang w:val="en-GB"/>
        </w:rPr>
        <w:t xml:space="preserve">, </w:t>
      </w:r>
      <w:r w:rsidR="00670A33" w:rsidRPr="008A408F">
        <w:rPr>
          <w:lang w:val="en-GB"/>
        </w:rPr>
        <w:t xml:space="preserve">emphasizing </w:t>
      </w:r>
      <w:del w:id="424" w:author="mhasoba" w:date="2018-05-21T14:57:00Z">
        <w:r w:rsidR="003A3418" w:rsidRPr="008A408F" w:rsidDel="00772148">
          <w:rPr>
            <w:lang w:val="en-GB"/>
          </w:rPr>
          <w:delText xml:space="preserve">the </w:delText>
        </w:r>
      </w:del>
      <w:ins w:id="425" w:author="mhasoba" w:date="2018-05-21T14:57:00Z">
        <w:r w:rsidR="00772148">
          <w:rPr>
            <w:lang w:val="en-GB"/>
          </w:rPr>
          <w:t xml:space="preserve">its </w:t>
        </w:r>
      </w:ins>
      <w:r w:rsidR="003A3418" w:rsidRPr="008A408F">
        <w:rPr>
          <w:lang w:val="en-GB"/>
        </w:rPr>
        <w:t xml:space="preserve">importance </w:t>
      </w:r>
      <w:del w:id="426" w:author="mhasoba" w:date="2018-05-21T14:57:00Z">
        <w:r w:rsidR="003A3418" w:rsidRPr="008A408F" w:rsidDel="00772148">
          <w:rPr>
            <w:lang w:val="en-GB"/>
          </w:rPr>
          <w:delText>of environ</w:delText>
        </w:r>
        <w:r w:rsidR="009A00D6" w:rsidRPr="008A408F" w:rsidDel="00772148">
          <w:rPr>
            <w:lang w:val="en-GB"/>
          </w:rPr>
          <w:delText xml:space="preserve">mental dimensionality </w:delText>
        </w:r>
      </w:del>
      <w:r w:rsidR="009A00D6" w:rsidRPr="008A408F">
        <w:rPr>
          <w:lang w:val="en-GB"/>
        </w:rPr>
        <w:t xml:space="preserve">in species interactions </w:t>
      </w:r>
      <w:r w:rsidR="00F769BC"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769BC" w:rsidRPr="008A408F">
        <w:rPr>
          <w:lang w:val="en-GB"/>
        </w:rPr>
        <w:fldChar w:fldCharType="separate"/>
      </w:r>
      <w:r w:rsidR="009B04EA" w:rsidRPr="008A408F">
        <w:rPr>
          <w:noProof/>
          <w:lang w:val="en-GB"/>
        </w:rPr>
        <w:t>(Pawar, Dell and Savage, 2012)</w:t>
      </w:r>
      <w:r w:rsidR="00F769BC" w:rsidRPr="008A408F">
        <w:rPr>
          <w:lang w:val="en-GB"/>
        </w:rPr>
        <w:fldChar w:fldCharType="end"/>
      </w:r>
      <w:r w:rsidR="009A00D6" w:rsidRPr="008A408F">
        <w:rPr>
          <w:lang w:val="en-GB"/>
        </w:rPr>
        <w:t>.</w:t>
      </w:r>
      <w:r w:rsidR="00BC6A27" w:rsidRPr="008A408F">
        <w:rPr>
          <w:lang w:val="en-GB"/>
        </w:rPr>
        <w:t xml:space="preserve"> </w:t>
      </w:r>
      <w:r w:rsidR="00A708CB" w:rsidRPr="008A408F">
        <w:rPr>
          <w:lang w:val="en-GB"/>
        </w:rPr>
        <w:t>The strength of the relationship between search rates and temperature depends both on dimensionality and on the species</w:t>
      </w:r>
      <w:r w:rsidR="003240CB" w:rsidRPr="008A408F">
        <w:rPr>
          <w:lang w:val="en-GB"/>
        </w:rPr>
        <w:t xml:space="preserve"> </w:t>
      </w:r>
      <w:r w:rsidR="00337752" w:rsidRPr="008A408F">
        <w:rPr>
          <w:lang w:val="en-GB"/>
        </w:rPr>
        <w:t>inter</w:t>
      </w:r>
      <w:r w:rsidR="003240CB" w:rsidRPr="008A408F">
        <w:rPr>
          <w:lang w:val="en-GB"/>
        </w:rPr>
        <w:t>a</w:t>
      </w:r>
      <w:r w:rsidR="00337752" w:rsidRPr="008A408F">
        <w:rPr>
          <w:lang w:val="en-GB"/>
        </w:rPr>
        <w:t>c</w:t>
      </w:r>
      <w:r w:rsidR="003240CB" w:rsidRPr="008A408F">
        <w:rPr>
          <w:lang w:val="en-GB"/>
        </w:rPr>
        <w:t>ting in that space</w:t>
      </w:r>
      <w:r w:rsidR="00A708CB" w:rsidRPr="008A408F">
        <w:rPr>
          <w:lang w:val="en-GB"/>
        </w:rPr>
        <w:t>. Here, we find that dimensionality play</w:t>
      </w:r>
      <w:r w:rsidR="00670A33" w:rsidRPr="008A408F">
        <w:rPr>
          <w:lang w:val="en-GB"/>
        </w:rPr>
        <w:t>s</w:t>
      </w:r>
      <w:r w:rsidR="00A708CB" w:rsidRPr="008A408F">
        <w:rPr>
          <w:lang w:val="en-GB"/>
        </w:rPr>
        <w:t xml:space="preserve"> a </w:t>
      </w:r>
      <w:r w:rsidR="00977ACE" w:rsidRPr="008A408F">
        <w:rPr>
          <w:lang w:val="en-GB"/>
        </w:rPr>
        <w:t>larger</w:t>
      </w:r>
      <w:r w:rsidR="00A708CB" w:rsidRPr="008A408F">
        <w:rPr>
          <w:lang w:val="en-GB"/>
        </w:rPr>
        <w:t xml:space="preserve"> role in search rates for </w:t>
      </w:r>
      <w:r w:rsidR="00A708CB" w:rsidRPr="008A408F">
        <w:rPr>
          <w:i/>
          <w:lang w:val="en-GB"/>
        </w:rPr>
        <w:t xml:space="preserve">Chironomus </w:t>
      </w:r>
      <w:r w:rsidR="00A708CB" w:rsidRPr="008A408F">
        <w:rPr>
          <w:lang w:val="en-GB"/>
        </w:rPr>
        <w:t xml:space="preserve">spp. whilst foraging strategy drives increased search rates in </w:t>
      </w:r>
      <w:r w:rsidR="00A708CB" w:rsidRPr="008A408F">
        <w:rPr>
          <w:i/>
          <w:lang w:val="en-GB"/>
        </w:rPr>
        <w:t>C. dipterum</w:t>
      </w:r>
      <w:r w:rsidR="00A708CB" w:rsidRPr="008A408F">
        <w:rPr>
          <w:lang w:val="en-GB"/>
        </w:rPr>
        <w:t xml:space="preserve">. </w:t>
      </w:r>
      <w:commentRangeStart w:id="427"/>
      <w:r w:rsidR="00A708CB" w:rsidRPr="008A408F">
        <w:rPr>
          <w:lang w:val="en-GB"/>
        </w:rPr>
        <w:t xml:space="preserve">Indeed, 2D environments display the sharpest increase for the former whilst it is active strategies for the latter. </w:t>
      </w:r>
      <w:commentRangeEnd w:id="427"/>
      <w:r w:rsidR="00FD1D22">
        <w:rPr>
          <w:rStyle w:val="CommentReference"/>
        </w:rPr>
        <w:commentReference w:id="427"/>
      </w:r>
      <w:r w:rsidR="00A708CB" w:rsidRPr="008A408F">
        <w:rPr>
          <w:lang w:val="en-GB"/>
        </w:rPr>
        <w:t xml:space="preserve">Thus, although biochemical processes result in similar patterns of search rate increase </w:t>
      </w:r>
      <w:r w:rsidR="000A5148">
        <w:rPr>
          <w:lang w:val="en-GB"/>
        </w:rPr>
        <w:t>in</w:t>
      </w:r>
      <w:r w:rsidR="00A708CB" w:rsidRPr="008A408F">
        <w:rPr>
          <w:lang w:val="en-GB"/>
        </w:rPr>
        <w:t xml:space="preserve"> warm</w:t>
      </w:r>
      <w:r w:rsidR="000A5148">
        <w:rPr>
          <w:lang w:val="en-GB"/>
        </w:rPr>
        <w:t>er</w:t>
      </w:r>
      <w:r w:rsidR="00A708CB" w:rsidRPr="008A408F">
        <w:rPr>
          <w:lang w:val="en-GB"/>
        </w:rPr>
        <w:t xml:space="preserve"> </w:t>
      </w:r>
      <w:r w:rsidR="000A5148">
        <w:rPr>
          <w:lang w:val="en-GB"/>
        </w:rPr>
        <w:t>conditions</w:t>
      </w:r>
      <w:r w:rsidR="00A708CB" w:rsidRPr="008A408F">
        <w:rPr>
          <w:lang w:val="en-GB"/>
        </w:rPr>
        <w:t xml:space="preserve">, it is important to consider specific prey items and the environment they interact in when modelling search </w:t>
      </w:r>
      <w:commentRangeStart w:id="428"/>
      <w:r w:rsidR="00A708CB" w:rsidRPr="008A408F">
        <w:rPr>
          <w:lang w:val="en-GB"/>
        </w:rPr>
        <w:t>rates</w:t>
      </w:r>
      <w:commentRangeEnd w:id="428"/>
      <w:r w:rsidR="00F95C9D">
        <w:rPr>
          <w:rStyle w:val="CommentReference"/>
        </w:rPr>
        <w:commentReference w:id="428"/>
      </w:r>
      <w:r w:rsidR="00A708CB" w:rsidRPr="008A408F">
        <w:rPr>
          <w:lang w:val="en-GB"/>
        </w:rPr>
        <w:t>. Nonetheless, the</w:t>
      </w:r>
      <w:r w:rsidR="00BB14DC" w:rsidRPr="008A408F">
        <w:rPr>
          <w:lang w:val="en-GB"/>
        </w:rPr>
        <w:t xml:space="preserve"> overall</w:t>
      </w:r>
      <w:r w:rsidR="00A708CB" w:rsidRPr="008A408F">
        <w:rPr>
          <w:lang w:val="en-GB"/>
        </w:rPr>
        <w:t xml:space="preserve"> increase in search rate</w:t>
      </w:r>
      <w:r w:rsidR="00BB14DC" w:rsidRPr="008A408F">
        <w:rPr>
          <w:lang w:val="en-GB"/>
        </w:rPr>
        <w:t xml:space="preserve"> elevation</w:t>
      </w:r>
      <w:r w:rsidR="003240CB" w:rsidRPr="008A408F">
        <w:rPr>
          <w:lang w:val="en-GB"/>
        </w:rPr>
        <w:t xml:space="preserve"> in species</w:t>
      </w:r>
      <w:r w:rsidR="000A5148">
        <w:rPr>
          <w:lang w:val="en-GB"/>
        </w:rPr>
        <w:t xml:space="preserve"> from warmer sites</w:t>
      </w:r>
      <w:r w:rsidR="003240CB" w:rsidRPr="008A408F">
        <w:rPr>
          <w:lang w:val="en-GB"/>
        </w:rPr>
        <w:t xml:space="preserve"> </w:t>
      </w:r>
      <w:r w:rsidR="00BB14DC" w:rsidRPr="008A408F">
        <w:rPr>
          <w:lang w:val="en-GB"/>
        </w:rPr>
        <w:t>suggests that as the difference in performance of velocity increases</w:t>
      </w:r>
      <w:r w:rsidR="0054618D">
        <w:rPr>
          <w:lang w:val="en-GB"/>
        </w:rPr>
        <w:t xml:space="preserve"> close to a site’s mean temperature</w:t>
      </w:r>
      <w:r w:rsidR="00BB14DC" w:rsidRPr="008A408F">
        <w:rPr>
          <w:lang w:val="en-GB"/>
        </w:rPr>
        <w:t xml:space="preserve">, so do search rates. </w:t>
      </w:r>
      <w:commentRangeStart w:id="429"/>
      <w:r w:rsidR="00BB14DC" w:rsidRPr="008A408F">
        <w:rPr>
          <w:lang w:val="en-GB"/>
        </w:rPr>
        <w:t>These results support the idea that the predator in this study benefit</w:t>
      </w:r>
      <w:r w:rsidR="00F431BC">
        <w:rPr>
          <w:lang w:val="en-GB"/>
        </w:rPr>
        <w:t>s</w:t>
      </w:r>
      <w:r w:rsidR="00BB14DC" w:rsidRPr="008A408F">
        <w:rPr>
          <w:lang w:val="en-GB"/>
        </w:rPr>
        <w:t xml:space="preserve"> disproportionately from the warming of its environment</w:t>
      </w:r>
      <w:r w:rsidR="0054618D">
        <w:rPr>
          <w:lang w:val="en-GB"/>
        </w:rPr>
        <w:t xml:space="preserve"> as interaction strengths increase.</w:t>
      </w:r>
      <w:commentRangeEnd w:id="429"/>
      <w:r w:rsidR="00F9086C">
        <w:rPr>
          <w:rStyle w:val="CommentReference"/>
        </w:rPr>
        <w:commentReference w:id="429"/>
      </w:r>
    </w:p>
    <w:p w:rsidR="00416353" w:rsidRPr="008A408F" w:rsidRDefault="00416353" w:rsidP="00997AED">
      <w:pPr>
        <w:ind w:firstLine="720"/>
        <w:jc w:val="both"/>
        <w:rPr>
          <w:lang w:val="en-GB"/>
        </w:rPr>
      </w:pPr>
      <w:r w:rsidRPr="008A408F">
        <w:rPr>
          <w:lang w:val="en-GB"/>
        </w:rPr>
        <w:t xml:space="preserve">The set of assumptions of this model may limit its application to all types of predator-prey pairs. First, random movement has been shown to approximate animal dispersion in most cases but may not suffice in all </w:t>
      </w:r>
      <w:r w:rsidR="00F769BC" w:rsidRPr="008A408F">
        <w:rPr>
          <w:lang w:val="en-GB"/>
        </w:rPr>
        <w:fldChar w:fldCharType="begin" w:fldLock="1"/>
      </w:r>
      <w:r w:rsidR="00454CC6" w:rsidRPr="008A408F">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F769BC" w:rsidRPr="008A408F">
        <w:rPr>
          <w:lang w:val="en-GB"/>
        </w:rPr>
        <w:fldChar w:fldCharType="separate"/>
      </w:r>
      <w:r w:rsidR="00454CC6" w:rsidRPr="008A408F">
        <w:rPr>
          <w:noProof/>
          <w:lang w:val="en-GB"/>
        </w:rPr>
        <w:t>(Pawar, Dell and Savage, 2015)</w:t>
      </w:r>
      <w:r w:rsidR="00F769BC" w:rsidRPr="008A408F">
        <w:rPr>
          <w:lang w:val="en-GB"/>
        </w:rPr>
        <w:fldChar w:fldCharType="end"/>
      </w:r>
      <w:r w:rsidRPr="008A408F">
        <w:rPr>
          <w:lang w:val="en-GB"/>
        </w:rPr>
        <w:t xml:space="preserve">. Second, the effect of dimensionality is largely dependent on the environment and the predator’s detection mechanism, as </w:t>
      </w:r>
      <w:r w:rsidR="009B04EA" w:rsidRPr="008A408F">
        <w:rPr>
          <w:i/>
          <w:lang w:val="en-GB"/>
        </w:rPr>
        <w:t>d</w:t>
      </w:r>
      <w:r w:rsidR="009B04EA" w:rsidRPr="008A408F">
        <w:rPr>
          <w:i/>
          <w:vertAlign w:val="subscript"/>
          <w:lang w:val="en-GB"/>
        </w:rPr>
        <w:t>0</w:t>
      </w:r>
      <w:r w:rsidRPr="008A408F">
        <w:rPr>
          <w:position w:val="-6"/>
          <w:lang w:val="en-GB"/>
        </w:rPr>
        <w:t xml:space="preserve"> </w:t>
      </w:r>
      <w:r w:rsidRPr="008A408F">
        <w:rPr>
          <w:lang w:val="en-GB"/>
        </w:rPr>
        <w:t>(minimum detection distance) will depend both on the</w:t>
      </w:r>
      <w:r w:rsidR="00091B75" w:rsidRPr="008A408F">
        <w:rPr>
          <w:lang w:val="en-GB"/>
        </w:rPr>
        <w:t xml:space="preserve"> environmental </w:t>
      </w:r>
      <w:r w:rsidRPr="008A408F">
        <w:rPr>
          <w:lang w:val="en-GB"/>
        </w:rPr>
        <w:t>medium</w:t>
      </w:r>
      <w:r w:rsidR="00091B75" w:rsidRPr="008A408F">
        <w:rPr>
          <w:lang w:val="en-GB"/>
        </w:rPr>
        <w:t xml:space="preserve"> (eg, air vs. water)</w:t>
      </w:r>
      <w:r w:rsidRPr="008A408F">
        <w:rPr>
          <w:lang w:val="en-GB"/>
        </w:rPr>
        <w:t xml:space="preserve"> and trait used </w:t>
      </w:r>
      <w:r w:rsidR="00F769BC"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769BC" w:rsidRPr="008A408F">
        <w:rPr>
          <w:lang w:val="en-GB"/>
        </w:rPr>
        <w:fldChar w:fldCharType="separate"/>
      </w:r>
      <w:r w:rsidR="00454CC6" w:rsidRPr="008A408F">
        <w:rPr>
          <w:noProof/>
          <w:lang w:val="en-GB"/>
        </w:rPr>
        <w:t>(Pawar, Dell and Savage, 2012)</w:t>
      </w:r>
      <w:r w:rsidR="00F769BC" w:rsidRPr="008A408F">
        <w:rPr>
          <w:lang w:val="en-GB"/>
        </w:rPr>
        <w:fldChar w:fldCharType="end"/>
      </w:r>
      <w:r w:rsidRPr="008A408F">
        <w:rPr>
          <w:lang w:val="en-GB"/>
        </w:rPr>
        <w:t xml:space="preserve">. Third, the model uses an established relationship for general forms of movement in water and cost of transport </w:t>
      </w:r>
      <w:r w:rsidR="00F769BC" w:rsidRPr="008A408F">
        <w:rPr>
          <w:lang w:val="en-GB"/>
        </w:rPr>
        <w:fldChar w:fldCharType="begin" w:fldLock="1"/>
      </w:r>
      <w:r w:rsidR="00454CC6" w:rsidRPr="008A408F">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F769BC" w:rsidRPr="008A408F">
        <w:rPr>
          <w:lang w:val="en-GB"/>
        </w:rPr>
        <w:fldChar w:fldCharType="separate"/>
      </w:r>
      <w:r w:rsidR="00454CC6" w:rsidRPr="008A408F">
        <w:rPr>
          <w:noProof/>
          <w:lang w:val="en-GB"/>
        </w:rPr>
        <w:t>(Tucker, 1970; Videler and Nolet, 1990; Videler, 1993)</w:t>
      </w:r>
      <w:r w:rsidR="00F769BC" w:rsidRPr="008A408F">
        <w:rPr>
          <w:lang w:val="en-GB"/>
        </w:rPr>
        <w:fldChar w:fldCharType="end"/>
      </w:r>
      <w:r w:rsidRPr="008A408F">
        <w:rPr>
          <w:lang w:val="en-GB"/>
        </w:rPr>
        <w:t xml:space="preserve">. Alternatives can be used based on specific locomotion techniques and the physics involved therein but this was not available for our </w:t>
      </w:r>
      <w:r w:rsidR="00091B75" w:rsidRPr="008A408F">
        <w:rPr>
          <w:lang w:val="en-GB"/>
        </w:rPr>
        <w:t xml:space="preserve">taxa </w:t>
      </w:r>
      <w:r w:rsidR="00F769BC" w:rsidRPr="008A408F">
        <w:rPr>
          <w:lang w:val="en-GB"/>
        </w:rPr>
        <w:fldChar w:fldCharType="begin" w:fldLock="1"/>
      </w:r>
      <w:r w:rsidR="00454CC6" w:rsidRPr="008A408F">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F769BC" w:rsidRPr="008A408F">
        <w:rPr>
          <w:lang w:val="en-GB"/>
        </w:rPr>
        <w:fldChar w:fldCharType="separate"/>
      </w:r>
      <w:r w:rsidR="00454CC6" w:rsidRPr="008A408F">
        <w:rPr>
          <w:noProof/>
          <w:lang w:val="en-GB"/>
        </w:rPr>
        <w:t>(Alexander, 2003)</w:t>
      </w:r>
      <w:r w:rsidR="00F769BC" w:rsidRPr="008A408F">
        <w:rPr>
          <w:lang w:val="en-GB"/>
        </w:rPr>
        <w:fldChar w:fldCharType="end"/>
      </w:r>
      <w:r w:rsidRPr="008A408F">
        <w:rPr>
          <w:lang w:val="en-GB"/>
        </w:rPr>
        <w:t xml:space="preserve">. We suggest that this </w:t>
      </w:r>
      <w:ins w:id="430" w:author="mhasoba" w:date="2018-05-21T14:59:00Z">
        <w:r w:rsidR="009A26CF">
          <w:rPr>
            <w:lang w:val="en-GB"/>
          </w:rPr>
          <w:t xml:space="preserve">is a relatively </w:t>
        </w:r>
        <w:r w:rsidR="009A26CF" w:rsidRPr="008A408F">
          <w:rPr>
            <w:lang w:val="en-GB"/>
          </w:rPr>
          <w:t xml:space="preserve">minor </w:t>
        </w:r>
      </w:ins>
      <w:r w:rsidRPr="008A408F">
        <w:rPr>
          <w:lang w:val="en-GB"/>
        </w:rPr>
        <w:t>drawback</w:t>
      </w:r>
      <w:del w:id="431" w:author="mhasoba" w:date="2018-05-21T14:59:00Z">
        <w:r w:rsidRPr="008A408F" w:rsidDel="00E06023">
          <w:rPr>
            <w:lang w:val="en-GB"/>
          </w:rPr>
          <w:delText xml:space="preserve"> </w:delText>
        </w:r>
        <w:r w:rsidRPr="008A408F" w:rsidDel="009A26CF">
          <w:rPr>
            <w:lang w:val="en-GB"/>
          </w:rPr>
          <w:delText>is only minor</w:delText>
        </w:r>
        <w:r w:rsidRPr="008A408F" w:rsidDel="0069267A">
          <w:rPr>
            <w:lang w:val="en-GB"/>
          </w:rPr>
          <w:delText>, for</w:delText>
        </w:r>
      </w:del>
      <w:ins w:id="432" w:author="mhasoba" w:date="2018-05-21T14:59:00Z">
        <w:r w:rsidR="0069267A">
          <w:rPr>
            <w:lang w:val="en-GB"/>
          </w:rPr>
          <w:t xml:space="preserve"> because</w:t>
        </w:r>
      </w:ins>
      <w:r w:rsidRPr="008A408F">
        <w:rPr>
          <w:lang w:val="en-GB"/>
        </w:rPr>
        <w:t xml:space="preserve"> it is much easier to find information on </w:t>
      </w:r>
      <w:del w:id="433" w:author="mhasoba" w:date="2018-05-21T14:59:00Z">
        <w:r w:rsidRPr="008A408F" w:rsidDel="00450FF4">
          <w:rPr>
            <w:lang w:val="en-GB"/>
          </w:rPr>
          <w:delText xml:space="preserve">higher taxa’s </w:delText>
        </w:r>
      </w:del>
      <w:r w:rsidRPr="008A408F">
        <w:rPr>
          <w:lang w:val="en-GB"/>
        </w:rPr>
        <w:t xml:space="preserve">locomotion </w:t>
      </w:r>
      <w:ins w:id="434" w:author="mhasoba" w:date="2018-05-21T14:59:00Z">
        <w:r w:rsidR="00450FF4">
          <w:rPr>
            <w:lang w:val="en-GB"/>
          </w:rPr>
          <w:t xml:space="preserve">in </w:t>
        </w:r>
        <w:commentRangeStart w:id="435"/>
        <w:r w:rsidR="00450FF4">
          <w:rPr>
            <w:lang w:val="en-GB"/>
          </w:rPr>
          <w:t>higher taxa,</w:t>
        </w:r>
        <w:r w:rsidR="00450FF4" w:rsidRPr="008A408F">
          <w:rPr>
            <w:lang w:val="en-GB"/>
          </w:rPr>
          <w:t xml:space="preserve"> </w:t>
        </w:r>
      </w:ins>
      <w:r w:rsidRPr="008A408F">
        <w:rPr>
          <w:lang w:val="en-GB"/>
        </w:rPr>
        <w:t xml:space="preserve">and work is </w:t>
      </w:r>
      <w:r w:rsidR="00BB14DC" w:rsidRPr="008A408F">
        <w:rPr>
          <w:lang w:val="en-GB"/>
        </w:rPr>
        <w:t>on-going</w:t>
      </w:r>
      <w:r w:rsidRPr="008A408F">
        <w:rPr>
          <w:lang w:val="en-GB"/>
        </w:rPr>
        <w:t xml:space="preserve"> on the physics of animal movement with regard to metabolism </w:t>
      </w:r>
      <w:commentRangeEnd w:id="435"/>
      <w:r w:rsidR="005C6866">
        <w:rPr>
          <w:rStyle w:val="CommentReference"/>
        </w:rPr>
        <w:commentReference w:id="435"/>
      </w:r>
      <w:r w:rsidR="00F769BC" w:rsidRPr="008A408F">
        <w:rPr>
          <w:lang w:val="en-GB"/>
        </w:rPr>
        <w:fldChar w:fldCharType="begin" w:fldLock="1"/>
      </w:r>
      <w:r w:rsidR="00D455CB" w:rsidRPr="008A408F">
        <w:rPr>
          <w:lang w:val="en-GB"/>
        </w:rPr>
        <w:instrText>ADDIN CSL_CITATION { "citationItems" : [ { "id" : "ITEM-1",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"title" : "Energetic and biomechanical constraints on animal migration distance", "type" : "article-journal", "volume" : "15" }, "uris" : [ "http://www.mendeley.com/documents/?uuid=de6ca766-6eb8-4282-9b30-227b175b5bd9"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F769BC" w:rsidRPr="008A408F">
        <w:rPr>
          <w:lang w:val="en-GB"/>
        </w:rPr>
        <w:fldChar w:fldCharType="separate"/>
      </w:r>
      <w:r w:rsidR="003240CB" w:rsidRPr="008A408F">
        <w:rPr>
          <w:noProof/>
          <w:lang w:val="en-GB"/>
        </w:rPr>
        <w:t xml:space="preserve">(Hein, Hou and Gillooly, 2012; Gibert </w:t>
      </w:r>
      <w:r w:rsidR="003240CB" w:rsidRPr="008A408F">
        <w:rPr>
          <w:i/>
          <w:noProof/>
          <w:lang w:val="en-GB"/>
        </w:rPr>
        <w:t>et al.</w:t>
      </w:r>
      <w:r w:rsidR="003240CB" w:rsidRPr="008A408F">
        <w:rPr>
          <w:noProof/>
          <w:lang w:val="en-GB"/>
        </w:rPr>
        <w:t>, 2016)</w:t>
      </w:r>
      <w:r w:rsidR="00F769BC" w:rsidRPr="008A408F">
        <w:rPr>
          <w:lang w:val="en-GB"/>
        </w:rPr>
        <w:fldChar w:fldCharType="end"/>
      </w:r>
      <w:r w:rsidRPr="008A408F">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8A408F">
        <w:rPr>
          <w:lang w:val="en-GB"/>
        </w:rPr>
        <w:t xml:space="preserve"> no such information was avail</w:t>
      </w:r>
      <w:r w:rsidRPr="008A408F">
        <w:rPr>
          <w:lang w:val="en-GB"/>
        </w:rPr>
        <w:t>able</w:t>
      </w:r>
      <w:r w:rsidR="007B34E0" w:rsidRPr="008A408F">
        <w:rPr>
          <w:lang w:val="en-GB"/>
        </w:rPr>
        <w:t xml:space="preserve"> on the energetic budgets of our species</w:t>
      </w:r>
      <w:r w:rsidRPr="008A408F">
        <w:rPr>
          <w:lang w:val="en-GB"/>
        </w:rPr>
        <w:t xml:space="preserve">, we </w:t>
      </w:r>
      <w:r w:rsidR="007B34E0" w:rsidRPr="008A408F">
        <w:rPr>
          <w:lang w:val="en-GB"/>
        </w:rPr>
        <w:t>assumed that</w:t>
      </w:r>
      <w:r w:rsidRPr="008A408F">
        <w:rPr>
          <w:lang w:val="en-GB"/>
        </w:rPr>
        <w:t xml:space="preserve"> the energy produced by metabolism was used for </w:t>
      </w:r>
      <w:r w:rsidR="007B34E0" w:rsidRPr="008A408F">
        <w:rPr>
          <w:lang w:val="en-GB"/>
        </w:rPr>
        <w:t xml:space="preserve">the purpose of </w:t>
      </w:r>
      <w:r w:rsidRPr="008A408F">
        <w:rPr>
          <w:lang w:val="en-GB"/>
        </w:rPr>
        <w:t xml:space="preserve">locomotion. This assumption </w:t>
      </w:r>
      <w:r w:rsidR="0054618D">
        <w:rPr>
          <w:lang w:val="en-GB"/>
        </w:rPr>
        <w:t>is likely to be broken a</w:t>
      </w:r>
      <w:r w:rsidRPr="008A408F">
        <w:rPr>
          <w:lang w:val="en-GB"/>
        </w:rPr>
        <w:t>s the energy produced by metabolism needs to be allocated to several other biological needs, such as growth and maintenance. Furthermore, of the energy allocated to locomotion, a large amount will be lost due to muscular inefficiency in most animals</w:t>
      </w:r>
      <w:r w:rsidR="003240CB" w:rsidRPr="008A408F">
        <w:rPr>
          <w:lang w:val="en-GB"/>
        </w:rPr>
        <w:t xml:space="preserve"> </w:t>
      </w:r>
      <w:r w:rsidR="00F769BC" w:rsidRPr="008A408F">
        <w:rPr>
          <w:lang w:val="en-GB"/>
        </w:rPr>
        <w:fldChar w:fldCharType="begin" w:fldLock="1"/>
      </w:r>
      <w:r w:rsidR="003240CB" w:rsidRPr="008A408F">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F769BC" w:rsidRPr="008A408F">
        <w:rPr>
          <w:lang w:val="en-GB"/>
        </w:rPr>
        <w:fldChar w:fldCharType="separate"/>
      </w:r>
      <w:r w:rsidR="003240CB" w:rsidRPr="008A408F">
        <w:rPr>
          <w:noProof/>
          <w:lang w:val="en-GB"/>
        </w:rPr>
        <w:t>(Alexander, 2003)</w:t>
      </w:r>
      <w:r w:rsidR="00F769BC" w:rsidRPr="008A408F">
        <w:rPr>
          <w:lang w:val="en-GB"/>
        </w:rPr>
        <w:fldChar w:fldCharType="end"/>
      </w:r>
      <w:r w:rsidRPr="008A408F">
        <w:rPr>
          <w:lang w:val="en-GB"/>
        </w:rPr>
        <w:t xml:space="preserve">. Indeed, up to 60% of the energy allocated for muscle contraction may be lost due to this inefficiency </w:t>
      </w:r>
      <w:r w:rsidR="00F769BC" w:rsidRPr="008A408F">
        <w:rPr>
          <w:lang w:val="en-GB"/>
        </w:rPr>
        <w:fldChar w:fldCharType="begin" w:fldLock="1"/>
      </w:r>
      <w:r w:rsidR="003240CB" w:rsidRPr="008A408F">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F769BC" w:rsidRPr="008A408F">
        <w:rPr>
          <w:lang w:val="en-GB"/>
        </w:rPr>
        <w:fldChar w:fldCharType="separate"/>
      </w:r>
      <w:r w:rsidR="003240CB" w:rsidRPr="008A408F">
        <w:rPr>
          <w:noProof/>
          <w:lang w:val="en-GB"/>
        </w:rPr>
        <w:t>(Tucker, 1975; Alexander, 2005)</w:t>
      </w:r>
      <w:r w:rsidR="00F769BC" w:rsidRPr="008A408F">
        <w:rPr>
          <w:lang w:val="en-GB"/>
        </w:rPr>
        <w:fldChar w:fldCharType="end"/>
      </w:r>
      <w:r w:rsidRPr="008A408F">
        <w:rPr>
          <w:lang w:val="en-GB"/>
        </w:rPr>
        <w:t xml:space="preserve">. Although these assumptions are most likely affecting our results, we suggest that this model </w:t>
      </w:r>
      <w:r w:rsidR="00091B75" w:rsidRPr="008A408F">
        <w:rPr>
          <w:lang w:val="en-GB"/>
        </w:rPr>
        <w:t>could</w:t>
      </w:r>
      <w:r w:rsidRPr="008A408F">
        <w:rPr>
          <w:lang w:val="en-GB"/>
        </w:rPr>
        <w:t xml:space="preserve"> be easily adapted for taxa where more information is available and may lead to predictions that can be validated </w:t>
      </w:r>
      <w:r w:rsidR="000E1233" w:rsidRPr="008A408F">
        <w:rPr>
          <w:lang w:val="en-GB"/>
        </w:rPr>
        <w:t>empirically</w:t>
      </w:r>
      <w:r w:rsidRPr="008A408F">
        <w:rPr>
          <w:lang w:val="en-GB"/>
        </w:rPr>
        <w:t xml:space="preserve">. </w:t>
      </w:r>
      <w:commentRangeStart w:id="436"/>
      <w:r w:rsidRPr="008A408F">
        <w:rPr>
          <w:lang w:val="en-GB"/>
        </w:rPr>
        <w:t xml:space="preserve">This in turn would be </w:t>
      </w:r>
      <w:r w:rsidR="000C2CE3" w:rsidRPr="008A408F">
        <w:rPr>
          <w:lang w:val="en-GB"/>
        </w:rPr>
        <w:t>greatly valuable</w:t>
      </w:r>
      <w:r w:rsidRPr="008A408F">
        <w:rPr>
          <w:lang w:val="en-GB"/>
        </w:rPr>
        <w:t xml:space="preserve"> </w:t>
      </w:r>
      <w:r w:rsidR="000C2CE3" w:rsidRPr="008A408F">
        <w:rPr>
          <w:lang w:val="en-GB"/>
        </w:rPr>
        <w:t>to</w:t>
      </w:r>
      <w:r w:rsidRPr="008A408F">
        <w:rPr>
          <w:lang w:val="en-GB"/>
        </w:rPr>
        <w:t xml:space="preserve"> studies on the effects of global warming on the dynamics of predation as search rates are </w:t>
      </w:r>
      <w:r w:rsidR="002175BA" w:rsidRPr="008A408F">
        <w:rPr>
          <w:lang w:val="en-GB"/>
        </w:rPr>
        <w:t>difficult</w:t>
      </w:r>
      <w:r w:rsidRPr="008A408F">
        <w:rPr>
          <w:lang w:val="en-GB"/>
        </w:rPr>
        <w:t xml:space="preserve"> to estimate experimentally </w:t>
      </w:r>
      <w:commentRangeStart w:id="437"/>
      <w:r w:rsidR="00F769BC" w:rsidRPr="008A408F">
        <w:rPr>
          <w:lang w:val="en-GB"/>
        </w:rPr>
        <w:fldChar w:fldCharType="begin" w:fldLock="1"/>
      </w:r>
      <w:r w:rsidR="003240CB" w:rsidRPr="008A408F">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F769BC" w:rsidRPr="008A408F">
        <w:rPr>
          <w:lang w:val="en-GB"/>
        </w:rPr>
        <w:fldChar w:fldCharType="separate"/>
      </w:r>
      <w:r w:rsidR="003240CB" w:rsidRPr="008A408F">
        <w:rPr>
          <w:noProof/>
          <w:lang w:val="en-GB"/>
        </w:rPr>
        <w:t xml:space="preserve">(Rall </w:t>
      </w:r>
      <w:r w:rsidR="003240CB" w:rsidRPr="008A408F">
        <w:rPr>
          <w:i/>
          <w:noProof/>
          <w:lang w:val="en-GB"/>
        </w:rPr>
        <w:t>et al.</w:t>
      </w:r>
      <w:r w:rsidR="003240CB" w:rsidRPr="008A408F">
        <w:rPr>
          <w:noProof/>
          <w:lang w:val="en-GB"/>
        </w:rPr>
        <w:t xml:space="preserve">, 2010; Vucic-Pestic </w:t>
      </w:r>
      <w:r w:rsidR="003240CB" w:rsidRPr="008A408F">
        <w:rPr>
          <w:i/>
          <w:noProof/>
          <w:lang w:val="en-GB"/>
        </w:rPr>
        <w:t>et al.</w:t>
      </w:r>
      <w:r w:rsidR="003240CB" w:rsidRPr="008A408F">
        <w:rPr>
          <w:noProof/>
          <w:lang w:val="en-GB"/>
        </w:rPr>
        <w:t>, 2011)</w:t>
      </w:r>
      <w:r w:rsidR="00F769BC" w:rsidRPr="008A408F">
        <w:rPr>
          <w:lang w:val="en-GB"/>
        </w:rPr>
        <w:fldChar w:fldCharType="end"/>
      </w:r>
      <w:commentRangeEnd w:id="437"/>
      <w:r w:rsidR="00FD1D22">
        <w:rPr>
          <w:rStyle w:val="CommentReference"/>
        </w:rPr>
        <w:commentReference w:id="437"/>
      </w:r>
      <w:r w:rsidRPr="008A408F">
        <w:rPr>
          <w:lang w:val="en-GB"/>
        </w:rPr>
        <w:t>.</w:t>
      </w:r>
      <w:commentRangeEnd w:id="436"/>
      <w:r w:rsidR="00FD1D22">
        <w:rPr>
          <w:rStyle w:val="CommentReference"/>
        </w:rPr>
        <w:commentReference w:id="436"/>
      </w:r>
    </w:p>
    <w:p w:rsidR="008913FE" w:rsidRPr="008A408F" w:rsidRDefault="00536083" w:rsidP="00997AED">
      <w:pPr>
        <w:ind w:firstLine="720"/>
        <w:jc w:val="both"/>
        <w:rPr>
          <w:lang w:val="en-GB"/>
        </w:rPr>
      </w:pPr>
      <w:r w:rsidRPr="008A408F">
        <w:rPr>
          <w:lang w:val="en-GB"/>
        </w:rPr>
        <w:t xml:space="preserve">The link between metabolic rates, </w:t>
      </w:r>
      <w:r w:rsidR="00BB14DC" w:rsidRPr="008A408F">
        <w:rPr>
          <w:lang w:val="en-GB"/>
        </w:rPr>
        <w:t>velocity</w:t>
      </w:r>
      <w:r w:rsidRPr="008A408F">
        <w:rPr>
          <w:lang w:val="en-GB"/>
        </w:rPr>
        <w:t xml:space="preserve">, their </w:t>
      </w:r>
      <w:r w:rsidR="0054618D">
        <w:rPr>
          <w:lang w:val="en-GB"/>
        </w:rPr>
        <w:t>adaptation patterns</w:t>
      </w:r>
      <w:r w:rsidRPr="008A408F">
        <w:rPr>
          <w:lang w:val="en-GB"/>
        </w:rPr>
        <w:t xml:space="preserve"> and its effect on species interactions can be</w:t>
      </w:r>
      <w:r w:rsidR="008913FE" w:rsidRPr="008A408F">
        <w:rPr>
          <w:lang w:val="en-GB"/>
        </w:rPr>
        <w:t xml:space="preserve"> understood via mechanistic mode</w:t>
      </w:r>
      <w:r w:rsidR="003A3418" w:rsidRPr="008A408F">
        <w:rPr>
          <w:lang w:val="en-GB"/>
        </w:rPr>
        <w:t>l</w:t>
      </w:r>
      <w:r w:rsidR="008913FE" w:rsidRPr="008A408F">
        <w:rPr>
          <w:lang w:val="en-GB"/>
        </w:rPr>
        <w:t xml:space="preserve">ling. </w:t>
      </w:r>
      <w:r w:rsidR="00B04035" w:rsidRPr="008A408F">
        <w:rPr>
          <w:lang w:val="en-GB"/>
        </w:rPr>
        <w:t>Species-specific metabolic adaptation to warmer environments (Fig</w:t>
      </w:r>
      <w:r w:rsidR="0054618D">
        <w:rPr>
          <w:lang w:val="en-GB"/>
        </w:rPr>
        <w:t>ure</w:t>
      </w:r>
      <w:r w:rsidR="00B04035" w:rsidRPr="008A408F">
        <w:rPr>
          <w:lang w:val="en-GB"/>
        </w:rPr>
        <w:t xml:space="preserve"> 3), via changes in </w:t>
      </w:r>
      <w:r w:rsidR="003240CB" w:rsidRPr="008A408F">
        <w:rPr>
          <w:i/>
          <w:lang w:val="en-GB"/>
        </w:rPr>
        <w:t>b</w:t>
      </w:r>
      <w:r w:rsidR="003240CB" w:rsidRPr="008A408F">
        <w:rPr>
          <w:i/>
          <w:vertAlign w:val="subscript"/>
          <w:lang w:val="en-GB"/>
        </w:rPr>
        <w:t>0</w:t>
      </w:r>
      <w:r w:rsidR="00B04035" w:rsidRPr="008A408F">
        <w:rPr>
          <w:lang w:val="en-GB"/>
        </w:rPr>
        <w:t xml:space="preserve"> and </w:t>
      </w:r>
      <w:r w:rsidR="003240CB" w:rsidRPr="008A408F">
        <w:rPr>
          <w:i/>
          <w:lang w:val="en-GB"/>
        </w:rPr>
        <w:t>E</w:t>
      </w:r>
      <w:r w:rsidR="003240CB" w:rsidRPr="008A408F">
        <w:rPr>
          <w:i/>
          <w:vertAlign w:val="subscript"/>
          <w:lang w:val="en-GB"/>
        </w:rPr>
        <w:t>a</w:t>
      </w:r>
      <w:r w:rsidR="00B04035" w:rsidRPr="008A408F">
        <w:rPr>
          <w:i/>
          <w:vertAlign w:val="subscript"/>
          <w:lang w:val="en-GB"/>
        </w:rPr>
        <w:t xml:space="preserve"> </w:t>
      </w:r>
      <w:r w:rsidR="00B04035" w:rsidRPr="008A408F">
        <w:rPr>
          <w:lang w:val="en-GB"/>
        </w:rPr>
        <w:t>(Fig</w:t>
      </w:r>
      <w:r w:rsidR="0054618D">
        <w:rPr>
          <w:lang w:val="en-GB"/>
        </w:rPr>
        <w:t>ure</w:t>
      </w:r>
      <w:r w:rsidR="00B04035" w:rsidRPr="008A408F">
        <w:rPr>
          <w:lang w:val="en-GB"/>
        </w:rPr>
        <w:t xml:space="preserve"> 4), </w:t>
      </w:r>
      <w:r w:rsidR="00F431BC">
        <w:rPr>
          <w:lang w:val="en-GB"/>
        </w:rPr>
        <w:t xml:space="preserve">produces </w:t>
      </w:r>
      <w:r w:rsidR="00B04035" w:rsidRPr="008A408F">
        <w:rPr>
          <w:lang w:val="en-GB"/>
        </w:rPr>
        <w:t>mismatches in biological traits (Fig</w:t>
      </w:r>
      <w:r w:rsidR="0054618D">
        <w:rPr>
          <w:lang w:val="en-GB"/>
        </w:rPr>
        <w:t>ure</w:t>
      </w:r>
      <w:r w:rsidR="00B04035" w:rsidRPr="008A408F">
        <w:rPr>
          <w:lang w:val="en-GB"/>
        </w:rPr>
        <w:t xml:space="preserve"> 5) </w:t>
      </w:r>
      <w:r w:rsidR="00F431BC">
        <w:rPr>
          <w:lang w:val="en-GB"/>
        </w:rPr>
        <w:t xml:space="preserve">that </w:t>
      </w:r>
      <w:r w:rsidR="00982AC5">
        <w:rPr>
          <w:lang w:val="en-GB"/>
        </w:rPr>
        <w:t>affect</w:t>
      </w:r>
      <w:r w:rsidR="00B04035" w:rsidRPr="008A408F">
        <w:rPr>
          <w:lang w:val="en-GB"/>
        </w:rPr>
        <w:t xml:space="preserve"> search rate</w:t>
      </w:r>
      <w:r w:rsidR="00F431BC">
        <w:rPr>
          <w:lang w:val="en-GB"/>
        </w:rPr>
        <w:t>s</w:t>
      </w:r>
      <w:r w:rsidR="00B04035" w:rsidRPr="008A408F">
        <w:rPr>
          <w:lang w:val="en-GB"/>
        </w:rPr>
        <w:t xml:space="preserve"> </w:t>
      </w:r>
      <w:r w:rsidR="003240CB" w:rsidRPr="008A408F">
        <w:rPr>
          <w:lang w:val="en-GB"/>
        </w:rPr>
        <w:t>(Fig</w:t>
      </w:r>
      <w:r w:rsidR="0054618D">
        <w:rPr>
          <w:lang w:val="en-GB"/>
        </w:rPr>
        <w:t>ure</w:t>
      </w:r>
      <w:r w:rsidR="00BB14DC" w:rsidRPr="008A408F">
        <w:rPr>
          <w:lang w:val="en-GB"/>
        </w:rPr>
        <w:t xml:space="preserve"> 6</w:t>
      </w:r>
      <w:r w:rsidR="00B04035" w:rsidRPr="008A408F">
        <w:rPr>
          <w:lang w:val="en-GB"/>
        </w:rPr>
        <w:t xml:space="preserve">). </w:t>
      </w:r>
      <w:r w:rsidR="008913FE" w:rsidRPr="008A408F">
        <w:rPr>
          <w:lang w:val="en-GB"/>
        </w:rPr>
        <w:t>The current increase in und</w:t>
      </w:r>
      <w:r w:rsidR="00BB14DC" w:rsidRPr="008A408F">
        <w:rPr>
          <w:lang w:val="en-GB"/>
        </w:rPr>
        <w:t>erstanding of trait temperature-</w:t>
      </w:r>
      <w:r w:rsidR="008913FE" w:rsidRPr="008A408F">
        <w:rPr>
          <w:lang w:val="en-GB"/>
        </w:rPr>
        <w:t xml:space="preserve">dependence and the mechanics of movement enabled the design of a biologically representative model based on empirical data gathered in the field. </w:t>
      </w:r>
      <w:del w:id="438" w:author="mhasoba" w:date="2018-05-21T15:01:00Z">
        <w:r w:rsidR="00BB14DC" w:rsidRPr="008A408F" w:rsidDel="00DD1560">
          <w:rPr>
            <w:lang w:val="en-GB"/>
          </w:rPr>
          <w:delText>W</w:delText>
        </w:r>
        <w:r w:rsidR="008913FE" w:rsidRPr="008A408F" w:rsidDel="00DD1560">
          <w:rPr>
            <w:lang w:val="en-GB"/>
          </w:rPr>
          <w:delText xml:space="preserve">e </w:delText>
        </w:r>
      </w:del>
      <w:ins w:id="439" w:author="mhasoba" w:date="2018-05-21T15:01:00Z">
        <w:r w:rsidR="00DD1560">
          <w:rPr>
            <w:lang w:val="en-GB"/>
          </w:rPr>
          <w:t xml:space="preserve">Our study </w:t>
        </w:r>
      </w:ins>
      <w:r w:rsidR="008913FE" w:rsidRPr="008A408F">
        <w:rPr>
          <w:lang w:val="en-GB"/>
        </w:rPr>
        <w:t>reveal</w:t>
      </w:r>
      <w:ins w:id="440" w:author="mhasoba" w:date="2018-05-21T15:01:00Z">
        <w:r w:rsidR="00DD1560">
          <w:rPr>
            <w:lang w:val="en-GB"/>
          </w:rPr>
          <w:t>s</w:t>
        </w:r>
      </w:ins>
      <w:del w:id="441" w:author="mhasoba" w:date="2018-05-21T15:01:00Z">
        <w:r w:rsidR="0054618D" w:rsidDel="00965351">
          <w:rPr>
            <w:lang w:val="en-GB"/>
          </w:rPr>
          <w:delText>ed</w:delText>
        </w:r>
      </w:del>
      <w:r w:rsidR="008913FE" w:rsidRPr="008A408F">
        <w:rPr>
          <w:lang w:val="en-GB"/>
        </w:rPr>
        <w:t xml:space="preserve"> </w:t>
      </w:r>
      <w:del w:id="442" w:author="mhasoba" w:date="2018-05-21T15:01:00Z">
        <w:r w:rsidR="008913FE" w:rsidRPr="008A408F" w:rsidDel="000213BA">
          <w:rPr>
            <w:lang w:val="en-GB"/>
          </w:rPr>
          <w:delText xml:space="preserve">the </w:delText>
        </w:r>
      </w:del>
      <w:r w:rsidR="008913FE" w:rsidRPr="008A408F">
        <w:rPr>
          <w:lang w:val="en-GB"/>
        </w:rPr>
        <w:t xml:space="preserve">patterns of </w:t>
      </w:r>
      <w:r w:rsidR="00A62171">
        <w:rPr>
          <w:lang w:val="en-GB"/>
        </w:rPr>
        <w:t>environmental</w:t>
      </w:r>
      <w:r w:rsidR="008913FE" w:rsidRPr="008A408F">
        <w:rPr>
          <w:lang w:val="en-GB"/>
        </w:rPr>
        <w:t xml:space="preserve"> adaptation in a set of</w:t>
      </w:r>
      <w:r w:rsidR="000F4362" w:rsidRPr="008A408F">
        <w:rPr>
          <w:lang w:val="en-GB"/>
        </w:rPr>
        <w:t xml:space="preserve"> Iberian</w:t>
      </w:r>
      <w:r w:rsidR="008913FE" w:rsidRPr="008A408F">
        <w:rPr>
          <w:lang w:val="en-GB"/>
        </w:rPr>
        <w:t xml:space="preserve"> aquatic invertebrates</w:t>
      </w:r>
      <w:ins w:id="443" w:author="mhasoba" w:date="2018-05-21T15:01:00Z">
        <w:r w:rsidR="00DD1560">
          <w:rPr>
            <w:lang w:val="en-GB"/>
          </w:rPr>
          <w:t>,</w:t>
        </w:r>
      </w:ins>
      <w:r w:rsidR="008913FE" w:rsidRPr="008A408F">
        <w:rPr>
          <w:lang w:val="en-GB"/>
        </w:rPr>
        <w:t xml:space="preserve"> </w:t>
      </w:r>
      <w:r w:rsidR="000F4362" w:rsidRPr="008A408F">
        <w:rPr>
          <w:lang w:val="en-GB"/>
        </w:rPr>
        <w:t>and show</w:t>
      </w:r>
      <w:ins w:id="444" w:author="mhasoba" w:date="2018-05-21T15:01:00Z">
        <w:r w:rsidR="00DD1560">
          <w:rPr>
            <w:lang w:val="en-GB"/>
          </w:rPr>
          <w:t>s</w:t>
        </w:r>
      </w:ins>
      <w:r w:rsidR="000F4362" w:rsidRPr="008A408F">
        <w:rPr>
          <w:lang w:val="en-GB"/>
        </w:rPr>
        <w:t xml:space="preserve"> how theoretical models enable qualitative predictions of complex biological traits and species interactions.</w:t>
      </w:r>
      <w:r w:rsidR="008913FE" w:rsidRPr="008A408F">
        <w:rPr>
          <w:lang w:val="en-GB"/>
        </w:rPr>
        <w:t xml:space="preserve"> </w:t>
      </w:r>
      <w:del w:id="445" w:author="mhasoba" w:date="2018-05-21T15:03:00Z">
        <w:r w:rsidR="00337752" w:rsidRPr="008A408F" w:rsidDel="00806390">
          <w:rPr>
            <w:lang w:val="en-GB"/>
          </w:rPr>
          <w:delText xml:space="preserve">Our study supports the idea that </w:delText>
        </w:r>
      </w:del>
      <w:moveToRangeStart w:id="446" w:author="mhasoba" w:date="2018-05-21T15:02:00Z" w:name="move514678256"/>
      <w:moveTo w:id="447" w:author="mhasoba" w:date="2018-05-21T15:02:00Z">
        <w:del w:id="448" w:author="mhasoba" w:date="2018-05-21T15:03:00Z">
          <w:r w:rsidR="00620049" w:rsidRPr="008A408F" w:rsidDel="00806390">
            <w:rPr>
              <w:lang w:val="en-GB"/>
            </w:rPr>
            <w:delText xml:space="preserve">In the light of recent global warming, it is </w:delText>
          </w:r>
          <w:r w:rsidR="00620049" w:rsidRPr="008A408F" w:rsidDel="00153BAC">
            <w:rPr>
              <w:lang w:val="en-GB"/>
            </w:rPr>
            <w:delText xml:space="preserve">thus </w:delText>
          </w:r>
          <w:r w:rsidR="00620049" w:rsidRPr="008A408F" w:rsidDel="00806390">
            <w:rPr>
              <w:lang w:val="en-GB"/>
            </w:rPr>
            <w:delText xml:space="preserve">crucial that more effort be focused on the role temperature plays in all things related to life on Earth. </w:delText>
          </w:r>
        </w:del>
      </w:moveTo>
      <w:moveToRangeEnd w:id="446"/>
      <w:del w:id="449" w:author="mhasoba" w:date="2018-05-21T15:03:00Z">
        <w:r w:rsidR="00337752" w:rsidRPr="008A408F" w:rsidDel="00806390">
          <w:rPr>
            <w:lang w:val="en-GB"/>
          </w:rPr>
          <w:delText xml:space="preserve">as environments get warmer, biological rates increase and interactions become stronger. </w:delText>
        </w:r>
      </w:del>
      <w:commentRangeStart w:id="450"/>
      <w:commentRangeStart w:id="451"/>
      <w:r w:rsidR="008913FE" w:rsidRPr="008A408F">
        <w:rPr>
          <w:lang w:val="en-GB"/>
        </w:rPr>
        <w:t xml:space="preserve">Future work should focus on integrative approaches linking theoretical predictions to measured empirical data to understand the multi-level processes affecting thermal ecology. </w:t>
      </w:r>
      <w:commentRangeEnd w:id="450"/>
      <w:r w:rsidR="00CA7DB2">
        <w:rPr>
          <w:rStyle w:val="CommentReference"/>
        </w:rPr>
        <w:commentReference w:id="450"/>
      </w:r>
      <w:r w:rsidR="008913FE" w:rsidRPr="008A408F">
        <w:rPr>
          <w:lang w:val="en-GB"/>
        </w:rPr>
        <w:t xml:space="preserve">There is still much to understand about the effect temperature plays on metabolism and all the processes it controls. </w:t>
      </w:r>
      <w:commentRangeEnd w:id="451"/>
      <w:r w:rsidR="00620049">
        <w:rPr>
          <w:rStyle w:val="CommentReference"/>
        </w:rPr>
        <w:commentReference w:id="451"/>
      </w:r>
      <w:moveFromRangeStart w:id="452" w:author="mhasoba" w:date="2018-05-21T15:02:00Z" w:name="move514678256"/>
      <w:moveFrom w:id="453" w:author="mhasoba" w:date="2018-05-21T15:02:00Z">
        <w:r w:rsidR="008913FE" w:rsidRPr="008A408F" w:rsidDel="00620049">
          <w:rPr>
            <w:lang w:val="en-GB"/>
          </w:rPr>
          <w:t xml:space="preserve">In the light of recent global warming, it is thus crucial that more effort be focused on the role temperature plays in all things related to life on Earth. </w:t>
        </w:r>
      </w:moveFrom>
      <w:moveFromRangeEnd w:id="452"/>
    </w:p>
    <w:p w:rsidR="00416353" w:rsidRPr="008A408F" w:rsidRDefault="00AC04E8" w:rsidP="00997AED">
      <w:pPr>
        <w:jc w:val="both"/>
        <w:rPr>
          <w:lang w:val="en-GB"/>
        </w:rPr>
      </w:pPr>
      <w:r>
        <w:rPr>
          <w:rStyle w:val="CommentReference"/>
        </w:rPr>
        <w:commentReference w:id="454"/>
      </w:r>
    </w:p>
    <w:p w:rsidR="007C527B" w:rsidRPr="008A408F" w:rsidRDefault="007C527B" w:rsidP="00997AED">
      <w:pPr>
        <w:jc w:val="both"/>
        <w:rPr>
          <w:b/>
          <w:lang w:val="en-GB"/>
        </w:rPr>
      </w:pPr>
      <w:commentRangeStart w:id="455"/>
      <w:commentRangeStart w:id="456"/>
      <w:r w:rsidRPr="008A408F">
        <w:rPr>
          <w:b/>
          <w:sz w:val="38"/>
          <w:szCs w:val="38"/>
          <w:lang w:val="en-GB"/>
        </w:rPr>
        <w:t>Acknowledgements</w:t>
      </w:r>
      <w:commentRangeEnd w:id="455"/>
      <w:r w:rsidR="002C6D39" w:rsidRPr="008A408F">
        <w:rPr>
          <w:rStyle w:val="CommentReference"/>
          <w:lang w:val="en-GB"/>
        </w:rPr>
        <w:commentReference w:id="455"/>
      </w:r>
      <w:commentRangeEnd w:id="456"/>
      <w:r w:rsidR="00CA7DB2">
        <w:rPr>
          <w:rStyle w:val="CommentReference"/>
        </w:rPr>
        <w:commentReference w:id="456"/>
      </w:r>
    </w:p>
    <w:p w:rsidR="007C527B" w:rsidRPr="008A408F" w:rsidRDefault="00F33394" w:rsidP="00997AED">
      <w:pPr>
        <w:jc w:val="both"/>
        <w:rPr>
          <w:lang w:val="en-GB"/>
        </w:rPr>
      </w:pPr>
      <w:r w:rsidRPr="008A408F">
        <w:rPr>
          <w:lang w:val="en-GB"/>
        </w:rPr>
        <w:t xml:space="preserve">We acknowledge the funding support of the Royal Society (RG150320) to RLK and SP, and Imperial College London to FA and RLK. </w:t>
      </w:r>
      <w:r w:rsidR="007C527B" w:rsidRPr="008A408F">
        <w:rPr>
          <w:lang w:val="en-GB"/>
        </w:rPr>
        <w:t>Special thanks go to Dr Ka</w:t>
      </w:r>
      <w:r w:rsidR="003E56E0" w:rsidRPr="008A408F">
        <w:rPr>
          <w:lang w:val="en-GB"/>
        </w:rPr>
        <w:t xml:space="preserve">tarzyna Sroczynska and Miss </w:t>
      </w:r>
      <w:del w:id="457" w:author="Miguel Matias" w:date="2018-05-16T18:24:00Z">
        <w:r w:rsidR="003E56E0" w:rsidRPr="008A408F" w:rsidDel="00CA7DB2">
          <w:rPr>
            <w:lang w:val="en-GB"/>
          </w:rPr>
          <w:delText>Cà</w:delText>
        </w:r>
        <w:r w:rsidR="007C527B" w:rsidRPr="008A408F" w:rsidDel="00CA7DB2">
          <w:rPr>
            <w:lang w:val="en-GB"/>
          </w:rPr>
          <w:delText xml:space="preserve">tia </w:delText>
        </w:r>
      </w:del>
      <w:ins w:id="458" w:author="Miguel Matias" w:date="2018-05-16T18:24:00Z">
        <w:r w:rsidR="00CA7DB2" w:rsidRPr="008A408F">
          <w:rPr>
            <w:lang w:val="en-GB"/>
          </w:rPr>
          <w:t>C</w:t>
        </w:r>
        <w:r w:rsidR="00CA7DB2">
          <w:rPr>
            <w:lang w:val="en-GB"/>
          </w:rPr>
          <w:t>á</w:t>
        </w:r>
        <w:r w:rsidR="00CA7DB2" w:rsidRPr="008A408F">
          <w:rPr>
            <w:lang w:val="en-GB"/>
          </w:rPr>
          <w:t xml:space="preserve">tia </w:t>
        </w:r>
      </w:ins>
      <w:r w:rsidR="007C527B" w:rsidRPr="008A408F">
        <w:rPr>
          <w:lang w:val="en-GB"/>
        </w:rPr>
        <w:t>Lucio Pereira for their support in collecting the data used in this study.</w:t>
      </w:r>
      <w:ins w:id="459" w:author="Becca Kordas" w:date="2018-04-03T19:21:00Z">
        <w:r w:rsidR="002C6D39" w:rsidRPr="008A408F">
          <w:rPr>
            <w:lang w:val="en-GB"/>
          </w:rPr>
          <w:t xml:space="preserve"> </w:t>
        </w:r>
      </w:ins>
    </w:p>
    <w:p w:rsidR="007C527B" w:rsidRPr="008A408F" w:rsidRDefault="007C527B" w:rsidP="00997AED">
      <w:pPr>
        <w:jc w:val="both"/>
        <w:rPr>
          <w:lang w:val="en-GB"/>
        </w:rPr>
      </w:pPr>
    </w:p>
    <w:p w:rsidR="007C527B" w:rsidRPr="008A408F" w:rsidRDefault="007C527B" w:rsidP="00997AED">
      <w:pPr>
        <w:jc w:val="both"/>
        <w:rPr>
          <w:b/>
          <w:lang w:val="en-GB"/>
        </w:rPr>
      </w:pPr>
      <w:r w:rsidRPr="008A408F">
        <w:rPr>
          <w:b/>
          <w:sz w:val="38"/>
          <w:szCs w:val="38"/>
          <w:lang w:val="en-GB"/>
        </w:rPr>
        <w:t>Authors contribution statement</w:t>
      </w:r>
    </w:p>
    <w:p w:rsidR="007C527B" w:rsidRPr="008A408F" w:rsidDel="00B1068D" w:rsidRDefault="007C527B" w:rsidP="00997AED">
      <w:pPr>
        <w:jc w:val="both"/>
        <w:rPr>
          <w:del w:id="460" w:author="mhasoba" w:date="2018-05-21T13:57:00Z"/>
          <w:lang w:val="en-GB"/>
        </w:rPr>
      </w:pPr>
      <w:r w:rsidRPr="008A408F">
        <w:rPr>
          <w:lang w:val="en-GB"/>
        </w:rPr>
        <w:t xml:space="preserve">F. Affinito, M. Matias, S. Pawar and R. Kordas conceived the ideas and designed methodology; </w:t>
      </w:r>
    </w:p>
    <w:p w:rsidR="007C527B" w:rsidRPr="008A408F" w:rsidDel="00B1068D" w:rsidRDefault="007C527B" w:rsidP="00997AED">
      <w:pPr>
        <w:jc w:val="both"/>
        <w:rPr>
          <w:del w:id="461" w:author="mhasoba" w:date="2018-05-21T13:57:00Z"/>
          <w:lang w:val="en-GB"/>
        </w:rPr>
      </w:pPr>
      <w:r w:rsidRPr="008A408F">
        <w:rPr>
          <w:lang w:val="en-GB"/>
        </w:rPr>
        <w:t>F. Affinito, M. Matias and R. Kordas collected the data;</w:t>
      </w:r>
      <w:ins w:id="462" w:author="mhasoba" w:date="2018-05-21T13:57:00Z">
        <w:r w:rsidR="00B1068D">
          <w:rPr>
            <w:lang w:val="en-GB"/>
          </w:rPr>
          <w:t xml:space="preserve"> </w:t>
        </w:r>
      </w:ins>
      <w:del w:id="463" w:author="mhasoba" w:date="2018-05-21T13:57:00Z">
        <w:r w:rsidRPr="008A408F" w:rsidDel="00B1068D">
          <w:rPr>
            <w:lang w:val="en-GB"/>
          </w:rPr>
          <w:delText> </w:delText>
        </w:r>
      </w:del>
    </w:p>
    <w:p w:rsidR="007C527B" w:rsidRPr="008A408F" w:rsidDel="00B1068D" w:rsidRDefault="007C527B" w:rsidP="00997AED">
      <w:pPr>
        <w:jc w:val="both"/>
        <w:rPr>
          <w:del w:id="464" w:author="mhasoba" w:date="2018-05-21T13:57:00Z"/>
          <w:lang w:val="en-GB"/>
        </w:rPr>
      </w:pPr>
      <w:r w:rsidRPr="008A408F">
        <w:rPr>
          <w:lang w:val="en-GB"/>
        </w:rPr>
        <w:t>F. Affinito analysed the data</w:t>
      </w:r>
      <w:ins w:id="465" w:author="mhasoba" w:date="2018-05-21T13:57:00Z">
        <w:r w:rsidR="00B1068D">
          <w:rPr>
            <w:lang w:val="en-GB"/>
          </w:rPr>
          <w:t xml:space="preserve"> and developed the </w:t>
        </w:r>
      </w:ins>
      <w:ins w:id="466" w:author="mhasoba" w:date="2018-05-21T13:58:00Z">
        <w:r w:rsidR="007A16CF">
          <w:rPr>
            <w:lang w:val="en-GB"/>
          </w:rPr>
          <w:t xml:space="preserve">mathematical </w:t>
        </w:r>
        <w:r w:rsidR="00B1068D">
          <w:rPr>
            <w:lang w:val="en-GB"/>
          </w:rPr>
          <w:t>model</w:t>
        </w:r>
      </w:ins>
      <w:r w:rsidRPr="008A408F">
        <w:rPr>
          <w:lang w:val="en-GB"/>
        </w:rPr>
        <w:t>;</w:t>
      </w:r>
      <w:del w:id="467" w:author="mhasoba" w:date="2018-05-21T13:57:00Z">
        <w:r w:rsidRPr="008A408F" w:rsidDel="00B1068D">
          <w:rPr>
            <w:lang w:val="en-GB"/>
          </w:rPr>
          <w:delText> </w:delText>
        </w:r>
      </w:del>
      <w:ins w:id="468" w:author="mhasoba" w:date="2018-05-21T13:57:00Z">
        <w:r w:rsidR="00B1068D">
          <w:rPr>
            <w:lang w:val="en-GB"/>
          </w:rPr>
          <w:t xml:space="preserve"> </w:t>
        </w:r>
      </w:ins>
    </w:p>
    <w:p w:rsidR="007C527B" w:rsidRPr="008A408F" w:rsidDel="00183467" w:rsidRDefault="007C527B" w:rsidP="00997AED">
      <w:pPr>
        <w:jc w:val="both"/>
        <w:rPr>
          <w:del w:id="469" w:author="mhasoba" w:date="2018-05-21T13:58:00Z"/>
          <w:lang w:val="en-GB"/>
        </w:rPr>
      </w:pPr>
      <w:r w:rsidRPr="008A408F">
        <w:rPr>
          <w:lang w:val="en-GB"/>
        </w:rPr>
        <w:t>F. Affinito wr</w:t>
      </w:r>
      <w:r w:rsidR="00670A33" w:rsidRPr="008A408F">
        <w:rPr>
          <w:lang w:val="en-GB"/>
        </w:rPr>
        <w:t>ote</w:t>
      </w:r>
      <w:r w:rsidRPr="008A408F">
        <w:rPr>
          <w:lang w:val="en-GB"/>
        </w:rPr>
        <w:t xml:space="preserve"> the manuscript.</w:t>
      </w:r>
      <w:ins w:id="470" w:author="mhasoba" w:date="2018-05-21T13:58:00Z">
        <w:r w:rsidR="00183467">
          <w:rPr>
            <w:lang w:val="en-GB"/>
          </w:rPr>
          <w:t xml:space="preserve"> </w:t>
        </w:r>
      </w:ins>
    </w:p>
    <w:p w:rsidR="007C527B" w:rsidRPr="008A408F" w:rsidDel="00052FD1" w:rsidRDefault="007C527B" w:rsidP="00997AED">
      <w:pPr>
        <w:jc w:val="both"/>
        <w:rPr>
          <w:del w:id="471" w:author="mhasoba" w:date="2018-05-21T13:58:00Z"/>
          <w:lang w:val="en-GB"/>
        </w:rPr>
      </w:pPr>
      <w:r w:rsidRPr="008A408F">
        <w:rPr>
          <w:lang w:val="en-GB"/>
        </w:rPr>
        <w:t xml:space="preserve">M. Matias, S. Pawar and R. Kordas </w:t>
      </w:r>
      <w:r w:rsidR="00670A33" w:rsidRPr="008A408F">
        <w:rPr>
          <w:lang w:val="en-GB"/>
        </w:rPr>
        <w:t xml:space="preserve">edited </w:t>
      </w:r>
      <w:r w:rsidRPr="008A408F">
        <w:rPr>
          <w:lang w:val="en-GB"/>
        </w:rPr>
        <w:t>the manuscript</w:t>
      </w:r>
      <w:del w:id="472" w:author="mhasoba" w:date="2018-05-21T13:58:00Z">
        <w:r w:rsidRPr="008A408F" w:rsidDel="00052FD1">
          <w:rPr>
            <w:lang w:val="en-GB"/>
          </w:rPr>
          <w:delText>. </w:delText>
        </w:r>
      </w:del>
      <w:ins w:id="473" w:author="mhasoba" w:date="2018-05-21T13:58:00Z">
        <w:r w:rsidR="00052FD1" w:rsidRPr="008A408F">
          <w:rPr>
            <w:lang w:val="en-GB"/>
          </w:rPr>
          <w:t>.</w:t>
        </w:r>
        <w:r w:rsidR="00052FD1">
          <w:rPr>
            <w:lang w:val="en-GB"/>
          </w:rPr>
          <w:t xml:space="preserve"> </w:t>
        </w:r>
      </w:ins>
    </w:p>
    <w:p w:rsidR="007E5D87" w:rsidRPr="008A408F" w:rsidRDefault="007C527B" w:rsidP="00997AED">
      <w:pPr>
        <w:jc w:val="both"/>
        <w:rPr>
          <w:lang w:val="en-GB"/>
        </w:rPr>
      </w:pPr>
      <w:r w:rsidRPr="008A408F">
        <w:rPr>
          <w:lang w:val="en-GB"/>
        </w:rPr>
        <w:t xml:space="preserve">All authors contributed critically to the </w:t>
      </w:r>
      <w:ins w:id="474" w:author="mhasoba" w:date="2018-05-21T13:58:00Z">
        <w:r w:rsidR="004D7169">
          <w:rPr>
            <w:lang w:val="en-GB"/>
          </w:rPr>
          <w:t>manuscri</w:t>
        </w:r>
        <w:r w:rsidR="00DC506C">
          <w:rPr>
            <w:lang w:val="en-GB"/>
          </w:rPr>
          <w:t>p</w:t>
        </w:r>
        <w:r w:rsidR="004D7169">
          <w:rPr>
            <w:lang w:val="en-GB"/>
          </w:rPr>
          <w:t xml:space="preserve">t </w:t>
        </w:r>
      </w:ins>
      <w:r w:rsidRPr="008A408F">
        <w:rPr>
          <w:lang w:val="en-GB"/>
        </w:rPr>
        <w:t>drafts and gave final approval for publication.</w:t>
      </w:r>
    </w:p>
    <w:p w:rsidR="00A11A4B" w:rsidRPr="008A408F" w:rsidRDefault="00A11A4B" w:rsidP="00997AED">
      <w:pPr>
        <w:jc w:val="both"/>
        <w:rPr>
          <w:lang w:val="en-GB"/>
        </w:rPr>
      </w:pPr>
    </w:p>
    <w:p w:rsidR="00881266" w:rsidRDefault="00A11A4B" w:rsidP="00997AED">
      <w:pPr>
        <w:jc w:val="both"/>
        <w:rPr>
          <w:ins w:id="475" w:author="mhasoba" w:date="2018-05-21T14:08:00Z"/>
          <w:b/>
          <w:sz w:val="38"/>
          <w:szCs w:val="38"/>
          <w:lang w:val="en-GB"/>
        </w:rPr>
      </w:pPr>
      <w:commentRangeStart w:id="476"/>
      <w:r w:rsidRPr="008A408F">
        <w:rPr>
          <w:b/>
          <w:sz w:val="38"/>
          <w:szCs w:val="38"/>
          <w:lang w:val="en-GB"/>
        </w:rPr>
        <w:t>References</w:t>
      </w:r>
      <w:commentRangeEnd w:id="476"/>
      <w:r w:rsidR="00542739">
        <w:rPr>
          <w:rStyle w:val="CommentReference"/>
        </w:rPr>
        <w:commentReference w:id="476"/>
      </w:r>
    </w:p>
    <w:p w:rsidR="00E50861" w:rsidRPr="008A408F" w:rsidRDefault="00E50861" w:rsidP="00997AED">
      <w:pPr>
        <w:jc w:val="both"/>
        <w:rPr>
          <w:b/>
          <w:sz w:val="38"/>
          <w:szCs w:val="38"/>
          <w:lang w:val="en-GB"/>
        </w:rPr>
      </w:pPr>
    </w:p>
    <w:p w:rsidR="0075371F" w:rsidRPr="00CB1F6C" w:rsidRDefault="00F769BC" w:rsidP="0075371F">
      <w:pPr>
        <w:widowControl w:val="0"/>
        <w:autoSpaceDE w:val="0"/>
        <w:autoSpaceDN w:val="0"/>
        <w:adjustRightInd w:val="0"/>
        <w:rPr>
          <w:noProof/>
          <w:sz w:val="22"/>
          <w:szCs w:val="22"/>
          <w:lang w:val="en-GB"/>
        </w:rPr>
      </w:pPr>
      <w:r w:rsidRPr="00CB1F6C">
        <w:rPr>
          <w:rFonts w:cs="Times Roman"/>
          <w:color w:val="000000"/>
          <w:sz w:val="22"/>
          <w:szCs w:val="22"/>
          <w:lang w:val="en-GB"/>
        </w:rPr>
        <w:fldChar w:fldCharType="begin" w:fldLock="1"/>
      </w:r>
      <w:r w:rsidR="00BC07F9" w:rsidRPr="00CB1F6C">
        <w:rPr>
          <w:rFonts w:cs="Times Roman"/>
          <w:color w:val="000000"/>
          <w:sz w:val="22"/>
          <w:szCs w:val="22"/>
          <w:lang w:val="en-GB"/>
        </w:rPr>
        <w:instrText xml:space="preserve">ADDIN Mendeley Bibliography CSL_BIBLIOGRAPHY </w:instrText>
      </w:r>
      <w:r w:rsidRPr="00CB1F6C">
        <w:rPr>
          <w:rFonts w:cs="Times Roman"/>
          <w:color w:val="000000"/>
          <w:sz w:val="22"/>
          <w:szCs w:val="22"/>
          <w:lang w:val="en-GB"/>
        </w:rPr>
        <w:fldChar w:fldCharType="separate"/>
      </w:r>
      <w:r w:rsidR="0075371F" w:rsidRPr="00CB1F6C">
        <w:rPr>
          <w:noProof/>
          <w:sz w:val="22"/>
          <w:szCs w:val="22"/>
          <w:lang w:val="en-GB"/>
        </w:rPr>
        <w:t xml:space="preserve">Albouy, C. </w:t>
      </w:r>
      <w:r w:rsidR="0075371F" w:rsidRPr="00CB1F6C">
        <w:rPr>
          <w:i/>
          <w:iCs/>
          <w:noProof/>
          <w:sz w:val="22"/>
          <w:szCs w:val="22"/>
          <w:lang w:val="en-GB"/>
        </w:rPr>
        <w:t>et al.</w:t>
      </w:r>
      <w:r w:rsidR="0075371F" w:rsidRPr="00CB1F6C">
        <w:rPr>
          <w:noProof/>
          <w:sz w:val="22"/>
          <w:szCs w:val="22"/>
          <w:lang w:val="en-GB"/>
        </w:rPr>
        <w:t xml:space="preserve"> (2014) ‘From projected species distribution to food-web structure under climate change’, </w:t>
      </w:r>
      <w:r w:rsidR="0075371F" w:rsidRPr="00CB1F6C">
        <w:rPr>
          <w:i/>
          <w:iCs/>
          <w:noProof/>
          <w:sz w:val="22"/>
          <w:szCs w:val="22"/>
          <w:lang w:val="en-GB"/>
        </w:rPr>
        <w:t>Global change biology</w:t>
      </w:r>
      <w:r w:rsidR="0075371F" w:rsidRPr="00CB1F6C">
        <w:rPr>
          <w:noProof/>
          <w:sz w:val="22"/>
          <w:szCs w:val="22"/>
          <w:lang w:val="en-GB"/>
        </w:rPr>
        <w:t>. Wiley Online Library, 20(3), pp. 730–741.</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Alexander, R. M. (2003) </w:t>
      </w:r>
      <w:r w:rsidRPr="00CB1F6C">
        <w:rPr>
          <w:i/>
          <w:iCs/>
          <w:noProof/>
          <w:sz w:val="22"/>
          <w:szCs w:val="22"/>
          <w:lang w:val="en-GB"/>
        </w:rPr>
        <w:t>Principles of animal locomotion</w:t>
      </w:r>
      <w:r w:rsidRPr="00CB1F6C">
        <w:rPr>
          <w:noProof/>
          <w:sz w:val="22"/>
          <w:szCs w:val="22"/>
          <w:lang w:val="en-GB"/>
        </w:rPr>
        <w:t>. Princeton University Press.</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Alexander, R. M. (2005) ‘Models and the scaling of energy costs for locomotion’, </w:t>
      </w:r>
      <w:r w:rsidRPr="00CB1F6C">
        <w:rPr>
          <w:i/>
          <w:iCs/>
          <w:noProof/>
          <w:sz w:val="22"/>
          <w:szCs w:val="22"/>
          <w:lang w:val="en-GB"/>
        </w:rPr>
        <w:t>Journal of Experimental Biology</w:t>
      </w:r>
      <w:r w:rsidRPr="00CB1F6C">
        <w:rPr>
          <w:noProof/>
          <w:sz w:val="22"/>
          <w:szCs w:val="22"/>
          <w:lang w:val="en-GB"/>
        </w:rPr>
        <w:t>, 208(9), pp. 1645–1652. doi: 10.1242/jeb.01484.</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Angilletta, M. J. (2006) ‘Estimating and comparing thermal performance curves’, </w:t>
      </w:r>
      <w:r w:rsidRPr="00CB1F6C">
        <w:rPr>
          <w:i/>
          <w:iCs/>
          <w:noProof/>
          <w:sz w:val="22"/>
          <w:szCs w:val="22"/>
          <w:lang w:val="en-GB"/>
        </w:rPr>
        <w:t>Journal of Thermal Biology</w:t>
      </w:r>
      <w:r w:rsidRPr="00CB1F6C">
        <w:rPr>
          <w:noProof/>
          <w:sz w:val="22"/>
          <w:szCs w:val="22"/>
          <w:lang w:val="en-GB"/>
        </w:rPr>
        <w:t>, 31(7), pp. 541–545. doi: 10.1016/j.jtherbio.2006.06.002.</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Angilletta, M. J. (2009) </w:t>
      </w:r>
      <w:r w:rsidRPr="00CB1F6C">
        <w:rPr>
          <w:i/>
          <w:iCs/>
          <w:noProof/>
          <w:sz w:val="22"/>
          <w:szCs w:val="22"/>
          <w:lang w:val="en-GB"/>
        </w:rPr>
        <w:t>Thermal adaptation: a theoretical and empirical synthesis</w:t>
      </w:r>
      <w:r w:rsidRPr="00CB1F6C">
        <w:rPr>
          <w:noProof/>
          <w:sz w:val="22"/>
          <w:szCs w:val="22"/>
          <w:lang w:val="en-GB"/>
        </w:rPr>
        <w:t>. Oxford University Press.</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Bauernfeind, E. and Soldan, T. (2012) </w:t>
      </w:r>
      <w:r w:rsidRPr="00CB1F6C">
        <w:rPr>
          <w:i/>
          <w:iCs/>
          <w:noProof/>
          <w:sz w:val="22"/>
          <w:szCs w:val="22"/>
          <w:lang w:val="en-GB"/>
        </w:rPr>
        <w:t>The Mayflies of Europe (Ephemeroptera)</w:t>
      </w:r>
      <w:r w:rsidRPr="00CB1F6C">
        <w:rPr>
          <w:noProof/>
          <w:sz w:val="22"/>
          <w:szCs w:val="22"/>
          <w:lang w:val="en-GB"/>
        </w:rPr>
        <w:t>. Brill.</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Brown, J. H. </w:t>
      </w:r>
      <w:r w:rsidRPr="00CB1F6C">
        <w:rPr>
          <w:i/>
          <w:iCs/>
          <w:noProof/>
          <w:sz w:val="22"/>
          <w:szCs w:val="22"/>
          <w:lang w:val="en-GB"/>
        </w:rPr>
        <w:t>et al.</w:t>
      </w:r>
      <w:r w:rsidRPr="00CB1F6C">
        <w:rPr>
          <w:noProof/>
          <w:sz w:val="22"/>
          <w:szCs w:val="22"/>
          <w:lang w:val="en-GB"/>
        </w:rPr>
        <w:t xml:space="preserve"> (2004) ‘Toward a metabolic theory of ecology’, </w:t>
      </w:r>
      <w:r w:rsidRPr="00CB1F6C">
        <w:rPr>
          <w:i/>
          <w:iCs/>
          <w:noProof/>
          <w:sz w:val="22"/>
          <w:szCs w:val="22"/>
          <w:lang w:val="en-GB"/>
        </w:rPr>
        <w:t>Ecology</w:t>
      </w:r>
      <w:r w:rsidRPr="00CB1F6C">
        <w:rPr>
          <w:noProof/>
          <w:sz w:val="22"/>
          <w:szCs w:val="22"/>
          <w:lang w:val="en-GB"/>
        </w:rPr>
        <w:t>. Wiley Online Library, 85(7), pp. 1771–1789.</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Clarke, A. (1993) ‘Seasonal acclimation and latitudinal compensation in metabolism: do they exist?’, </w:t>
      </w:r>
      <w:r w:rsidRPr="00CB1F6C">
        <w:rPr>
          <w:i/>
          <w:iCs/>
          <w:noProof/>
          <w:sz w:val="22"/>
          <w:szCs w:val="22"/>
          <w:lang w:val="en-GB"/>
        </w:rPr>
        <w:t>Functional Ecology</w:t>
      </w:r>
      <w:r w:rsidRPr="00CB1F6C">
        <w:rPr>
          <w:noProof/>
          <w:sz w:val="22"/>
          <w:szCs w:val="22"/>
          <w:lang w:val="en-GB"/>
        </w:rPr>
        <w:t>, 7(2), pp. 139–149. doi: 10.2307/2389880.</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Clarke, A. (2003) ‘Costs and consequences of evolutionary temperature adaptation’, </w:t>
      </w:r>
      <w:r w:rsidRPr="00CB1F6C">
        <w:rPr>
          <w:i/>
          <w:iCs/>
          <w:noProof/>
          <w:sz w:val="22"/>
          <w:szCs w:val="22"/>
          <w:lang w:val="en-GB"/>
        </w:rPr>
        <w:t>Trends in Ecology and Evolution</w:t>
      </w:r>
      <w:r w:rsidRPr="00CB1F6C">
        <w:rPr>
          <w:noProof/>
          <w:sz w:val="22"/>
          <w:szCs w:val="22"/>
          <w:lang w:val="en-GB"/>
        </w:rPr>
        <w:t>, pp. 573–581. doi: 10.1016/j.tree.2003.08.007.</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Clarke, A. (2006) ‘Temperature and the metabolic theory of ecology’, </w:t>
      </w:r>
      <w:r w:rsidRPr="00CB1F6C">
        <w:rPr>
          <w:i/>
          <w:iCs/>
          <w:noProof/>
          <w:sz w:val="22"/>
          <w:szCs w:val="22"/>
          <w:lang w:val="en-GB"/>
        </w:rPr>
        <w:t>Functional Ecology</w:t>
      </w:r>
      <w:r w:rsidRPr="00CB1F6C">
        <w:rPr>
          <w:noProof/>
          <w:sz w:val="22"/>
          <w:szCs w:val="22"/>
          <w:lang w:val="en-GB"/>
        </w:rPr>
        <w:t>, pp. 405–412. doi: 10.1111/j.1365-2435.2006.01109.x.</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Coley, P. D., Bryant, J. P. and Chapin III, F. S. (1985) ‘Resource availability and plant antiherbivore defense’, </w:t>
      </w:r>
      <w:r w:rsidRPr="00CB1F6C">
        <w:rPr>
          <w:i/>
          <w:iCs/>
          <w:noProof/>
          <w:sz w:val="22"/>
          <w:szCs w:val="22"/>
          <w:lang w:val="en-GB"/>
        </w:rPr>
        <w:t>Science</w:t>
      </w:r>
      <w:r w:rsidRPr="00CB1F6C">
        <w:rPr>
          <w:noProof/>
          <w:sz w:val="22"/>
          <w:szCs w:val="22"/>
          <w:lang w:val="en-GB"/>
        </w:rPr>
        <w:t>. American Association for the Advancement of Science, 230, pp. 895–900.</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Cranston, P. S., Pinder, L. C. V and Armitage, P. D. (1995) </w:t>
      </w:r>
      <w:r w:rsidRPr="00CB1F6C">
        <w:rPr>
          <w:i/>
          <w:iCs/>
          <w:noProof/>
          <w:sz w:val="22"/>
          <w:szCs w:val="22"/>
          <w:lang w:val="en-GB"/>
        </w:rPr>
        <w:t>The Chironomidae</w:t>
      </w:r>
      <w:r w:rsidRPr="00CB1F6C">
        <w:rPr>
          <w:rFonts w:cs="Times New Roman"/>
          <w:i/>
          <w:iCs/>
          <w:noProof/>
          <w:sz w:val="22"/>
          <w:szCs w:val="22"/>
          <w:lang w:val="en-GB"/>
        </w:rPr>
        <w:t> </w:t>
      </w:r>
      <w:r w:rsidRPr="00CB1F6C">
        <w:rPr>
          <w:i/>
          <w:iCs/>
          <w:noProof/>
          <w:sz w:val="22"/>
          <w:szCs w:val="22"/>
          <w:lang w:val="en-GB"/>
        </w:rPr>
        <w:t>: biology and ecology of non-biting midges / edited by P.D. Armitage, P.S. Cranston, L.C.V. Pinder</w:t>
      </w:r>
      <w:r w:rsidRPr="00CB1F6C">
        <w:rPr>
          <w:noProof/>
          <w:sz w:val="22"/>
          <w:szCs w:val="22"/>
          <w:lang w:val="en-GB"/>
        </w:rPr>
        <w:t>. Chapman &amp; Hall London.</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Dell, A. I., Pawar, S. and Savage, V. M. (2011) ‘Systematic variation in the temperature dependence of physiological and ecological traits’, </w:t>
      </w:r>
      <w:r w:rsidRPr="00CB1F6C">
        <w:rPr>
          <w:i/>
          <w:iCs/>
          <w:noProof/>
          <w:sz w:val="22"/>
          <w:szCs w:val="22"/>
          <w:lang w:val="en-GB"/>
        </w:rPr>
        <w:t>Proceedings of the National Academy of Sciences</w:t>
      </w:r>
      <w:r w:rsidRPr="00CB1F6C">
        <w:rPr>
          <w:noProof/>
          <w:sz w:val="22"/>
          <w:szCs w:val="22"/>
          <w:lang w:val="en-GB"/>
        </w:rPr>
        <w:t>, 108(26), pp. 10591–10596. doi: 10.1073/pnas.1015178108.</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Dell, A. I., Pawar, S. and Savage, V. M. (2014) ‘Temperature dependence of trophic interactions are driven by asymmetry of species responses and foraging strategy’, </w:t>
      </w:r>
      <w:r w:rsidRPr="00CB1F6C">
        <w:rPr>
          <w:i/>
          <w:iCs/>
          <w:noProof/>
          <w:sz w:val="22"/>
          <w:szCs w:val="22"/>
          <w:lang w:val="en-GB"/>
        </w:rPr>
        <w:t>Journal of Animal Ecology</w:t>
      </w:r>
      <w:r w:rsidRPr="00CB1F6C">
        <w:rPr>
          <w:noProof/>
          <w:sz w:val="22"/>
          <w:szCs w:val="22"/>
          <w:lang w:val="en-GB"/>
        </w:rPr>
        <w:t>, 83(1), pp. 70–84. doi: 10.1111/1365-2656.12081.</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fr-FR"/>
        </w:rPr>
        <w:t xml:space="preserve">DeLong, J. P. </w:t>
      </w:r>
      <w:r w:rsidRPr="00CB1F6C">
        <w:rPr>
          <w:i/>
          <w:iCs/>
          <w:noProof/>
          <w:sz w:val="22"/>
          <w:szCs w:val="22"/>
          <w:lang w:val="fr-FR"/>
        </w:rPr>
        <w:t>et al.</w:t>
      </w:r>
      <w:r w:rsidRPr="00CB1F6C">
        <w:rPr>
          <w:noProof/>
          <w:sz w:val="22"/>
          <w:szCs w:val="22"/>
          <w:lang w:val="fr-FR"/>
        </w:rPr>
        <w:t xml:space="preserve"> </w:t>
      </w:r>
      <w:r w:rsidRPr="00CB1F6C">
        <w:rPr>
          <w:noProof/>
          <w:sz w:val="22"/>
          <w:szCs w:val="22"/>
          <w:lang w:val="en-GB"/>
        </w:rPr>
        <w:t xml:space="preserve">(2017) ‘The combined effects of reactant kinetics and enzyme stability explain the temperature dependence of metabolic rates’, </w:t>
      </w:r>
      <w:r w:rsidRPr="00CB1F6C">
        <w:rPr>
          <w:i/>
          <w:iCs/>
          <w:noProof/>
          <w:sz w:val="22"/>
          <w:szCs w:val="22"/>
          <w:lang w:val="en-GB"/>
        </w:rPr>
        <w:t>Ecology and evolution</w:t>
      </w:r>
      <w:r w:rsidRPr="00CB1F6C">
        <w:rPr>
          <w:noProof/>
          <w:sz w:val="22"/>
          <w:szCs w:val="22"/>
          <w:lang w:val="en-GB"/>
        </w:rPr>
        <w:t>. Wiley Online Library.</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Elliott, J. M. and Davison, W. (1975) ‘Energy equivalents of oxygen consumption in animal energetics’, </w:t>
      </w:r>
      <w:r w:rsidRPr="00CB1F6C">
        <w:rPr>
          <w:i/>
          <w:iCs/>
          <w:noProof/>
          <w:sz w:val="22"/>
          <w:szCs w:val="22"/>
          <w:lang w:val="en-GB"/>
        </w:rPr>
        <w:t>Oecologia</w:t>
      </w:r>
      <w:r w:rsidRPr="00CB1F6C">
        <w:rPr>
          <w:noProof/>
          <w:sz w:val="22"/>
          <w:szCs w:val="22"/>
          <w:lang w:val="en-GB"/>
        </w:rPr>
        <w:t>, 19(3), pp. 195–201. doi: 10.1007/BF00345305.</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fr-FR"/>
        </w:rPr>
        <w:t xml:space="preserve">Elzhov, T. V </w:t>
      </w:r>
      <w:r w:rsidRPr="00CB1F6C">
        <w:rPr>
          <w:i/>
          <w:iCs/>
          <w:noProof/>
          <w:sz w:val="22"/>
          <w:szCs w:val="22"/>
          <w:lang w:val="fr-FR"/>
        </w:rPr>
        <w:t>et al.</w:t>
      </w:r>
      <w:r w:rsidRPr="00CB1F6C">
        <w:rPr>
          <w:noProof/>
          <w:sz w:val="22"/>
          <w:szCs w:val="22"/>
          <w:lang w:val="fr-FR"/>
        </w:rPr>
        <w:t xml:space="preserve"> </w:t>
      </w:r>
      <w:r w:rsidRPr="00CB1F6C">
        <w:rPr>
          <w:noProof/>
          <w:sz w:val="22"/>
          <w:szCs w:val="22"/>
          <w:lang w:val="en-GB"/>
        </w:rPr>
        <w:t>(2016) ‘minpack.lm: R Interface to the Levenberg-Marquardt Nonlinear Least-Squares Algorithm Found in MINPACK, Plus Support for Bounds’. Available at: https://cran.r-project.org/package=minpack.lm.</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Food and Agriculture Organization (2015) </w:t>
      </w:r>
      <w:r w:rsidRPr="00CB1F6C">
        <w:rPr>
          <w:i/>
          <w:iCs/>
          <w:noProof/>
          <w:sz w:val="22"/>
          <w:szCs w:val="22"/>
          <w:lang w:val="en-GB"/>
        </w:rPr>
        <w:t>FAOSTAT</w:t>
      </w:r>
      <w:r w:rsidRPr="00CB1F6C">
        <w:rPr>
          <w:noProof/>
          <w:sz w:val="22"/>
          <w:szCs w:val="22"/>
          <w:lang w:val="en-GB"/>
        </w:rPr>
        <w:t xml:space="preserve">, </w:t>
      </w:r>
      <w:r w:rsidRPr="00CB1F6C">
        <w:rPr>
          <w:i/>
          <w:iCs/>
          <w:noProof/>
          <w:sz w:val="22"/>
          <w:szCs w:val="22"/>
          <w:lang w:val="en-GB"/>
        </w:rPr>
        <w:t>United Nations</w:t>
      </w:r>
      <w:r w:rsidRPr="00CB1F6C">
        <w:rPr>
          <w:noProof/>
          <w:sz w:val="22"/>
          <w:szCs w:val="22"/>
          <w:lang w:val="en-GB"/>
        </w:rPr>
        <w:t>.</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fr-FR"/>
        </w:rPr>
        <w:t xml:space="preserve">Gibert, J. P. </w:t>
      </w:r>
      <w:r w:rsidRPr="00CB1F6C">
        <w:rPr>
          <w:i/>
          <w:iCs/>
          <w:noProof/>
          <w:sz w:val="22"/>
          <w:szCs w:val="22"/>
          <w:lang w:val="fr-FR"/>
        </w:rPr>
        <w:t>et al.</w:t>
      </w:r>
      <w:r w:rsidRPr="00CB1F6C">
        <w:rPr>
          <w:noProof/>
          <w:sz w:val="22"/>
          <w:szCs w:val="22"/>
          <w:lang w:val="fr-FR"/>
        </w:rPr>
        <w:t xml:space="preserve"> </w:t>
      </w:r>
      <w:r w:rsidRPr="00CB1F6C">
        <w:rPr>
          <w:noProof/>
          <w:sz w:val="22"/>
          <w:szCs w:val="22"/>
          <w:lang w:val="en-GB"/>
        </w:rPr>
        <w:t xml:space="preserve">(2016) ‘Crossing regimes of temperature dependence in animal movement’, </w:t>
      </w:r>
      <w:r w:rsidRPr="00CB1F6C">
        <w:rPr>
          <w:i/>
          <w:iCs/>
          <w:noProof/>
          <w:sz w:val="22"/>
          <w:szCs w:val="22"/>
          <w:lang w:val="en-GB"/>
        </w:rPr>
        <w:t>Global change biology</w:t>
      </w:r>
      <w:r w:rsidRPr="00CB1F6C">
        <w:rPr>
          <w:noProof/>
          <w:sz w:val="22"/>
          <w:szCs w:val="22"/>
          <w:lang w:val="en-GB"/>
        </w:rPr>
        <w:t>. Wiley Online Library, 22(5), pp. 1722–1736.</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Gibert, J. P. and DeLong, J. P. (2014) ‘Temperature alters food web body-size structure’, </w:t>
      </w:r>
      <w:r w:rsidRPr="00CB1F6C">
        <w:rPr>
          <w:i/>
          <w:iCs/>
          <w:noProof/>
          <w:sz w:val="22"/>
          <w:szCs w:val="22"/>
          <w:lang w:val="en-GB"/>
        </w:rPr>
        <w:t>Biology letters</w:t>
      </w:r>
      <w:r w:rsidRPr="00CB1F6C">
        <w:rPr>
          <w:noProof/>
          <w:sz w:val="22"/>
          <w:szCs w:val="22"/>
          <w:lang w:val="en-GB"/>
        </w:rPr>
        <w:t>. The Royal Society, 10(8), p. 20140473.</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Gilbert, B. </w:t>
      </w:r>
      <w:r w:rsidRPr="00CB1F6C">
        <w:rPr>
          <w:i/>
          <w:iCs/>
          <w:noProof/>
          <w:sz w:val="22"/>
          <w:szCs w:val="22"/>
          <w:lang w:val="en-GB"/>
        </w:rPr>
        <w:t>et al.</w:t>
      </w:r>
      <w:r w:rsidRPr="00CB1F6C">
        <w:rPr>
          <w:noProof/>
          <w:sz w:val="22"/>
          <w:szCs w:val="22"/>
          <w:lang w:val="en-GB"/>
        </w:rPr>
        <w:t xml:space="preserve"> (2014) ‘A bioenergetic framework for the temperature dependence of trophic interactions’, </w:t>
      </w:r>
      <w:r w:rsidRPr="00CB1F6C">
        <w:rPr>
          <w:i/>
          <w:iCs/>
          <w:noProof/>
          <w:sz w:val="22"/>
          <w:szCs w:val="22"/>
          <w:lang w:val="en-GB"/>
        </w:rPr>
        <w:t>Ecology Letters</w:t>
      </w:r>
      <w:r w:rsidRPr="00CB1F6C">
        <w:rPr>
          <w:noProof/>
          <w:sz w:val="22"/>
          <w:szCs w:val="22"/>
          <w:lang w:val="en-GB"/>
        </w:rPr>
        <w:t>, 17(8), pp. 902–914. doi: 10.1111/ele.12307.</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Gillooly, J. F. </w:t>
      </w:r>
      <w:r w:rsidRPr="00CB1F6C">
        <w:rPr>
          <w:i/>
          <w:iCs/>
          <w:noProof/>
          <w:sz w:val="22"/>
          <w:szCs w:val="22"/>
          <w:lang w:val="en-GB"/>
        </w:rPr>
        <w:t>et al.</w:t>
      </w:r>
      <w:r w:rsidRPr="00CB1F6C">
        <w:rPr>
          <w:noProof/>
          <w:sz w:val="22"/>
          <w:szCs w:val="22"/>
          <w:lang w:val="en-GB"/>
        </w:rPr>
        <w:t xml:space="preserve"> (2001) ‘Effects of size and temperature on metabolic rate’, </w:t>
      </w:r>
      <w:r w:rsidRPr="00CB1F6C">
        <w:rPr>
          <w:i/>
          <w:iCs/>
          <w:noProof/>
          <w:sz w:val="22"/>
          <w:szCs w:val="22"/>
          <w:lang w:val="en-GB"/>
        </w:rPr>
        <w:t>Science</w:t>
      </w:r>
      <w:r w:rsidRPr="00CB1F6C">
        <w:rPr>
          <w:noProof/>
          <w:sz w:val="22"/>
          <w:szCs w:val="22"/>
          <w:lang w:val="en-GB"/>
        </w:rPr>
        <w:t>, 293(September), pp. 2248–2251. doi: 10.1126/science.1061967.</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Hein, A. M., Hou, C. and Gillooly, J. F. (2012) ‘Energetic and biomechanical constraints on animal migration distance’, </w:t>
      </w:r>
      <w:r w:rsidRPr="00CB1F6C">
        <w:rPr>
          <w:i/>
          <w:iCs/>
          <w:noProof/>
          <w:sz w:val="22"/>
          <w:szCs w:val="22"/>
          <w:lang w:val="en-GB"/>
        </w:rPr>
        <w:t>Ecology Letters</w:t>
      </w:r>
      <w:r w:rsidRPr="00CB1F6C">
        <w:rPr>
          <w:noProof/>
          <w:sz w:val="22"/>
          <w:szCs w:val="22"/>
          <w:lang w:val="en-GB"/>
        </w:rPr>
        <w:t>, 15(2), pp. 104–110. doi: 10.1111/j.1461-0248.2011.01714.x.</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Houghton, J. T. (1996) </w:t>
      </w:r>
      <w:r w:rsidRPr="00CB1F6C">
        <w:rPr>
          <w:i/>
          <w:iCs/>
          <w:noProof/>
          <w:sz w:val="22"/>
          <w:szCs w:val="22"/>
          <w:lang w:val="en-GB"/>
        </w:rPr>
        <w:t>Climate change 1995: The science of climate change: contribution of working group I to the second assessment report of the Intergovernmental Panel on Climate Change</w:t>
      </w:r>
      <w:r w:rsidRPr="00CB1F6C">
        <w:rPr>
          <w:noProof/>
          <w:sz w:val="22"/>
          <w:szCs w:val="22"/>
          <w:lang w:val="en-GB"/>
        </w:rPr>
        <w:t>. Cambridge University Press.</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Huey, R. B. and Kingsolver, J. G. (2011) ‘Variation in universal temperature dependence of biological rates’, </w:t>
      </w:r>
      <w:r w:rsidRPr="00CB1F6C">
        <w:rPr>
          <w:i/>
          <w:iCs/>
          <w:noProof/>
          <w:sz w:val="22"/>
          <w:szCs w:val="22"/>
          <w:lang w:val="en-GB"/>
        </w:rPr>
        <w:t>Proceedings of the National Academy of Sciences</w:t>
      </w:r>
      <w:r w:rsidRPr="00CB1F6C">
        <w:rPr>
          <w:noProof/>
          <w:sz w:val="22"/>
          <w:szCs w:val="22"/>
          <w:lang w:val="en-GB"/>
        </w:rPr>
        <w:t>, 108(26), pp. 10377–10378. doi: 10.1073/pnas.1107430108.</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Hughes, L. (2000) ‘Biological consequences of global warming: is the signal already apparent?’, </w:t>
      </w:r>
      <w:r w:rsidRPr="00CB1F6C">
        <w:rPr>
          <w:i/>
          <w:iCs/>
          <w:noProof/>
          <w:sz w:val="22"/>
          <w:szCs w:val="22"/>
          <w:lang w:val="en-GB"/>
        </w:rPr>
        <w:t>Trends in ecology &amp; evolution</w:t>
      </w:r>
      <w:r w:rsidRPr="00CB1F6C">
        <w:rPr>
          <w:noProof/>
          <w:sz w:val="22"/>
          <w:szCs w:val="22"/>
          <w:lang w:val="en-GB"/>
        </w:rPr>
        <w:t>. Elsevier, 15(2), pp. 56–61.</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Kingsolver, J. G. (2009) ‘The Well-Temperatured Biologist: (American Society of Naturalists Presidential Address)’, </w:t>
      </w:r>
      <w:r w:rsidRPr="00CB1F6C">
        <w:rPr>
          <w:i/>
          <w:iCs/>
          <w:noProof/>
          <w:sz w:val="22"/>
          <w:szCs w:val="22"/>
          <w:lang w:val="en-GB"/>
        </w:rPr>
        <w:t>The American Naturalist</w:t>
      </w:r>
      <w:r w:rsidRPr="00CB1F6C">
        <w:rPr>
          <w:noProof/>
          <w:sz w:val="22"/>
          <w:szCs w:val="22"/>
          <w:lang w:val="en-GB"/>
        </w:rPr>
        <w:t>. The University of Chicago Press, 174(6), pp. 755–768.</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Kontopoulos, D.-G. </w:t>
      </w:r>
      <w:r w:rsidRPr="00CB1F6C">
        <w:rPr>
          <w:i/>
          <w:iCs/>
          <w:noProof/>
          <w:sz w:val="22"/>
          <w:szCs w:val="22"/>
          <w:lang w:val="en-GB"/>
        </w:rPr>
        <w:t>et al.</w:t>
      </w:r>
      <w:r w:rsidRPr="00CB1F6C">
        <w:rPr>
          <w:noProof/>
          <w:sz w:val="22"/>
          <w:szCs w:val="22"/>
          <w:lang w:val="en-GB"/>
        </w:rPr>
        <w:t xml:space="preserve"> (2018) ‘Use and misuse of temperature normalisation in meta-analyses of thermal responses of biological traits’, </w:t>
      </w:r>
      <w:r w:rsidRPr="00CB1F6C">
        <w:rPr>
          <w:i/>
          <w:iCs/>
          <w:noProof/>
          <w:sz w:val="22"/>
          <w:szCs w:val="22"/>
          <w:lang w:val="en-GB"/>
        </w:rPr>
        <w:t>PeerJ</w:t>
      </w:r>
      <w:r w:rsidRPr="00CB1F6C">
        <w:rPr>
          <w:noProof/>
          <w:sz w:val="22"/>
          <w:szCs w:val="22"/>
          <w:lang w:val="en-GB"/>
        </w:rPr>
        <w:t>. doi: 10.7287/peerj.preprints.3068v1.</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Kordas, R. L., Harley, C. D. G. and O’Connor, M. I. (2011) ‘Community ecology in a warming world: The influence of temperature on interspecific interactions in marine systems’, </w:t>
      </w:r>
      <w:r w:rsidRPr="00CB1F6C">
        <w:rPr>
          <w:i/>
          <w:iCs/>
          <w:noProof/>
          <w:sz w:val="22"/>
          <w:szCs w:val="22"/>
          <w:lang w:val="en-GB"/>
        </w:rPr>
        <w:t>Journal of Experimental Marine Biology and Ecology</w:t>
      </w:r>
      <w:r w:rsidRPr="00CB1F6C">
        <w:rPr>
          <w:noProof/>
          <w:sz w:val="22"/>
          <w:szCs w:val="22"/>
          <w:lang w:val="en-GB"/>
        </w:rPr>
        <w:t>, 400(1–2), pp. 218–226. doi: 10.1016/j.jembe.2011.02.029.</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Loreau, M. </w:t>
      </w:r>
      <w:r w:rsidRPr="00CB1F6C">
        <w:rPr>
          <w:i/>
          <w:iCs/>
          <w:noProof/>
          <w:sz w:val="22"/>
          <w:szCs w:val="22"/>
          <w:lang w:val="en-GB"/>
        </w:rPr>
        <w:t>et al.</w:t>
      </w:r>
      <w:r w:rsidRPr="00CB1F6C">
        <w:rPr>
          <w:noProof/>
          <w:sz w:val="22"/>
          <w:szCs w:val="22"/>
          <w:lang w:val="en-GB"/>
        </w:rPr>
        <w:t xml:space="preserve"> (2001) ‘Biodiversity and ecosystem functioning: current knowledge and future challenges’, </w:t>
      </w:r>
      <w:r w:rsidRPr="00CB1F6C">
        <w:rPr>
          <w:i/>
          <w:iCs/>
          <w:noProof/>
          <w:sz w:val="22"/>
          <w:szCs w:val="22"/>
          <w:lang w:val="en-GB"/>
        </w:rPr>
        <w:t>science</w:t>
      </w:r>
      <w:r w:rsidRPr="00CB1F6C">
        <w:rPr>
          <w:noProof/>
          <w:sz w:val="22"/>
          <w:szCs w:val="22"/>
          <w:lang w:val="en-GB"/>
        </w:rPr>
        <w:t>. American Association for the Advancement of Science, 294(5543), pp. 804–808.</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McGill, B. J. and Mittelbach, G. G. (2006) ‘An allometric vision and motion model to predict prey encounter rates’, </w:t>
      </w:r>
      <w:r w:rsidRPr="00CB1F6C">
        <w:rPr>
          <w:i/>
          <w:iCs/>
          <w:noProof/>
          <w:sz w:val="22"/>
          <w:szCs w:val="22"/>
          <w:lang w:val="en-GB"/>
        </w:rPr>
        <w:t>Evolutionary Ecology Research</w:t>
      </w:r>
      <w:r w:rsidRPr="00CB1F6C">
        <w:rPr>
          <w:noProof/>
          <w:sz w:val="22"/>
          <w:szCs w:val="22"/>
          <w:lang w:val="en-GB"/>
        </w:rPr>
        <w:t>. Evolutionary Ecology, Ltd., 8(4), pp. 691–701.</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Merrill, A. L. and Watt, B. K. (1973) ‘Energy value of foods: Basis and derivation’, </w:t>
      </w:r>
      <w:r w:rsidRPr="00CB1F6C">
        <w:rPr>
          <w:i/>
          <w:iCs/>
          <w:noProof/>
          <w:sz w:val="22"/>
          <w:szCs w:val="22"/>
          <w:lang w:val="en-GB"/>
        </w:rPr>
        <w:t>USDA. United States Department of Agriculture</w:t>
      </w:r>
      <w:r w:rsidRPr="00CB1F6C">
        <w:rPr>
          <w:noProof/>
          <w:sz w:val="22"/>
          <w:szCs w:val="22"/>
          <w:lang w:val="en-GB"/>
        </w:rPr>
        <w:t>. doi: 10.1017/CBO9781107415324.004.</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Merritt, R. W. and Cummins, K. W. (1996) </w:t>
      </w:r>
      <w:r w:rsidRPr="00CB1F6C">
        <w:rPr>
          <w:i/>
          <w:iCs/>
          <w:noProof/>
          <w:sz w:val="22"/>
          <w:szCs w:val="22"/>
          <w:lang w:val="en-GB"/>
        </w:rPr>
        <w:t>An introduction to the aquatic insects of North America</w:t>
      </w:r>
      <w:r w:rsidRPr="00CB1F6C">
        <w:rPr>
          <w:noProof/>
          <w:sz w:val="22"/>
          <w:szCs w:val="22"/>
          <w:lang w:val="en-GB"/>
        </w:rPr>
        <w:t>. Kendall Hunt.</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Pawar, S. </w:t>
      </w:r>
      <w:r w:rsidRPr="00CB1F6C">
        <w:rPr>
          <w:i/>
          <w:iCs/>
          <w:noProof/>
          <w:sz w:val="22"/>
          <w:szCs w:val="22"/>
          <w:lang w:val="en-GB"/>
        </w:rPr>
        <w:t>et al.</w:t>
      </w:r>
      <w:r w:rsidRPr="00CB1F6C">
        <w:rPr>
          <w:noProof/>
          <w:sz w:val="22"/>
          <w:szCs w:val="22"/>
          <w:lang w:val="en-GB"/>
        </w:rPr>
        <w:t xml:space="preserve"> (2016) ‘Real versus Artificial Variation in the Thermal Sensitivity of Biological Traits’, </w:t>
      </w:r>
      <w:r w:rsidRPr="00CB1F6C">
        <w:rPr>
          <w:i/>
          <w:iCs/>
          <w:noProof/>
          <w:sz w:val="22"/>
          <w:szCs w:val="22"/>
          <w:lang w:val="en-GB"/>
        </w:rPr>
        <w:t>The American Naturalist</w:t>
      </w:r>
      <w:r w:rsidRPr="00CB1F6C">
        <w:rPr>
          <w:noProof/>
          <w:sz w:val="22"/>
          <w:szCs w:val="22"/>
          <w:lang w:val="en-GB"/>
        </w:rPr>
        <w:t>, 187(2), pp. E41–E52. doi: 10.1086/684590.</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Pawar, S., Dell, A. I. and Savage, V. M. (2012) ‘Dimensionality of consumer search space drives trophic interaction strengths’, </w:t>
      </w:r>
      <w:r w:rsidRPr="00CB1F6C">
        <w:rPr>
          <w:i/>
          <w:iCs/>
          <w:noProof/>
          <w:sz w:val="22"/>
          <w:szCs w:val="22"/>
          <w:lang w:val="en-GB"/>
        </w:rPr>
        <w:t>Nature</w:t>
      </w:r>
      <w:r w:rsidRPr="00CB1F6C">
        <w:rPr>
          <w:noProof/>
          <w:sz w:val="22"/>
          <w:szCs w:val="22"/>
          <w:lang w:val="en-GB"/>
        </w:rPr>
        <w:t>. Nature Publishing Group, 486(7404), pp. 485–489. doi: 10.1038/nature11131.</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Pawar, S., Dell, A. I. and Savage, V. M. (2015) ‘From metabolic constraints on individuals to the dynamics of ecosystems’, </w:t>
      </w:r>
      <w:r w:rsidRPr="00CB1F6C">
        <w:rPr>
          <w:i/>
          <w:iCs/>
          <w:noProof/>
          <w:sz w:val="22"/>
          <w:szCs w:val="22"/>
          <w:lang w:val="en-GB"/>
        </w:rPr>
        <w:t>Aquatic functional biodiversity: an ecological and evolutionary perspective</w:t>
      </w:r>
      <w:r w:rsidRPr="00CB1F6C">
        <w:rPr>
          <w:noProof/>
          <w:sz w:val="22"/>
          <w:szCs w:val="22"/>
          <w:lang w:val="en-GB"/>
        </w:rPr>
        <w:t>, pp. 3–36.</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Peñuelas, J. and Filella, I. (2001) ‘Responses to a warming world’, </w:t>
      </w:r>
      <w:r w:rsidRPr="00CB1F6C">
        <w:rPr>
          <w:i/>
          <w:iCs/>
          <w:noProof/>
          <w:sz w:val="22"/>
          <w:szCs w:val="22"/>
          <w:lang w:val="en-GB"/>
        </w:rPr>
        <w:t>Science</w:t>
      </w:r>
      <w:r w:rsidRPr="00CB1F6C">
        <w:rPr>
          <w:noProof/>
          <w:sz w:val="22"/>
          <w:szCs w:val="22"/>
          <w:lang w:val="en-GB"/>
        </w:rPr>
        <w:t>. American Association for the Advancement of Science, 294(5543), pp. 793–795.</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R Core Team (2015) ‘R: A Language and Environment for Statistical Computing’. Vienna, Austria. Available at: https://www.r-project.org/.</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Rall, B. C. </w:t>
      </w:r>
      <w:r w:rsidRPr="00CB1F6C">
        <w:rPr>
          <w:i/>
          <w:iCs/>
          <w:noProof/>
          <w:sz w:val="22"/>
          <w:szCs w:val="22"/>
          <w:lang w:val="en-GB"/>
        </w:rPr>
        <w:t>et al.</w:t>
      </w:r>
      <w:r w:rsidRPr="00CB1F6C">
        <w:rPr>
          <w:noProof/>
          <w:sz w:val="22"/>
          <w:szCs w:val="22"/>
          <w:lang w:val="en-GB"/>
        </w:rPr>
        <w:t xml:space="preserve"> (2010) ‘Temperature, predator--prey interaction strength and population stability’, </w:t>
      </w:r>
      <w:r w:rsidRPr="00CB1F6C">
        <w:rPr>
          <w:i/>
          <w:iCs/>
          <w:noProof/>
          <w:sz w:val="22"/>
          <w:szCs w:val="22"/>
          <w:lang w:val="en-GB"/>
        </w:rPr>
        <w:t>Global Change Biology</w:t>
      </w:r>
      <w:r w:rsidRPr="00CB1F6C">
        <w:rPr>
          <w:noProof/>
          <w:sz w:val="22"/>
          <w:szCs w:val="22"/>
          <w:lang w:val="en-GB"/>
        </w:rPr>
        <w:t>. Wiley Online Library, 16(8), pp. 2145–2157.</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Rall, B. C. </w:t>
      </w:r>
      <w:r w:rsidRPr="00CB1F6C">
        <w:rPr>
          <w:i/>
          <w:iCs/>
          <w:noProof/>
          <w:sz w:val="22"/>
          <w:szCs w:val="22"/>
          <w:lang w:val="en-GB"/>
        </w:rPr>
        <w:t>et al.</w:t>
      </w:r>
      <w:r w:rsidRPr="00CB1F6C">
        <w:rPr>
          <w:noProof/>
          <w:sz w:val="22"/>
          <w:szCs w:val="22"/>
          <w:lang w:val="en-GB"/>
        </w:rPr>
        <w:t xml:space="preserve"> (2012) ‘Universal temperature and body-mass scaling of feeding rates’, </w:t>
      </w:r>
      <w:r w:rsidRPr="00CB1F6C">
        <w:rPr>
          <w:i/>
          <w:iCs/>
          <w:noProof/>
          <w:sz w:val="22"/>
          <w:szCs w:val="22"/>
          <w:lang w:val="en-GB"/>
        </w:rPr>
        <w:t>Phil. Trans. R. Soc. B</w:t>
      </w:r>
      <w:r w:rsidRPr="00CB1F6C">
        <w:rPr>
          <w:noProof/>
          <w:sz w:val="22"/>
          <w:szCs w:val="22"/>
          <w:lang w:val="en-GB"/>
        </w:rPr>
        <w:t>. The Royal Society, 367(1605), pp. 2923–2934.</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Saxe, H. </w:t>
      </w:r>
      <w:r w:rsidRPr="00CB1F6C">
        <w:rPr>
          <w:i/>
          <w:iCs/>
          <w:noProof/>
          <w:sz w:val="22"/>
          <w:szCs w:val="22"/>
          <w:lang w:val="en-GB"/>
        </w:rPr>
        <w:t>et al.</w:t>
      </w:r>
      <w:r w:rsidRPr="00CB1F6C">
        <w:rPr>
          <w:noProof/>
          <w:sz w:val="22"/>
          <w:szCs w:val="22"/>
          <w:lang w:val="en-GB"/>
        </w:rPr>
        <w:t xml:space="preserve"> (2001) ‘Tree and forest functioning in response to global warming’, </w:t>
      </w:r>
      <w:r w:rsidRPr="00CB1F6C">
        <w:rPr>
          <w:i/>
          <w:iCs/>
          <w:noProof/>
          <w:sz w:val="22"/>
          <w:szCs w:val="22"/>
          <w:lang w:val="en-GB"/>
        </w:rPr>
        <w:t>New Phytologist</w:t>
      </w:r>
      <w:r w:rsidRPr="00CB1F6C">
        <w:rPr>
          <w:noProof/>
          <w:sz w:val="22"/>
          <w:szCs w:val="22"/>
          <w:lang w:val="en-GB"/>
        </w:rPr>
        <w:t>. Wiley Online Library, 149(3), pp. 369–399.</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Schoolfield, R. M., Sharpe, P. J. H. and Magnuson, C. E. (1981) ‘Non-linear regression of biological temperature-dependent rate models based on absolute reaction-rate theory’, </w:t>
      </w:r>
      <w:r w:rsidRPr="00CB1F6C">
        <w:rPr>
          <w:i/>
          <w:iCs/>
          <w:noProof/>
          <w:sz w:val="22"/>
          <w:szCs w:val="22"/>
          <w:lang w:val="en-GB"/>
        </w:rPr>
        <w:t>Journal of theoretical biology</w:t>
      </w:r>
      <w:r w:rsidRPr="00CB1F6C">
        <w:rPr>
          <w:noProof/>
          <w:sz w:val="22"/>
          <w:szCs w:val="22"/>
          <w:lang w:val="en-GB"/>
        </w:rPr>
        <w:t>. Elsevier, 88(4), pp. 719–731.</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Stocker, T. (2014) </w:t>
      </w:r>
      <w:r w:rsidRPr="00CB1F6C">
        <w:rPr>
          <w:i/>
          <w:iCs/>
          <w:noProof/>
          <w:sz w:val="22"/>
          <w:szCs w:val="22"/>
          <w:lang w:val="en-GB"/>
        </w:rPr>
        <w:t>Climate change 2013: the physical science basis: Working Group I contribution to the Fifth assessment report of the Intergovernmental Panel on Climate Change</w:t>
      </w:r>
      <w:r w:rsidRPr="00CB1F6C">
        <w:rPr>
          <w:noProof/>
          <w:sz w:val="22"/>
          <w:szCs w:val="22"/>
          <w:lang w:val="en-GB"/>
        </w:rPr>
        <w:t>. Cambridge University Press.</w:t>
      </w:r>
    </w:p>
    <w:p w:rsidR="00CB1F6C" w:rsidRPr="00CB1F6C" w:rsidRDefault="00CB1F6C" w:rsidP="0075371F">
      <w:pPr>
        <w:widowControl w:val="0"/>
        <w:autoSpaceDE w:val="0"/>
        <w:autoSpaceDN w:val="0"/>
        <w:adjustRightInd w:val="0"/>
        <w:rPr>
          <w:noProof/>
          <w:sz w:val="22"/>
          <w:szCs w:val="22"/>
          <w:lang w:val="en-GB"/>
        </w:rPr>
      </w:pPr>
      <w:r w:rsidRPr="00CB1F6C">
        <w:rPr>
          <w:rFonts w:cs="Arial"/>
          <w:color w:val="222222"/>
          <w:sz w:val="22"/>
          <w:szCs w:val="22"/>
          <w:shd w:val="clear" w:color="auto" w:fill="FFFFFF"/>
          <w:lang w:val="en-GB"/>
        </w:rPr>
        <w:t xml:space="preserve">Thomas, C. D., Cameron, A., Green, R. E., Bakkenes, M., Beaumont, L. J., Collingham, Y. C., ... </w:t>
      </w:r>
      <w:r w:rsidRPr="003267A9">
        <w:rPr>
          <w:rFonts w:cs="Arial"/>
          <w:color w:val="222222"/>
          <w:sz w:val="22"/>
          <w:szCs w:val="22"/>
          <w:shd w:val="clear" w:color="auto" w:fill="FFFFFF"/>
          <w:lang w:val="en-GB"/>
        </w:rPr>
        <w:t>&amp; Hughes, L. (2004). Extinction risk from climate change. </w:t>
      </w:r>
      <w:r w:rsidRPr="003267A9">
        <w:rPr>
          <w:rFonts w:cs="Arial"/>
          <w:i/>
          <w:iCs/>
          <w:color w:val="222222"/>
          <w:sz w:val="22"/>
          <w:szCs w:val="22"/>
          <w:shd w:val="clear" w:color="auto" w:fill="FFFFFF"/>
          <w:lang w:val="en-GB"/>
        </w:rPr>
        <w:t>Nature</w:t>
      </w:r>
      <w:r w:rsidRPr="003267A9">
        <w:rPr>
          <w:rFonts w:cs="Arial"/>
          <w:color w:val="222222"/>
          <w:sz w:val="22"/>
          <w:szCs w:val="22"/>
          <w:shd w:val="clear" w:color="auto" w:fill="FFFFFF"/>
          <w:lang w:val="en-GB"/>
        </w:rPr>
        <w:t>, </w:t>
      </w:r>
      <w:r w:rsidRPr="003267A9">
        <w:rPr>
          <w:rFonts w:cs="Arial"/>
          <w:i/>
          <w:iCs/>
          <w:color w:val="222222"/>
          <w:sz w:val="22"/>
          <w:szCs w:val="22"/>
          <w:shd w:val="clear" w:color="auto" w:fill="FFFFFF"/>
          <w:lang w:val="en-GB"/>
        </w:rPr>
        <w:t>427</w:t>
      </w:r>
      <w:r w:rsidRPr="003267A9">
        <w:rPr>
          <w:rFonts w:cs="Arial"/>
          <w:color w:val="222222"/>
          <w:sz w:val="22"/>
          <w:szCs w:val="22"/>
          <w:shd w:val="clear" w:color="auto" w:fill="FFFFFF"/>
          <w:lang w:val="en-GB"/>
        </w:rPr>
        <w:t>(6970), pp. 145.</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Tucker, V. A. (1970) ‘Energetic cost of locomotion in animals’, </w:t>
      </w:r>
      <w:r w:rsidRPr="00CB1F6C">
        <w:rPr>
          <w:i/>
          <w:iCs/>
          <w:noProof/>
          <w:sz w:val="22"/>
          <w:szCs w:val="22"/>
          <w:lang w:val="en-GB"/>
        </w:rPr>
        <w:t>Comparative Biochemistry and Physiology</w:t>
      </w:r>
      <w:r w:rsidRPr="00CB1F6C">
        <w:rPr>
          <w:noProof/>
          <w:sz w:val="22"/>
          <w:szCs w:val="22"/>
          <w:lang w:val="en-GB"/>
        </w:rPr>
        <w:t>. Elsevier, 34(4), pp. 841–846.</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Tucker, V. A. (1975) ‘The energetic cost of moving about: walking and running are extremely inefficient forms of locomotion. Much greater efficiency is achieved by birds, fish—and bicyclists’, </w:t>
      </w:r>
      <w:r w:rsidRPr="00CB1F6C">
        <w:rPr>
          <w:i/>
          <w:iCs/>
          <w:noProof/>
          <w:sz w:val="22"/>
          <w:szCs w:val="22"/>
          <w:lang w:val="en-GB"/>
        </w:rPr>
        <w:t>American Scientist</w:t>
      </w:r>
      <w:r w:rsidRPr="00CB1F6C">
        <w:rPr>
          <w:noProof/>
          <w:sz w:val="22"/>
          <w:szCs w:val="22"/>
          <w:lang w:val="en-GB"/>
        </w:rPr>
        <w:t>. JSTOR, 63(4), pp. 413–419.</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Videler, J. J. (1993) </w:t>
      </w:r>
      <w:r w:rsidRPr="00CB1F6C">
        <w:rPr>
          <w:i/>
          <w:iCs/>
          <w:noProof/>
          <w:sz w:val="22"/>
          <w:szCs w:val="22"/>
          <w:lang w:val="en-GB"/>
        </w:rPr>
        <w:t>Fish swimming</w:t>
      </w:r>
      <w:r w:rsidRPr="00CB1F6C">
        <w:rPr>
          <w:noProof/>
          <w:sz w:val="22"/>
          <w:szCs w:val="22"/>
          <w:lang w:val="en-GB"/>
        </w:rPr>
        <w:t>. Springer Science &amp; Business Media.</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Videler, J. J. and Nolet, B. A. (1990) ‘Costs of swimming measured at optimum speed: scale effects, differences between swimming styles, taxonomic groups and submerged and surface swimming’, </w:t>
      </w:r>
      <w:r w:rsidRPr="00CB1F6C">
        <w:rPr>
          <w:i/>
          <w:iCs/>
          <w:noProof/>
          <w:sz w:val="22"/>
          <w:szCs w:val="22"/>
          <w:lang w:val="en-GB"/>
        </w:rPr>
        <w:t>Comparative Biochemistry and Physiology Part A: Physiology</w:t>
      </w:r>
      <w:r w:rsidRPr="00CB1F6C">
        <w:rPr>
          <w:noProof/>
          <w:sz w:val="22"/>
          <w:szCs w:val="22"/>
          <w:lang w:val="en-GB"/>
        </w:rPr>
        <w:t>. Elsevier, 97(2), pp. 91–99.</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Vucic-Pestic, O. </w:t>
      </w:r>
      <w:r w:rsidRPr="00CB1F6C">
        <w:rPr>
          <w:i/>
          <w:iCs/>
          <w:noProof/>
          <w:sz w:val="22"/>
          <w:szCs w:val="22"/>
          <w:lang w:val="en-GB"/>
        </w:rPr>
        <w:t>et al.</w:t>
      </w:r>
      <w:r w:rsidRPr="00CB1F6C">
        <w:rPr>
          <w:noProof/>
          <w:sz w:val="22"/>
          <w:szCs w:val="22"/>
          <w:lang w:val="en-GB"/>
        </w:rPr>
        <w:t xml:space="preserve"> (2011) ‘Warming up the system: higher predator feeding rates but lower energetic efficiencies’, </w:t>
      </w:r>
      <w:r w:rsidRPr="00CB1F6C">
        <w:rPr>
          <w:i/>
          <w:iCs/>
          <w:noProof/>
          <w:sz w:val="22"/>
          <w:szCs w:val="22"/>
          <w:lang w:val="en-GB"/>
        </w:rPr>
        <w:t>Global Change Biology</w:t>
      </w:r>
      <w:r w:rsidRPr="00CB1F6C">
        <w:rPr>
          <w:noProof/>
          <w:sz w:val="22"/>
          <w:szCs w:val="22"/>
          <w:lang w:val="en-GB"/>
        </w:rPr>
        <w:t>. Wiley Online Library, 17(3), pp. 1301–1310.</w:t>
      </w:r>
    </w:p>
    <w:p w:rsidR="00CB1F6C" w:rsidRPr="00CB1F6C" w:rsidRDefault="00CB1F6C" w:rsidP="0075371F">
      <w:pPr>
        <w:widowControl w:val="0"/>
        <w:autoSpaceDE w:val="0"/>
        <w:autoSpaceDN w:val="0"/>
        <w:adjustRightInd w:val="0"/>
        <w:rPr>
          <w:noProof/>
          <w:sz w:val="22"/>
          <w:szCs w:val="22"/>
          <w:lang w:val="en-GB"/>
        </w:rPr>
      </w:pPr>
      <w:r w:rsidRPr="00CB1F6C">
        <w:rPr>
          <w:rFonts w:cs="Arial"/>
          <w:color w:val="222222"/>
          <w:sz w:val="22"/>
          <w:szCs w:val="22"/>
          <w:shd w:val="clear" w:color="auto" w:fill="FFFFFF"/>
          <w:lang w:val="en-GB"/>
        </w:rPr>
        <w:t xml:space="preserve">Walther, G. R., Post, E., Convey, P., Menzel, A., Parmesan, C., Beebee, T. J., ... </w:t>
      </w:r>
      <w:r w:rsidRPr="003267A9">
        <w:rPr>
          <w:rFonts w:cs="Arial"/>
          <w:color w:val="222222"/>
          <w:sz w:val="22"/>
          <w:szCs w:val="22"/>
          <w:shd w:val="clear" w:color="auto" w:fill="FFFFFF"/>
          <w:lang w:val="en-GB"/>
        </w:rPr>
        <w:t>&amp; Bairlein, F. (2002). Ecological responses to recent climate change. </w:t>
      </w:r>
      <w:r w:rsidRPr="003267A9">
        <w:rPr>
          <w:rFonts w:cs="Arial"/>
          <w:i/>
          <w:iCs/>
          <w:color w:val="222222"/>
          <w:sz w:val="22"/>
          <w:szCs w:val="22"/>
          <w:shd w:val="clear" w:color="auto" w:fill="FFFFFF"/>
          <w:lang w:val="en-GB"/>
        </w:rPr>
        <w:t>Nature</w:t>
      </w:r>
      <w:r w:rsidRPr="003267A9">
        <w:rPr>
          <w:rFonts w:cs="Arial"/>
          <w:color w:val="222222"/>
          <w:sz w:val="22"/>
          <w:szCs w:val="22"/>
          <w:shd w:val="clear" w:color="auto" w:fill="FFFFFF"/>
          <w:lang w:val="en-GB"/>
        </w:rPr>
        <w:t>, </w:t>
      </w:r>
      <w:r w:rsidRPr="003267A9">
        <w:rPr>
          <w:rFonts w:cs="Arial"/>
          <w:i/>
          <w:iCs/>
          <w:color w:val="222222"/>
          <w:sz w:val="22"/>
          <w:szCs w:val="22"/>
          <w:shd w:val="clear" w:color="auto" w:fill="FFFFFF"/>
          <w:lang w:val="en-GB"/>
        </w:rPr>
        <w:t>416</w:t>
      </w:r>
      <w:r w:rsidRPr="003267A9">
        <w:rPr>
          <w:rFonts w:cs="Arial"/>
          <w:color w:val="222222"/>
          <w:sz w:val="22"/>
          <w:szCs w:val="22"/>
          <w:shd w:val="clear" w:color="auto" w:fill="FFFFFF"/>
          <w:lang w:val="en-GB"/>
        </w:rPr>
        <w:t>(6879), pp. 389.</w:t>
      </w:r>
    </w:p>
    <w:p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Yvon-Durocher, G. </w:t>
      </w:r>
      <w:r w:rsidRPr="00CB1F6C">
        <w:rPr>
          <w:i/>
          <w:iCs/>
          <w:noProof/>
          <w:sz w:val="22"/>
          <w:szCs w:val="22"/>
          <w:lang w:val="en-GB"/>
        </w:rPr>
        <w:t>et al.</w:t>
      </w:r>
      <w:r w:rsidRPr="00CB1F6C">
        <w:rPr>
          <w:noProof/>
          <w:sz w:val="22"/>
          <w:szCs w:val="22"/>
          <w:lang w:val="en-GB"/>
        </w:rPr>
        <w:t xml:space="preserve"> (2012) ‘Reconciling the temperature dependence of respiration across timescales and ecosystem types’, </w:t>
      </w:r>
      <w:r w:rsidRPr="00CB1F6C">
        <w:rPr>
          <w:i/>
          <w:iCs/>
          <w:noProof/>
          <w:sz w:val="22"/>
          <w:szCs w:val="22"/>
          <w:lang w:val="en-GB"/>
        </w:rPr>
        <w:t>Nature</w:t>
      </w:r>
      <w:r w:rsidRPr="00CB1F6C">
        <w:rPr>
          <w:noProof/>
          <w:sz w:val="22"/>
          <w:szCs w:val="22"/>
          <w:lang w:val="en-GB"/>
        </w:rPr>
        <w:t>. Nature Publishing Group, 487(7408), p. 472.</w:t>
      </w:r>
    </w:p>
    <w:p w:rsidR="007C527B" w:rsidRPr="008A408F" w:rsidRDefault="00F769BC" w:rsidP="0075371F">
      <w:pPr>
        <w:widowControl w:val="0"/>
        <w:autoSpaceDE w:val="0"/>
        <w:autoSpaceDN w:val="0"/>
        <w:adjustRightInd w:val="0"/>
        <w:rPr>
          <w:rFonts w:cs="Times Roman"/>
          <w:color w:val="000000"/>
          <w:lang w:val="en-GB"/>
        </w:rPr>
      </w:pPr>
      <w:r w:rsidRPr="00CB1F6C">
        <w:rPr>
          <w:rFonts w:cs="Times Roman"/>
          <w:color w:val="000000"/>
          <w:sz w:val="22"/>
          <w:szCs w:val="22"/>
          <w:lang w:val="en-GB"/>
        </w:rPr>
        <w:fldChar w:fldCharType="end"/>
      </w:r>
    </w:p>
    <w:sectPr w:rsidR="007C527B" w:rsidRPr="008A408F" w:rsidSect="00207667">
      <w:footerReference w:type="even" r:id="rId16"/>
      <w:footerReference w:type="default" r:id="rId17"/>
      <w:pgSz w:w="12240" w:h="15840"/>
      <w:pgMar w:top="1440" w:right="1800" w:bottom="1440" w:left="1800" w:header="720" w:footer="720" w:gutter="0"/>
      <w:lnNumType w:countBy="1" w:restart="continuous"/>
      <w:cols w:space="720"/>
      <w:noEndnote/>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Becca Kordas" w:date="2018-05-21T14:44:00Z" w:initials="BK">
    <w:p w:rsidR="001E4E55" w:rsidRPr="005A4726" w:rsidRDefault="001E4E55">
      <w:pPr>
        <w:pStyle w:val="CommentText"/>
        <w:rPr>
          <w:lang w:val="en-GB"/>
        </w:rPr>
      </w:pPr>
      <w:r>
        <w:rPr>
          <w:rStyle w:val="CommentReference"/>
        </w:rPr>
        <w:annotationRef/>
      </w:r>
      <w:r w:rsidRPr="005A4726">
        <w:rPr>
          <w:lang w:val="en-GB"/>
        </w:rPr>
        <w:t>Could do with a snappier title – something else that comes first, then : predicting predator search rates from metabolic rates. Or - … : predicting trophic/feeding interactions from metabolic rates.</w:t>
      </w:r>
    </w:p>
    <w:p w:rsidR="001E4E55" w:rsidRPr="005A4726" w:rsidRDefault="001E4E55">
      <w:pPr>
        <w:pStyle w:val="CommentText"/>
        <w:rPr>
          <w:lang w:val="en-GB"/>
        </w:rPr>
      </w:pPr>
    </w:p>
    <w:p w:rsidR="001E4E55" w:rsidRDefault="001E4E55">
      <w:pPr>
        <w:pStyle w:val="CommentText"/>
        <w:rPr>
          <w:lang w:val="en-GB"/>
        </w:rPr>
      </w:pPr>
      <w:r w:rsidRPr="005A4726">
        <w:rPr>
          <w:lang w:val="en-GB"/>
        </w:rPr>
        <w:t>Samraat / Miguel – any ideas ?</w:t>
      </w:r>
    </w:p>
    <w:p w:rsidR="004C77D3" w:rsidRDefault="004C77D3">
      <w:pPr>
        <w:pStyle w:val="CommentText"/>
        <w:rPr>
          <w:lang w:val="en-GB"/>
        </w:rPr>
      </w:pPr>
    </w:p>
    <w:p w:rsidR="004C77D3" w:rsidRPr="005A4726" w:rsidRDefault="004C77D3">
      <w:pPr>
        <w:pStyle w:val="CommentText"/>
        <w:rPr>
          <w:lang w:val="en-GB"/>
        </w:rPr>
      </w:pPr>
    </w:p>
  </w:comment>
  <w:comment w:id="2" w:author="mhasoba" w:date="2018-05-21T14:44:00Z" w:initials="SP">
    <w:p w:rsidR="00741AEE" w:rsidRDefault="00741AEE">
      <w:pPr>
        <w:pStyle w:val="CommentText"/>
      </w:pPr>
      <w:r>
        <w:rPr>
          <w:rStyle w:val="CommentReference"/>
        </w:rPr>
        <w:annotationRef/>
      </w:r>
      <w:r w:rsidR="00806390">
        <w:t xml:space="preserve">Yup, this title is also slightly misleading, as we are not proposing a new modelling appoach as such. </w:t>
      </w:r>
    </w:p>
    <w:p w:rsidR="00741AEE" w:rsidRDefault="00741AEE">
      <w:pPr>
        <w:pStyle w:val="CommentText"/>
      </w:pPr>
    </w:p>
    <w:p w:rsidR="00741AEE" w:rsidRDefault="00806390">
      <w:pPr>
        <w:pStyle w:val="CommentText"/>
      </w:pPr>
      <w:r>
        <w:t>Need a title that conveys the main take-home message of the paper</w:t>
      </w:r>
    </w:p>
  </w:comment>
  <w:comment w:id="15" w:author="Becca Kordas" w:date="2018-05-21T14:44:00Z" w:initials="BK">
    <w:p w:rsidR="001E4E55" w:rsidRPr="005A4726" w:rsidRDefault="001E4E55">
      <w:pPr>
        <w:pStyle w:val="CommentText"/>
        <w:rPr>
          <w:lang w:val="en-GB"/>
        </w:rPr>
      </w:pPr>
      <w:r>
        <w:rPr>
          <w:rStyle w:val="CommentReference"/>
        </w:rPr>
        <w:annotationRef/>
      </w:r>
      <w:r w:rsidRPr="005A4726">
        <w:rPr>
          <w:lang w:val="en-GB"/>
        </w:rPr>
        <w:t>Samraat / Miguel – any ideas ?</w:t>
      </w:r>
    </w:p>
  </w:comment>
  <w:comment w:id="18" w:author="mhasoba" w:date="2018-05-21T14:44:00Z" w:initials="SP">
    <w:p w:rsidR="00A17FF6" w:rsidRDefault="00A17FF6">
      <w:pPr>
        <w:pStyle w:val="CommentText"/>
      </w:pPr>
      <w:r>
        <w:rPr>
          <w:rStyle w:val="CommentReference"/>
        </w:rPr>
        <w:annotationRef/>
      </w:r>
      <w:r w:rsidR="00806390">
        <w:t>these first two sentences donlt really hgel together - and the last sentence of this parpa mentions "mismatches", without saying what these are.</w:t>
      </w:r>
    </w:p>
  </w:comment>
  <w:comment w:id="19" w:author="Miguel Matias" w:date="2018-05-21T14:44:00Z" w:initials="MM">
    <w:p w:rsidR="001E4E55" w:rsidRDefault="001E4E55">
      <w:pPr>
        <w:pStyle w:val="CommentText"/>
      </w:pPr>
      <w:r>
        <w:rPr>
          <w:rStyle w:val="CommentReference"/>
        </w:rPr>
        <w:annotationRef/>
      </w:r>
      <w:r>
        <w:t xml:space="preserve">Too specific. I would say « …of key biological processes (e.g. </w:t>
      </w:r>
      <w:r w:rsidRPr="008A408F">
        <w:rPr>
          <w:lang w:val="en-GB"/>
        </w:rPr>
        <w:t>predation dynamics</w:t>
      </w:r>
      <w:r>
        <w:rPr>
          <w:lang w:val="en-GB"/>
        </w:rPr>
        <w:t>).</w:t>
      </w:r>
    </w:p>
  </w:comment>
  <w:comment w:id="20" w:author="mhasoba" w:date="2018-05-21T14:44:00Z" w:initials="SP">
    <w:p w:rsidR="00287424" w:rsidRDefault="00287424">
      <w:pPr>
        <w:pStyle w:val="CommentText"/>
      </w:pPr>
      <w:r>
        <w:rPr>
          <w:rStyle w:val="CommentReference"/>
        </w:rPr>
        <w:annotationRef/>
      </w:r>
      <w:r>
        <w:t>Sentence too long. Split into two.</w:t>
      </w:r>
    </w:p>
  </w:comment>
  <w:comment w:id="21" w:author="Miguel Matias" w:date="2018-05-21T14:44:00Z" w:initials="MM">
    <w:p w:rsidR="001E4E55" w:rsidRDefault="001E4E55">
      <w:pPr>
        <w:pStyle w:val="CommentText"/>
      </w:pPr>
      <w:r>
        <w:rPr>
          <w:rStyle w:val="CommentReference"/>
        </w:rPr>
        <w:annotationRef/>
      </w:r>
      <w:r>
        <w:t>Measured, estimated, etc. « Look for « sounds weird.</w:t>
      </w:r>
    </w:p>
  </w:comment>
  <w:comment w:id="26" w:author="mhasoba" w:date="2018-05-21T14:44:00Z" w:initials="SP">
    <w:p w:rsidR="003A6C6B" w:rsidRDefault="003A6C6B">
      <w:pPr>
        <w:pStyle w:val="CommentText"/>
      </w:pPr>
      <w:r>
        <w:rPr>
          <w:rStyle w:val="CommentReference"/>
        </w:rPr>
        <w:annotationRef/>
      </w:r>
      <w:r w:rsidR="00806390">
        <w:t>say this in plain english</w:t>
      </w:r>
    </w:p>
  </w:comment>
  <w:comment w:id="27" w:author="mhasoba" w:date="2018-05-21T14:44:00Z" w:initials="SP">
    <w:p w:rsidR="000030C4" w:rsidRDefault="000030C4">
      <w:pPr>
        <w:pStyle w:val="CommentText"/>
      </w:pPr>
      <w:r>
        <w:rPr>
          <w:rStyle w:val="CommentReference"/>
        </w:rPr>
        <w:annotationRef/>
      </w:r>
      <w:r w:rsidR="00806390">
        <w:t xml:space="preserve">all this is good -- think about featuring one of these in the title. example: "Adaptation to to warming may amplify physioliogical mismatches between predators and prey." </w:t>
      </w:r>
    </w:p>
  </w:comment>
  <w:comment w:id="29" w:author="Miguel Matias" w:date="2018-05-21T14:44:00Z" w:initials="MM">
    <w:p w:rsidR="001E4E55" w:rsidRDefault="001E4E55">
      <w:pPr>
        <w:pStyle w:val="CommentText"/>
      </w:pPr>
      <w:r>
        <w:rPr>
          <w:rStyle w:val="CommentReference"/>
        </w:rPr>
        <w:annotationRef/>
      </w:r>
      <w:r>
        <w:t>What kind of mechanistic ? Could you say metabolic or something that is more specific ?</w:t>
      </w:r>
    </w:p>
  </w:comment>
  <w:comment w:id="31" w:author="Miguel Matias" w:date="2018-05-21T14:44:00Z" w:initials="MM">
    <w:p w:rsidR="001E4E55" w:rsidRDefault="001E4E55">
      <w:pPr>
        <w:pStyle w:val="CommentText"/>
      </w:pPr>
      <w:r>
        <w:rPr>
          <w:rStyle w:val="CommentReference"/>
        </w:rPr>
        <w:annotationRef/>
      </w:r>
      <w:r>
        <w:t>« body velocity » ? You seem to use velocity throughtout the paper</w:t>
      </w:r>
    </w:p>
  </w:comment>
  <w:comment w:id="30" w:author="mhasoba" w:date="2018-05-21T14:44:00Z" w:initials="SP">
    <w:p w:rsidR="00D85F0A" w:rsidRDefault="00D85F0A">
      <w:pPr>
        <w:pStyle w:val="CommentText"/>
      </w:pPr>
      <w:r>
        <w:rPr>
          <w:rStyle w:val="CommentReference"/>
        </w:rPr>
        <w:annotationRef/>
      </w:r>
      <w:r w:rsidR="00806390">
        <w:t>Ambiguous wiording --- is this a concrete result? It is stated as if this is reality, whereas this is a prediction from the model, right?</w:t>
      </w:r>
    </w:p>
  </w:comment>
  <w:comment w:id="28" w:author="Miguel Matias" w:date="2018-05-21T14:44:00Z" w:initials="MM">
    <w:p w:rsidR="001E4E55" w:rsidRDefault="001E4E55">
      <w:pPr>
        <w:pStyle w:val="CommentText"/>
      </w:pPr>
      <w:r>
        <w:rPr>
          <w:rStyle w:val="CommentReference"/>
        </w:rPr>
        <w:annotationRef/>
      </w:r>
      <w:r>
        <w:t>There is an alternance between active and passive voice here. Should we make it consistent ?</w:t>
      </w:r>
    </w:p>
  </w:comment>
  <w:comment w:id="32" w:author="mhasoba" w:date="2018-05-21T14:44:00Z" w:initials="SP">
    <w:p w:rsidR="00CC03B2" w:rsidRDefault="00CC03B2">
      <w:pPr>
        <w:pStyle w:val="CommentText"/>
      </w:pPr>
      <w:r>
        <w:rPr>
          <w:rStyle w:val="CommentReference"/>
        </w:rPr>
        <w:annotationRef/>
      </w:r>
      <w:r w:rsidR="00806390">
        <w:t xml:space="preserve">along the same lines - should be less conclusive - as this is based on modelling, right? </w:t>
      </w:r>
    </w:p>
  </w:comment>
  <w:comment w:id="33" w:author="Miguel Matias" w:date="2018-05-21T14:44:00Z" w:initials="MM">
    <w:p w:rsidR="001E4E55" w:rsidRDefault="001E4E55">
      <w:pPr>
        <w:pStyle w:val="CommentText"/>
      </w:pPr>
      <w:r>
        <w:rPr>
          <w:rStyle w:val="CommentReference"/>
        </w:rPr>
        <w:annotationRef/>
      </w:r>
      <w:r>
        <w:t>Is this different from the paragraph above ?</w:t>
      </w:r>
    </w:p>
  </w:comment>
  <w:comment w:id="35" w:author="mhasoba" w:date="2018-05-21T14:44:00Z" w:initials="SP">
    <w:p w:rsidR="000D0FB1" w:rsidRDefault="000D0FB1">
      <w:pPr>
        <w:pStyle w:val="CommentText"/>
      </w:pPr>
      <w:r>
        <w:rPr>
          <w:rStyle w:val="CommentReference"/>
        </w:rPr>
        <w:annotationRef/>
      </w:r>
      <w:r w:rsidR="00806390">
        <w:t>this is not accurate. The modelling per se is not novel (e.g., the search rate model is based on Dell et al 2014...), and we will likely get into trouble for claiming that. I suggest focusing on the insights and take home emssages from the results of the study in this last point of the abstract.</w:t>
      </w:r>
    </w:p>
  </w:comment>
  <w:comment w:id="36" w:author="mhasoba" w:date="2018-05-21T14:44:00Z" w:initials="SP">
    <w:p w:rsidR="00B254FA" w:rsidRDefault="00B254FA">
      <w:pPr>
        <w:pStyle w:val="CommentText"/>
      </w:pPr>
      <w:r>
        <w:rPr>
          <w:rStyle w:val="CommentReference"/>
        </w:rPr>
        <w:annotationRef/>
      </w:r>
      <w:r w:rsidR="00806390">
        <w:t xml:space="preserve">Its a stylistic thing - these three are a stacatto burst of somewhat fragmented sentnces. Try to smmothen this sort of thing. The sentence about the importwnce of Temperature in particular is abrupt, and needs to be related to the previous  twp sentences better. I onow that you are asuming that having said "warming" in the previous sentence , people should be able to make the connection to thermal physiology, but that very often will not be the case.  </w:t>
      </w:r>
    </w:p>
  </w:comment>
  <w:comment w:id="40" w:author="mhasoba" w:date="2018-05-21T14:44:00Z" w:initials="SP">
    <w:p w:rsidR="00C15B98" w:rsidRDefault="00C15B98">
      <w:pPr>
        <w:pStyle w:val="CommentText"/>
      </w:pPr>
      <w:r>
        <w:rPr>
          <w:rStyle w:val="CommentReference"/>
        </w:rPr>
        <w:annotationRef/>
      </w:r>
      <w:r w:rsidR="00806390">
        <w:t>cite Ddell et al 2014, Ppawar et al 2015 (book chapter), and Gibert et al 2015 (ecol lett)</w:t>
      </w:r>
    </w:p>
  </w:comment>
  <w:comment w:id="42" w:author="Miguel Matias" w:date="2018-05-21T14:44:00Z" w:initials="MM">
    <w:p w:rsidR="001E4E55" w:rsidRDefault="001E4E55">
      <w:pPr>
        <w:pStyle w:val="CommentText"/>
      </w:pPr>
      <w:r>
        <w:rPr>
          <w:rStyle w:val="CommentReference"/>
        </w:rPr>
        <w:annotationRef/>
      </w:r>
      <w:r>
        <w:t>Consider rephrasing since it is the second « we still » in a row</w:t>
      </w:r>
    </w:p>
  </w:comment>
  <w:comment w:id="44" w:author="Miguel Matias" w:date="2018-05-21T14:44:00Z" w:initials="MM">
    <w:p w:rsidR="001E4E55" w:rsidRDefault="001E4E55">
      <w:pPr>
        <w:pStyle w:val="CommentText"/>
      </w:pPr>
      <w:r>
        <w:rPr>
          <w:rStyle w:val="CommentReference"/>
        </w:rPr>
        <w:annotationRef/>
      </w:r>
      <w:r>
        <w:t xml:space="preserve"> Maybe « under different evironmental conditions ». « Novel environments » is ambigous and might lead people to think about « novel habitats » which is not necessarily true.</w:t>
      </w:r>
    </w:p>
  </w:comment>
  <w:comment w:id="43" w:author="mhasoba" w:date="2018-05-21T14:44:00Z" w:initials="SP">
    <w:p w:rsidR="008F2917" w:rsidRDefault="008F2917">
      <w:pPr>
        <w:pStyle w:val="CommentText"/>
      </w:pPr>
      <w:r>
        <w:rPr>
          <w:rStyle w:val="CommentReference"/>
        </w:rPr>
        <w:annotationRef/>
      </w:r>
      <w:r w:rsidR="00806390">
        <w:t>rephrase - "look like" is too informal.</w:t>
      </w:r>
    </w:p>
  </w:comment>
  <w:comment w:id="47" w:author="Miguel Matias" w:date="2018-05-21T14:44:00Z" w:initials="MM">
    <w:p w:rsidR="001E4E55" w:rsidRDefault="001E4E55">
      <w:pPr>
        <w:pStyle w:val="CommentText"/>
      </w:pPr>
      <w:r>
        <w:rPr>
          <w:rStyle w:val="CommentReference"/>
        </w:rPr>
        <w:annotationRef/>
      </w:r>
      <w:r>
        <w:t>After reading this one I think these two sentences could be merged maybe ?</w:t>
      </w:r>
    </w:p>
    <w:p w:rsidR="001E4E55" w:rsidRDefault="001E4E55">
      <w:pPr>
        <w:pStyle w:val="CommentText"/>
      </w:pPr>
    </w:p>
    <w:p w:rsidR="001E4E55" w:rsidRDefault="001E4E55">
      <w:pPr>
        <w:pStyle w:val="CommentText"/>
      </w:pPr>
      <w:r>
        <w:rPr>
          <w:lang w:val="en-GB"/>
        </w:rPr>
        <w:t>W</w:t>
      </w:r>
      <w:r w:rsidRPr="008A408F">
        <w:rPr>
          <w:lang w:val="en-GB"/>
        </w:rPr>
        <w:t xml:space="preserve">e require a better understating of </w:t>
      </w:r>
      <w:r>
        <w:rPr>
          <w:lang w:val="en-GB"/>
        </w:rPr>
        <w:t xml:space="preserve">how </w:t>
      </w:r>
      <w:r w:rsidRPr="008A408F">
        <w:rPr>
          <w:lang w:val="en-GB"/>
        </w:rPr>
        <w:t xml:space="preserve">individual </w:t>
      </w:r>
      <w:r>
        <w:rPr>
          <w:lang w:val="en-GB"/>
        </w:rPr>
        <w:t xml:space="preserve">will adapt and/or </w:t>
      </w:r>
      <w:r w:rsidRPr="008A408F">
        <w:rPr>
          <w:lang w:val="en-GB"/>
        </w:rPr>
        <w:t xml:space="preserve">change the way they interact </w:t>
      </w:r>
      <w:r>
        <w:rPr>
          <w:lang w:val="en-GB"/>
        </w:rPr>
        <w:t xml:space="preserve">in </w:t>
      </w:r>
      <w:r w:rsidRPr="008A408F">
        <w:rPr>
          <w:lang w:val="en-GB"/>
        </w:rPr>
        <w:t xml:space="preserve">differing environments </w:t>
      </w:r>
      <w:r>
        <w:rPr>
          <w:lang w:val="en-GB"/>
        </w:rPr>
        <w:t>and</w:t>
      </w:r>
      <w:r w:rsidRPr="008A408F">
        <w:rPr>
          <w:lang w:val="en-GB"/>
        </w:rPr>
        <w:t xml:space="preserve"> thermal regimes</w:t>
      </w:r>
      <w:r>
        <w:rPr>
          <w:lang w:val="en-GB"/>
        </w:rPr>
        <w:t xml:space="preserve"> with potential changes in biological rates</w:t>
      </w:r>
      <w:r w:rsidRPr="008A408F">
        <w:rPr>
          <w:lang w:val="en-GB"/>
        </w:rPr>
        <w:t xml:space="preserve"> between species with nontrivial consequences for predator-prey dynamics.</w:t>
      </w:r>
    </w:p>
    <w:p w:rsidR="001E4E55" w:rsidRDefault="001E4E55">
      <w:pPr>
        <w:pStyle w:val="CommentText"/>
      </w:pPr>
    </w:p>
  </w:comment>
  <w:comment w:id="48" w:author="mhasoba" w:date="2018-05-21T14:44:00Z" w:initials="SP">
    <w:p w:rsidR="00793F6F" w:rsidRDefault="00793F6F">
      <w:pPr>
        <w:pStyle w:val="CommentText"/>
      </w:pPr>
      <w:r>
        <w:rPr>
          <w:rStyle w:val="CommentReference"/>
        </w:rPr>
        <w:annotationRef/>
      </w:r>
      <w:r w:rsidR="00806390">
        <w:t>not clear what this means. I knoww hat you are aiming at, biut many others won't get it. Be explicit.</w:t>
      </w:r>
    </w:p>
  </w:comment>
  <w:comment w:id="57" w:author="mhasoba" w:date="2018-05-21T14:44:00Z" w:initials="SP">
    <w:p w:rsidR="00BA7E47" w:rsidRDefault="00BA7E47">
      <w:pPr>
        <w:pStyle w:val="CommentText"/>
      </w:pPr>
      <w:r>
        <w:rPr>
          <w:rStyle w:val="CommentReference"/>
        </w:rPr>
        <w:annotationRef/>
      </w:r>
      <w:r w:rsidR="00806390">
        <w:t>KOntopoulos et al is not general enough a paper to reference in this context - choose anotehr one. Konontopoulos et al can be cited in the methods where you bring up the shcoolfield model, or in a more sepcific ocntext wrt b_0</w:t>
      </w:r>
    </w:p>
  </w:comment>
  <w:comment w:id="58" w:author="mhasoba" w:date="2018-05-21T14:44:00Z" w:initials="SP">
    <w:p w:rsidR="001D6DC2" w:rsidRDefault="001D6DC2">
      <w:pPr>
        <w:pStyle w:val="CommentText"/>
      </w:pPr>
      <w:r>
        <w:rPr>
          <w:rStyle w:val="CommentReference"/>
        </w:rPr>
        <w:annotationRef/>
      </w:r>
      <w:r w:rsidR="00806390">
        <w:t xml:space="preserve">not clear how changes in resources or predation would change metaboluic rate per se. A more logical line of reasoning   to me is that temperature affects metabolic rate of individuals, which in turn changes resource requirements, and/or the ability to find these resources. The  change in metabolic rate also affects an individual's ability to evade predators/consumers, but that is not something you are focusing on in this paper. </w:t>
      </w:r>
    </w:p>
  </w:comment>
  <w:comment w:id="61" w:author="Miguel Matias" w:date="2018-05-21T14:44:00Z" w:initials="MM">
    <w:p w:rsidR="001E4E55" w:rsidRDefault="001E4E55">
      <w:pPr>
        <w:pStyle w:val="CommentText"/>
      </w:pPr>
      <w:r>
        <w:rPr>
          <w:rStyle w:val="CommentReference"/>
        </w:rPr>
        <w:annotationRef/>
      </w:r>
      <w:r>
        <w:t>I like new environmental conditions. « Novel environments », not so much ;)</w:t>
      </w:r>
    </w:p>
  </w:comment>
  <w:comment w:id="62" w:author="Miguel Matias" w:date="2018-05-21T14:44:00Z" w:initials="MM">
    <w:p w:rsidR="001E4E55" w:rsidRDefault="001E4E55">
      <w:pPr>
        <w:pStyle w:val="CommentText"/>
      </w:pPr>
      <w:r>
        <w:rPr>
          <w:rStyle w:val="CommentReference"/>
        </w:rPr>
        <w:annotationRef/>
      </w:r>
      <w:r>
        <w:t>Their « who » ?</w:t>
      </w:r>
    </w:p>
  </w:comment>
  <w:comment w:id="64" w:author="Miguel Matias" w:date="2018-05-21T14:44:00Z" w:initials="MM">
    <w:p w:rsidR="001E4E55" w:rsidRDefault="001E4E55">
      <w:pPr>
        <w:pStyle w:val="CommentText"/>
      </w:pPr>
      <w:r>
        <w:rPr>
          <w:rStyle w:val="CommentReference"/>
        </w:rPr>
        <w:annotationRef/>
      </w:r>
      <w:r>
        <w:t>Undefined acronym. Also, the next time it is used is in page 12 so what about all mentions in between ?</w:t>
      </w:r>
    </w:p>
  </w:comment>
  <w:comment w:id="65" w:author="Miguel Matias" w:date="2018-05-21T14:44:00Z" w:initials="MM">
    <w:p w:rsidR="001E4E55" w:rsidRDefault="001E4E55">
      <w:pPr>
        <w:pStyle w:val="CommentText"/>
      </w:pPr>
      <w:r>
        <w:rPr>
          <w:rStyle w:val="CommentReference"/>
        </w:rPr>
        <w:annotationRef/>
      </w:r>
      <w:r>
        <w:t>Should we be consistent with « warmer » vs « hottest » ? Personally i do not like the word « hottest ».</w:t>
      </w:r>
    </w:p>
  </w:comment>
  <w:comment w:id="63" w:author="mhasoba" w:date="2018-05-21T14:44:00Z" w:initials="SP">
    <w:p w:rsidR="00C70FE5" w:rsidRDefault="00C70FE5">
      <w:pPr>
        <w:pStyle w:val="CommentText"/>
      </w:pPr>
      <w:r>
        <w:rPr>
          <w:rStyle w:val="CommentReference"/>
        </w:rPr>
        <w:annotationRef/>
      </w:r>
      <w:r w:rsidR="00806390">
        <w:t>good!</w:t>
      </w:r>
    </w:p>
  </w:comment>
  <w:comment w:id="66" w:author="Miguel Matias" w:date="2018-05-21T14:44:00Z" w:initials="MM">
    <w:p w:rsidR="001E4E55" w:rsidRDefault="001E4E55">
      <w:pPr>
        <w:pStyle w:val="CommentText"/>
      </w:pPr>
      <w:r>
        <w:rPr>
          <w:rStyle w:val="CommentReference"/>
        </w:rPr>
        <w:annotationRef/>
      </w:r>
      <w:r>
        <w:t>General comment to the paragrpah : there seems to be a mix of theoretical and computational studies here so I think it would be betterto hilight that syatying « Theroretical rpredictions » or something like that. I think it benefits the paper to make those distinctions to emphasise the fact that you combined approaches.</w:t>
      </w:r>
    </w:p>
  </w:comment>
  <w:comment w:id="79" w:author="mhasoba" w:date="2018-05-21T14:44:00Z" w:initials="SP">
    <w:p w:rsidR="005B5504" w:rsidRDefault="005B5504">
      <w:pPr>
        <w:pStyle w:val="CommentText"/>
      </w:pPr>
      <w:r>
        <w:rPr>
          <w:rStyle w:val="CommentReference"/>
        </w:rPr>
        <w:annotationRef/>
      </w:r>
      <w:r w:rsidR="00806390">
        <w:t>cite holling's classic paper, and Pawar et al 2012 Nature</w:t>
      </w:r>
    </w:p>
  </w:comment>
  <w:comment w:id="68" w:author="Miguel Matias" w:date="2018-05-21T14:44:00Z" w:initials="MM">
    <w:p w:rsidR="001E4E55" w:rsidRDefault="001E4E55">
      <w:pPr>
        <w:pStyle w:val="CommentText"/>
      </w:pPr>
      <w:r>
        <w:rPr>
          <w:rStyle w:val="CommentReference"/>
        </w:rPr>
        <w:annotationRef/>
      </w:r>
      <w:r>
        <w:t>We need to be didatic here because many people are not immediatly familiar with these terms.</w:t>
      </w:r>
    </w:p>
  </w:comment>
  <w:comment w:id="82" w:author="mhasoba" w:date="2018-05-21T14:44:00Z" w:initials="SP">
    <w:p w:rsidR="00B849F3" w:rsidRDefault="00B849F3">
      <w:pPr>
        <w:pStyle w:val="CommentText"/>
      </w:pPr>
      <w:r>
        <w:rPr>
          <w:rStyle w:val="CommentReference"/>
        </w:rPr>
        <w:annotationRef/>
      </w:r>
      <w:r w:rsidR="00806390">
        <w:t xml:space="preserve">but see </w:t>
      </w:r>
    </w:p>
  </w:comment>
  <w:comment w:id="89" w:author="mhasoba" w:date="2018-05-21T14:44:00Z" w:initials="SP">
    <w:p w:rsidR="007A146D" w:rsidRDefault="007A146D">
      <w:pPr>
        <w:pStyle w:val="CommentText"/>
      </w:pPr>
      <w:r>
        <w:rPr>
          <w:rStyle w:val="CommentReference"/>
        </w:rPr>
        <w:annotationRef/>
      </w:r>
      <w:r w:rsidR="00806390">
        <w:t>open with something like this - trhen the enxt sentence has a contexct</w:t>
      </w:r>
    </w:p>
  </w:comment>
  <w:comment w:id="105" w:author="mhasoba" w:date="2018-05-21T14:44:00Z" w:initials="SP">
    <w:p w:rsidR="009A7354" w:rsidRDefault="009A7354" w:rsidP="009A7354">
      <w:pPr>
        <w:pStyle w:val="CommentText"/>
      </w:pPr>
      <w:r>
        <w:rPr>
          <w:rStyle w:val="CommentReference"/>
        </w:rPr>
        <w:annotationRef/>
      </w:r>
      <w:r w:rsidR="00806390">
        <w:t>I think g</w:t>
      </w:r>
      <w:r>
        <w:t>estimation refers to an inexact calculation of a "real" quantity, with the inaccuracy (*not precision*) coming from imperfect information/data. This largely pertains to empirical data. It would also apply to "data" obtained from computer simulations designed to generate a real process (e.g., a (pseudo-) random number generator).</w:t>
      </w:r>
    </w:p>
    <w:p w:rsidR="009A7354" w:rsidRDefault="009A7354" w:rsidP="009A7354">
      <w:pPr>
        <w:pStyle w:val="CommentText"/>
      </w:pPr>
      <w:r>
        <w:t>In contrast, if we generate a value of some quantity using a model, and we are not sure whether the model is correct (sufficiently reflects reality), I would not label that uncertainity/certainty as an "estimate". In that case, I would call it a "calculation". Now, if that model uses empirical data for parameterization, that is still not an estimation, unless the model is a sufficient image/reproduction of reality (ooh - that's an epistemological minefield !). In the latter case, of course, one would need to acknowledge and adderss the uncertainty in the parameterization (of an already imperfect model) by propagating it through the model's structure [error propagation](https://en.wikipedia.org/wi</w:t>
      </w:r>
      <w:r w:rsidR="00806390">
        <w:t>ki/Propagation_of_uncertainty).</w:t>
      </w:r>
    </w:p>
  </w:comment>
  <w:comment w:id="109" w:author="Flavio Affinito" w:date="2018-05-21T14:44:00Z" w:initials="FA">
    <w:p w:rsidR="001E4E55" w:rsidRPr="0072388B" w:rsidRDefault="001E4E55">
      <w:pPr>
        <w:pStyle w:val="CommentText"/>
        <w:rPr>
          <w:lang w:val="en-GB"/>
        </w:rPr>
      </w:pPr>
      <w:r>
        <w:rPr>
          <w:rStyle w:val="CommentReference"/>
        </w:rPr>
        <w:annotationRef/>
      </w:r>
      <w:r w:rsidRPr="0072388B">
        <w:rPr>
          <w:lang w:val="en-GB"/>
        </w:rPr>
        <w:t>I can’t think of a single best citation for here</w:t>
      </w:r>
    </w:p>
  </w:comment>
  <w:comment w:id="92" w:author="mhasoba" w:date="2018-05-21T14:44:00Z" w:initials="SP">
    <w:p w:rsidR="00B849F3" w:rsidRDefault="00B849F3">
      <w:pPr>
        <w:pStyle w:val="CommentText"/>
      </w:pPr>
      <w:r>
        <w:rPr>
          <w:rStyle w:val="CommentReference"/>
        </w:rPr>
        <w:annotationRef/>
      </w:r>
      <w:r w:rsidR="00806390">
        <w:t xml:space="preserve">THis is too abrupt and end to the discussion, and too abrupt a way to introduce what is being done in this paper.  Therefore I made some edits --- hopefully it makes clear what I mean.  </w:t>
      </w:r>
    </w:p>
  </w:comment>
  <w:comment w:id="122" w:author="Miguel Matias" w:date="2018-05-21T14:44:00Z" w:initials="MM">
    <w:p w:rsidR="001E4E55" w:rsidRDefault="001E4E55">
      <w:pPr>
        <w:pStyle w:val="CommentText"/>
      </w:pPr>
      <w:r>
        <w:rPr>
          <w:rStyle w:val="CommentReference"/>
        </w:rPr>
        <w:annotationRef/>
      </w:r>
      <w:r>
        <w:t>Since it is not in the main text of the introduction I suggest introducing a short brack explaining what « operational tempreature » stands for.</w:t>
      </w:r>
    </w:p>
  </w:comment>
  <w:comment w:id="128" w:author="mhasoba" w:date="2018-05-21T14:44:00Z" w:initials="SP">
    <w:p w:rsidR="00EB4D0D" w:rsidRDefault="00EB4D0D" w:rsidP="00EB4D0D">
      <w:pPr>
        <w:pStyle w:val="CommentText"/>
      </w:pPr>
      <w:r>
        <w:rPr>
          <w:rStyle w:val="CommentReference"/>
        </w:rPr>
        <w:annotationRef/>
      </w:r>
      <w:r>
        <w:t xml:space="preserve">THis is too abrupt and end to the discussion, and too abrupt a way to introduce what is being done in this paper.  Therefore I made some edits --- hopefully it makes clear what I mean.  </w:t>
      </w:r>
    </w:p>
  </w:comment>
  <w:comment w:id="137" w:author="Flavio Affinito" w:date="2018-05-21T14:44:00Z" w:initials="FA">
    <w:p w:rsidR="001E4E55" w:rsidRPr="0072388B" w:rsidRDefault="001E4E55">
      <w:pPr>
        <w:pStyle w:val="CommentText"/>
        <w:rPr>
          <w:lang w:val="en-GB"/>
        </w:rPr>
      </w:pPr>
      <w:r>
        <w:rPr>
          <w:rStyle w:val="CommentReference"/>
        </w:rPr>
        <w:annotationRef/>
      </w:r>
      <w:r w:rsidRPr="0072388B">
        <w:rPr>
          <w:lang w:val="en-GB"/>
        </w:rPr>
        <w:t>I have no idea, is this necessary ?</w:t>
      </w:r>
    </w:p>
    <w:p w:rsidR="001E4E55" w:rsidRPr="0072388B" w:rsidRDefault="001E4E55">
      <w:pPr>
        <w:pStyle w:val="CommentText"/>
        <w:rPr>
          <w:lang w:val="en-GB"/>
        </w:rPr>
      </w:pPr>
    </w:p>
    <w:p w:rsidR="001E4E55" w:rsidRDefault="001E4E55">
      <w:pPr>
        <w:pStyle w:val="CommentText"/>
        <w:rPr>
          <w:lang w:val="en-GB"/>
        </w:rPr>
      </w:pPr>
      <w:r w:rsidRPr="0072388B">
        <w:rPr>
          <w:lang w:val="en-GB"/>
        </w:rPr>
        <w:t>BK : yep, it matters b/c different spp are abundant at different times – could shorten to a season though (eg, spring). B/c this is the first paper being published on this particular mesocosm system, you will need to include quite a bit of basic info about the system.</w:t>
      </w:r>
    </w:p>
    <w:p w:rsidR="001E4E55" w:rsidRDefault="001E4E55">
      <w:pPr>
        <w:pStyle w:val="CommentText"/>
        <w:rPr>
          <w:lang w:val="en-GB"/>
        </w:rPr>
      </w:pPr>
    </w:p>
    <w:p w:rsidR="001E4E55" w:rsidRPr="0072388B" w:rsidRDefault="001E4E55">
      <w:pPr>
        <w:pStyle w:val="CommentText"/>
        <w:rPr>
          <w:lang w:val="en-GB"/>
        </w:rPr>
      </w:pPr>
      <w:r>
        <w:rPr>
          <w:lang w:val="en-GB"/>
        </w:rPr>
        <w:t>MGM: Sure but within reason. I think the basic stuff is there and then lets see what the reviewers want to know.</w:t>
      </w:r>
    </w:p>
  </w:comment>
  <w:comment w:id="138" w:author="Flavio Affinito" w:date="2018-05-21T14:44:00Z" w:initials="FA">
    <w:p w:rsidR="001E4E55" w:rsidRPr="00B50846" w:rsidRDefault="001E4E55">
      <w:pPr>
        <w:pStyle w:val="CommentText"/>
        <w:rPr>
          <w:lang w:val="en-GB"/>
        </w:rPr>
      </w:pPr>
      <w:r>
        <w:rPr>
          <w:rStyle w:val="CommentReference"/>
        </w:rPr>
        <w:annotationRef/>
      </w:r>
      <w:r w:rsidRPr="00B50846">
        <w:rPr>
          <w:lang w:val="en-GB"/>
        </w:rPr>
        <w:t>Miguel could you give u</w:t>
      </w:r>
      <w:r>
        <w:rPr>
          <w:lang w:val="en-GB"/>
        </w:rPr>
        <w:t>s this info when you read this please?</w:t>
      </w:r>
    </w:p>
  </w:comment>
  <w:comment w:id="139" w:author="Miguel Matias" w:date="2018-05-21T14:44:00Z" w:initials="MM">
    <w:p w:rsidR="001E4E55" w:rsidRDefault="001E4E55">
      <w:pPr>
        <w:pStyle w:val="CommentText"/>
      </w:pPr>
      <w:r>
        <w:rPr>
          <w:rStyle w:val="CommentReference"/>
        </w:rPr>
        <w:annotationRef/>
      </w:r>
      <w:r>
        <w:t xml:space="preserve">The instalation was done sequentially so the inocolumns followed suit. </w:t>
      </w:r>
    </w:p>
  </w:comment>
  <w:comment w:id="156" w:author="Miguel Matias" w:date="2018-05-21T14:44:00Z" w:initials="MM">
    <w:p w:rsidR="001E4E55" w:rsidRDefault="001E4E55">
      <w:pPr>
        <w:pStyle w:val="CommentText"/>
      </w:pPr>
      <w:r>
        <w:rPr>
          <w:rStyle w:val="CommentReference"/>
        </w:rPr>
        <w:annotationRef/>
      </w:r>
      <w:r>
        <w:t>How were these selected ?</w:t>
      </w:r>
    </w:p>
  </w:comment>
  <w:comment w:id="162" w:author="Miguel Matias" w:date="2018-05-21T14:44:00Z" w:initials="MM">
    <w:p w:rsidR="001E4E55" w:rsidRDefault="001E4E55">
      <w:pPr>
        <w:pStyle w:val="CommentText"/>
      </w:pPr>
      <w:r>
        <w:rPr>
          <w:rStyle w:val="CommentReference"/>
        </w:rPr>
        <w:annotationRef/>
      </w:r>
      <w:r>
        <w:t>I am against using the « space-for-time » substituion as it is basically shooting ourselves in the foot. I understand what you mean but there is a negative conotation surrounding this term that comes from SDM studies where they really look at space to predict what happens through time. There are people that will pick on this just because you mentioned space-for-time. I say this without any agenda because for us the gradient is just a way of getting different baselines (or starting points) rather than thinking that Murcia is what Penalara will look in the future. My suggestion is therefore to refer to this as « .. measuring/ investigating/ studying a process along a thermal gradient. « </w:t>
      </w:r>
    </w:p>
  </w:comment>
  <w:comment w:id="161" w:author="Miguel Matias" w:date="2018-05-21T14:44:00Z" w:initials="MM">
    <w:p w:rsidR="001E4E55" w:rsidRDefault="001E4E55">
      <w:pPr>
        <w:pStyle w:val="CommentText"/>
      </w:pPr>
      <w:r>
        <w:rPr>
          <w:rStyle w:val="CommentReference"/>
        </w:rPr>
        <w:annotationRef/>
      </w:r>
      <w:r>
        <w:t>« we » in the caption ? This graph looks slightly different than mine so I am assuming you pre treaterd the data somehow. Is this described anywhere ? Why this order? Also. the Porto slice looks way off the original data…</w:t>
      </w:r>
    </w:p>
  </w:comment>
  <w:comment w:id="160" w:author="mhasoba" w:date="2018-05-21T14:44:00Z" w:initials="SP">
    <w:p w:rsidR="00A423C8" w:rsidRDefault="00A423C8">
      <w:pPr>
        <w:pStyle w:val="CommentText"/>
      </w:pPr>
      <w:r>
        <w:rPr>
          <w:rStyle w:val="CommentReference"/>
        </w:rPr>
        <w:annotationRef/>
      </w:r>
      <w:r w:rsidR="00806390">
        <w:t xml:space="preserve">I compressed ithe figure along the y axis  such that each sell is a square. - I suggest revising the figure like this because it conveys the same info in lesser space.  </w:t>
      </w:r>
    </w:p>
  </w:comment>
  <w:comment w:id="188" w:author="Miguel Matias" w:date="2018-05-21T14:44:00Z" w:initials="MM">
    <w:p w:rsidR="001E4E55" w:rsidRDefault="001E4E55">
      <w:pPr>
        <w:pStyle w:val="CommentText"/>
      </w:pPr>
      <w:r>
        <w:rPr>
          <w:rStyle w:val="CommentReference"/>
        </w:rPr>
        <w:annotationRef/>
      </w:r>
      <w:r>
        <w:t>Over the duration of the experiment or overall?</w:t>
      </w:r>
    </w:p>
  </w:comment>
  <w:comment w:id="208" w:author="mhasoba" w:date="2018-05-21T14:44:00Z" w:initials="SP">
    <w:p w:rsidR="006C13B7" w:rsidRDefault="006C13B7">
      <w:pPr>
        <w:pStyle w:val="CommentText"/>
      </w:pPr>
      <w:r>
        <w:rPr>
          <w:rStyle w:val="CommentReference"/>
        </w:rPr>
        <w:annotationRef/>
      </w:r>
      <w:r w:rsidR="00806390">
        <w:t>this will need to be explained a bit more</w:t>
      </w:r>
    </w:p>
  </w:comment>
  <w:comment w:id="214" w:author="mhasoba" w:date="2018-05-21T14:44:00Z" w:initials="SP">
    <w:p w:rsidR="0033596D" w:rsidRPr="0033596D" w:rsidRDefault="0033596D">
      <w:pPr>
        <w:pStyle w:val="CommentText"/>
      </w:pPr>
      <w:r>
        <w:rPr>
          <w:rStyle w:val="CommentReference"/>
        </w:rPr>
        <w:annotationRef/>
      </w:r>
      <w:r w:rsidR="00806390">
        <w:t>I would drop the R</w:t>
      </w:r>
      <w:r w:rsidR="00806390" w:rsidRPr="0033596D">
        <w:rPr>
          <w:vertAlign w:val="superscript"/>
        </w:rPr>
        <w:t>2</w:t>
      </w:r>
      <w:r w:rsidR="00806390">
        <w:t xml:space="preserve">, just using AIC/BIC would be enough - no need for re-anaysis - result wonlt change much if you used one vs the other. </w:t>
      </w:r>
    </w:p>
  </w:comment>
  <w:comment w:id="219" w:author="mhasoba" w:date="2018-05-21T14:44:00Z" w:initials="SP">
    <w:p w:rsidR="00D2457D" w:rsidRDefault="00D2457D">
      <w:pPr>
        <w:pStyle w:val="CommentText"/>
      </w:pPr>
      <w:r>
        <w:rPr>
          <w:rStyle w:val="CommentReference"/>
        </w:rPr>
        <w:annotationRef/>
      </w:r>
      <w:r w:rsidR="00806390">
        <w:t>why both? what if they diagreed?clarify.</w:t>
      </w:r>
    </w:p>
  </w:comment>
  <w:comment w:id="223" w:author="mhasoba" w:date="2018-05-21T14:44:00Z" w:initials="SP">
    <w:p w:rsidR="009D6A64" w:rsidRDefault="009D6A64">
      <w:pPr>
        <w:pStyle w:val="CommentText"/>
      </w:pPr>
      <w:r>
        <w:rPr>
          <w:rStyle w:val="CommentReference"/>
        </w:rPr>
        <w:annotationRef/>
      </w:r>
      <w:r w:rsidR="00806390">
        <w:t xml:space="preserve">Sentence too long. split into two. </w:t>
      </w:r>
    </w:p>
  </w:comment>
  <w:comment w:id="224" w:author="mhasoba" w:date="2018-05-21T14:44:00Z" w:initials="SP">
    <w:p w:rsidR="00B25DD5" w:rsidRDefault="00B25DD5">
      <w:pPr>
        <w:pStyle w:val="CommentText"/>
      </w:pPr>
      <w:r>
        <w:rPr>
          <w:rStyle w:val="CommentReference"/>
        </w:rPr>
        <w:annotationRef/>
      </w:r>
      <w:r w:rsidR="00806390">
        <w:t xml:space="preserve">I edited this to make it simpler. It reflects my iunderstanding of what you did, but could be somewhat incorrect - edit accordingly.  </w:t>
      </w:r>
    </w:p>
  </w:comment>
  <w:comment w:id="255" w:author="mhasoba" w:date="2018-05-21T14:44:00Z" w:initials="SP">
    <w:p w:rsidR="00130B64" w:rsidRDefault="00130B64">
      <w:pPr>
        <w:pStyle w:val="CommentText"/>
      </w:pPr>
      <w:r>
        <w:rPr>
          <w:rStyle w:val="CommentReference"/>
        </w:rPr>
        <w:annotationRef/>
      </w:r>
      <w:r w:rsidR="00806390">
        <w:t>say something about studies for vertebrates vs invertebrates, and state clearly that we are using a vertebrate model here, with a due justification of why (no studies on aquatic insects).</w:t>
      </w:r>
    </w:p>
  </w:comment>
  <w:comment w:id="256" w:author="mhasoba" w:date="2018-05-21T14:44:00Z" w:initials="SP">
    <w:p w:rsidR="00BD5E51" w:rsidRDefault="00BD5E51">
      <w:pPr>
        <w:pStyle w:val="CommentText"/>
      </w:pPr>
      <w:r>
        <w:rPr>
          <w:rStyle w:val="CommentReference"/>
        </w:rPr>
        <w:annotationRef/>
      </w:r>
      <w:r w:rsidR="00806390">
        <w:t xml:space="preserve">somewhere here we need state and defend the assumption that respiration rate in expriments is relevant to the respiratory cost of locomotion in the field. </w:t>
      </w:r>
    </w:p>
  </w:comment>
  <w:comment w:id="257" w:author="mhasoba" w:date="2018-05-21T14:44:00Z" w:initials="SP">
    <w:p w:rsidR="006F6E59" w:rsidRDefault="006F6E59">
      <w:pPr>
        <w:pStyle w:val="CommentText"/>
      </w:pPr>
      <w:r>
        <w:rPr>
          <w:rStyle w:val="CommentReference"/>
        </w:rPr>
        <w:annotationRef/>
      </w:r>
      <w:r w:rsidR="00806390">
        <w:t xml:space="preserve">separate subsection for this. </w:t>
      </w:r>
    </w:p>
  </w:comment>
  <w:comment w:id="258" w:author="mhasoba" w:date="2018-05-21T14:44:00Z" w:initials="SP">
    <w:p w:rsidR="00EC68DB" w:rsidRDefault="00EC68DB">
      <w:pPr>
        <w:pStyle w:val="CommentText"/>
      </w:pPr>
      <w:r>
        <w:rPr>
          <w:rStyle w:val="CommentReference"/>
        </w:rPr>
        <w:annotationRef/>
      </w:r>
      <w:r w:rsidR="00806390">
        <w:t>what is the N?</w:t>
      </w:r>
    </w:p>
  </w:comment>
  <w:comment w:id="260" w:author="mhasoba" w:date="2018-05-21T14:44:00Z" w:initials="SP">
    <w:p w:rsidR="007C7996" w:rsidRDefault="007C7996">
      <w:pPr>
        <w:pStyle w:val="CommentText"/>
      </w:pPr>
      <w:r>
        <w:rPr>
          <w:rStyle w:val="CommentReference"/>
        </w:rPr>
        <w:annotationRef/>
      </w:r>
      <w:r w:rsidR="00806390">
        <w:t>why? needs qualification</w:t>
      </w:r>
    </w:p>
  </w:comment>
  <w:comment w:id="265" w:author="mhasoba" w:date="2018-05-21T14:44:00Z" w:initials="SP">
    <w:p w:rsidR="006300F8" w:rsidRDefault="006300F8">
      <w:pPr>
        <w:pStyle w:val="CommentText"/>
      </w:pPr>
      <w:r>
        <w:rPr>
          <w:rStyle w:val="CommentReference"/>
        </w:rPr>
        <w:annotationRef/>
      </w:r>
      <w:r w:rsidR="00806390">
        <w:t xml:space="preserve">I think move this last para of intro - explains the chice of search rate right at the start. </w:t>
      </w:r>
    </w:p>
  </w:comment>
  <w:comment w:id="266" w:author="mhasoba" w:date="2018-05-21T14:44:00Z" w:initials="SP">
    <w:p w:rsidR="00332484" w:rsidRDefault="00332484">
      <w:pPr>
        <w:pStyle w:val="CommentText"/>
      </w:pPr>
      <w:r>
        <w:rPr>
          <w:rStyle w:val="CommentReference"/>
        </w:rPr>
        <w:annotationRef/>
      </w:r>
      <w:r w:rsidR="00806390">
        <w:t xml:space="preserve">another subheading for this </w:t>
      </w:r>
    </w:p>
  </w:comment>
  <w:comment w:id="274" w:author="mhasoba" w:date="2018-05-21T14:44:00Z" w:initials="SP">
    <w:p w:rsidR="004E2041" w:rsidRDefault="004E2041">
      <w:pPr>
        <w:pStyle w:val="CommentText"/>
      </w:pPr>
      <w:r>
        <w:rPr>
          <w:rStyle w:val="CommentReference"/>
        </w:rPr>
        <w:annotationRef/>
      </w:r>
      <w:r w:rsidR="00806390">
        <w:t xml:space="preserve">don't italicize subscripts if they are not a mathematical parameter. So, for example, the subscript "r" here stands for "relative", which is a word, and not a parameter. Same for subscript "ref" in </w:t>
      </w:r>
      <w:r w:rsidR="00806390" w:rsidRPr="00A231DA">
        <w:rPr>
          <w:i/>
        </w:rPr>
        <w:t>T</w:t>
      </w:r>
      <w:r w:rsidR="00806390" w:rsidRPr="00162600">
        <w:rPr>
          <w:vertAlign w:val="subscript"/>
        </w:rPr>
        <w:t>ref</w:t>
      </w:r>
    </w:p>
  </w:comment>
  <w:comment w:id="276" w:author="mhasoba" w:date="2018-05-21T15:14:00Z" w:initials="SP">
    <w:p w:rsidR="00314E25" w:rsidRDefault="008B10C3">
      <w:pPr>
        <w:pStyle w:val="CommentText"/>
      </w:pPr>
      <w:r>
        <w:rPr>
          <w:rStyle w:val="CommentReference"/>
        </w:rPr>
        <w:annotationRef/>
      </w:r>
      <w:r w:rsidR="00314E25">
        <w:t>T</w:t>
      </w:r>
      <w:r w:rsidR="00806390">
        <w:t xml:space="preserve">his </w:t>
      </w:r>
      <w:r w:rsidR="00314E25">
        <w:t xml:space="preserve">not the </w:t>
      </w:r>
      <w:r w:rsidR="00806390">
        <w:t xml:space="preserve">same </w:t>
      </w:r>
      <w:r w:rsidR="00806390" w:rsidRPr="008B10C3">
        <w:rPr>
          <w:i/>
        </w:rPr>
        <w:t>b</w:t>
      </w:r>
      <w:r w:rsidR="00806390" w:rsidRPr="008B10C3">
        <w:rPr>
          <w:vertAlign w:val="subscript"/>
        </w:rPr>
        <w:t>0</w:t>
      </w:r>
      <w:r w:rsidR="00806390">
        <w:t xml:space="preserve"> as the one for metabolic rate</w:t>
      </w:r>
      <w:r w:rsidR="00314E25">
        <w:t xml:space="preserve">, right? Looking at the </w:t>
      </w:r>
      <w:r w:rsidR="00806390">
        <w:t xml:space="preserve">SI, </w:t>
      </w:r>
      <w:r w:rsidR="00314E25">
        <w:t>it cannot be. In that case, use a diffe</w:t>
      </w:r>
      <w:r w:rsidR="00623F29">
        <w:t xml:space="preserve">rent </w:t>
      </w:r>
      <w:r w:rsidR="007365DE">
        <w:t>symbol</w:t>
      </w:r>
      <w:r w:rsidR="00314E25">
        <w:t xml:space="preserve">.  </w:t>
      </w:r>
    </w:p>
    <w:p w:rsidR="008B10C3" w:rsidRPr="008B10C3" w:rsidRDefault="00314E25">
      <w:pPr>
        <w:pStyle w:val="CommentText"/>
      </w:pPr>
      <w:r>
        <w:t>Also,</w:t>
      </w:r>
      <w:r w:rsidR="00806390">
        <w:t xml:space="preserve"> cite specific section of SI where this is derived.</w:t>
      </w:r>
    </w:p>
  </w:comment>
  <w:comment w:id="282" w:author="Miguel Matias" w:date="2018-05-21T14:44:00Z" w:initials="MM">
    <w:p w:rsidR="001E4E55" w:rsidRDefault="001E4E55">
      <w:pPr>
        <w:pStyle w:val="CommentText"/>
      </w:pPr>
      <w:r>
        <w:rPr>
          <w:rStyle w:val="CommentReference"/>
        </w:rPr>
        <w:annotationRef/>
      </w:r>
      <w:r>
        <w:t xml:space="preserve">Pardon my ignorance here but is this meta-analysis relevant for aquatic insects? </w:t>
      </w:r>
    </w:p>
  </w:comment>
  <w:comment w:id="281" w:author="mhasoba" w:date="2018-05-21T15:15:00Z" w:initials="SP">
    <w:p w:rsidR="00907700" w:rsidRDefault="00907700">
      <w:pPr>
        <w:pStyle w:val="CommentText"/>
      </w:pPr>
      <w:r>
        <w:rPr>
          <w:rStyle w:val="CommentReference"/>
        </w:rPr>
        <w:annotationRef/>
      </w:r>
      <w:r w:rsidR="009471BA">
        <w:t>this is incorrect. th</w:t>
      </w:r>
      <w:r w:rsidR="00806390">
        <w:t>o</w:t>
      </w:r>
      <w:r w:rsidR="009471BA">
        <w:t>s</w:t>
      </w:r>
      <w:r w:rsidR="00806390">
        <w:t xml:space="preserve">e exponents are for search rate, not </w:t>
      </w:r>
      <w:r w:rsidR="00806390" w:rsidRPr="00907700">
        <w:rPr>
          <w:i/>
        </w:rPr>
        <w:t>p</w:t>
      </w:r>
      <w:r w:rsidR="00806390" w:rsidRPr="00907700">
        <w:rPr>
          <w:i/>
          <w:vertAlign w:val="subscript"/>
        </w:rPr>
        <w:t>d</w:t>
      </w:r>
      <w:r w:rsidR="00806390">
        <w:rPr>
          <w:i/>
          <w:vertAlign w:val="subscript"/>
        </w:rPr>
        <w:t xml:space="preserve"> </w:t>
      </w:r>
      <w:r w:rsidR="00FE368A">
        <w:t>---</w:t>
      </w:r>
      <w:r w:rsidR="00806390">
        <w:t xml:space="preserve"> I am assumingnmthis is a typo, otherwise it would be a big error in the calculations!</w:t>
      </w:r>
    </w:p>
    <w:p w:rsidR="0079033D" w:rsidRDefault="0079033D">
      <w:pPr>
        <w:pStyle w:val="CommentText"/>
      </w:pPr>
    </w:p>
    <w:p w:rsidR="0079033D" w:rsidRDefault="0079033D">
      <w:pPr>
        <w:pStyle w:val="CommentText"/>
      </w:pPr>
      <w:r>
        <w:t>Also, as Miguel says, we need to defend the use of detection scaling which is based on non-insect data.</w:t>
      </w:r>
    </w:p>
  </w:comment>
  <w:comment w:id="283" w:author="mhasoba" w:date="2018-05-21T14:44:00Z" w:initials="SP">
    <w:p w:rsidR="00462841" w:rsidRDefault="00462841">
      <w:pPr>
        <w:pStyle w:val="CommentText"/>
      </w:pPr>
      <w:r>
        <w:rPr>
          <w:rStyle w:val="CommentReference"/>
        </w:rPr>
        <w:annotationRef/>
      </w:r>
      <w:r w:rsidR="00806390">
        <w:t xml:space="preserve">too informal -- change </w:t>
      </w:r>
    </w:p>
  </w:comment>
  <w:comment w:id="284" w:author="mhasoba" w:date="2018-05-21T14:44:00Z" w:initials="SP">
    <w:p w:rsidR="00603A6A" w:rsidRDefault="00603A6A" w:rsidP="00603A6A">
      <w:pPr>
        <w:pStyle w:val="CommentText"/>
        <w:spacing w:line="480" w:lineRule="auto"/>
      </w:pPr>
      <w:r>
        <w:rPr>
          <w:rStyle w:val="CommentReference"/>
        </w:rPr>
        <w:annotationRef/>
      </w:r>
      <w:r w:rsidR="00806390">
        <w:t>Remind readers why it says "acute" Temperature,</w:t>
      </w:r>
    </w:p>
  </w:comment>
  <w:comment w:id="285" w:author="mhasoba" w:date="2018-05-21T14:44:00Z" w:initials="SP">
    <w:p w:rsidR="00054A50" w:rsidRDefault="00054A50">
      <w:pPr>
        <w:pStyle w:val="CommentText"/>
      </w:pPr>
      <w:r>
        <w:rPr>
          <w:rStyle w:val="CommentReference"/>
        </w:rPr>
        <w:annotationRef/>
      </w:r>
      <w:r w:rsidR="00806390">
        <w:t xml:space="preserve">can't really see the data dotes, I suggest making them somewhat larger with alphas/transparency to show overlap. </w:t>
      </w:r>
    </w:p>
  </w:comment>
  <w:comment w:id="286" w:author="Miguel Matias" w:date="2018-05-21T14:44:00Z" w:initials="MM">
    <w:p w:rsidR="001E4E55" w:rsidRDefault="001E4E55">
      <w:pPr>
        <w:pStyle w:val="CommentText"/>
      </w:pPr>
      <w:r>
        <w:rPr>
          <w:rStyle w:val="CommentReference"/>
        </w:rPr>
        <w:annotationRef/>
      </w:r>
      <w:r>
        <w:t xml:space="preserve">Looks great. </w:t>
      </w:r>
    </w:p>
  </w:comment>
  <w:comment w:id="287" w:author="Flavio Affinito" w:date="2018-05-21T14:44:00Z" w:initials="FA">
    <w:p w:rsidR="001E4E55" w:rsidRPr="00DF65CE" w:rsidRDefault="001E4E55">
      <w:pPr>
        <w:pStyle w:val="CommentText"/>
        <w:rPr>
          <w:lang w:val="en-GB"/>
        </w:rPr>
      </w:pPr>
      <w:r>
        <w:rPr>
          <w:rStyle w:val="CommentReference"/>
        </w:rPr>
        <w:annotationRef/>
      </w:r>
      <w:r w:rsidRPr="00DF65CE">
        <w:rPr>
          <w:lang w:val="en-GB"/>
        </w:rPr>
        <w:t>I did not have t</w:t>
      </w:r>
      <w:r>
        <w:rPr>
          <w:lang w:val="en-GB"/>
        </w:rPr>
        <w:t>ime to do this yet but as per Becca’s suggestions (and figure 4), I am likely to remove the sites where we didn’t sample both the predator and its prey, so the results are written as if the curves for Jaca, Penalara and Murcia weren’t here</w:t>
      </w:r>
    </w:p>
  </w:comment>
  <w:comment w:id="288" w:author="Flavio Affinito" w:date="2018-05-21T14:44:00Z" w:initials="FA">
    <w:p w:rsidR="001E4E55" w:rsidRDefault="001E4E55">
      <w:pPr>
        <w:pStyle w:val="CommentText"/>
        <w:rPr>
          <w:lang w:val="en-GB"/>
        </w:rPr>
      </w:pPr>
      <w:r>
        <w:rPr>
          <w:rStyle w:val="CommentReference"/>
        </w:rPr>
        <w:annotationRef/>
      </w:r>
      <w:r w:rsidRPr="003E0170">
        <w:rPr>
          <w:lang w:val="en-GB"/>
        </w:rPr>
        <w:t>Should I swap temperature a</w:t>
      </w:r>
      <w:r>
        <w:rPr>
          <w:lang w:val="en-GB"/>
        </w:rPr>
        <w:t>nd site around in the legend here so as to go with the more site adaptation wording?</w:t>
      </w:r>
    </w:p>
    <w:p w:rsidR="001E4E55" w:rsidRDefault="001E4E55">
      <w:pPr>
        <w:pStyle w:val="CommentText"/>
        <w:rPr>
          <w:lang w:val="en-GB"/>
        </w:rPr>
      </w:pPr>
    </w:p>
    <w:p w:rsidR="001E4E55" w:rsidRDefault="001E4E55">
      <w:pPr>
        <w:pStyle w:val="CommentText"/>
        <w:rPr>
          <w:lang w:val="en-GB"/>
        </w:rPr>
      </w:pPr>
      <w:r>
        <w:rPr>
          <w:lang w:val="en-GB"/>
        </w:rPr>
        <w:t>BK: yep.</w:t>
      </w:r>
    </w:p>
    <w:p w:rsidR="001E4E55" w:rsidRDefault="001E4E55">
      <w:pPr>
        <w:pStyle w:val="CommentText"/>
        <w:rPr>
          <w:lang w:val="en-GB"/>
        </w:rPr>
      </w:pPr>
      <w:r>
        <w:rPr>
          <w:lang w:val="en-GB"/>
        </w:rPr>
        <w:t xml:space="preserve">Just thinking – maybe add ‘(prey)’ and ‘(predator)’ after the species names? …if you’re remaking the plots anyway </w:t>
      </w:r>
      <w:r w:rsidRPr="0060044A">
        <w:rPr>
          <w:lang w:val="en-GB"/>
        </w:rPr>
        <w:sym w:font="Wingdings" w:char="F04A"/>
      </w:r>
    </w:p>
    <w:p w:rsidR="001E4E55" w:rsidRDefault="001E4E55">
      <w:pPr>
        <w:pStyle w:val="CommentText"/>
        <w:rPr>
          <w:lang w:val="en-GB"/>
        </w:rPr>
      </w:pPr>
      <w:r>
        <w:rPr>
          <w:lang w:val="en-GB"/>
        </w:rPr>
        <w:t>Otherwise, fig looks good!</w:t>
      </w:r>
    </w:p>
    <w:p w:rsidR="001E4E55" w:rsidRDefault="001E4E55">
      <w:pPr>
        <w:pStyle w:val="CommentText"/>
        <w:rPr>
          <w:lang w:val="en-GB"/>
        </w:rPr>
      </w:pPr>
    </w:p>
    <w:p w:rsidR="001E4E55" w:rsidRPr="003E0170" w:rsidRDefault="001E4E55">
      <w:pPr>
        <w:pStyle w:val="CommentText"/>
        <w:rPr>
          <w:lang w:val="en-GB"/>
        </w:rPr>
      </w:pPr>
      <w:r>
        <w:rPr>
          <w:lang w:val="en-GB"/>
        </w:rPr>
        <w:t>You’ve double/triple checked this Cloeon-Porto data &amp; model, right?</w:t>
      </w:r>
    </w:p>
  </w:comment>
  <w:comment w:id="289" w:author="Flavio Affinito" w:date="2018-05-21T14:44:00Z" w:initials="FA">
    <w:p w:rsidR="001E4E55" w:rsidRPr="007220D3" w:rsidRDefault="001E4E55">
      <w:pPr>
        <w:pStyle w:val="CommentText"/>
        <w:rPr>
          <w:lang w:val="en-GB"/>
        </w:rPr>
      </w:pPr>
      <w:r>
        <w:rPr>
          <w:rStyle w:val="CommentReference"/>
        </w:rPr>
        <w:annotationRef/>
      </w:r>
      <w:r w:rsidRPr="007220D3">
        <w:rPr>
          <w:lang w:val="en-GB"/>
        </w:rPr>
        <w:t>Ye</w:t>
      </w:r>
      <w:r>
        <w:rPr>
          <w:lang w:val="en-GB"/>
        </w:rPr>
        <w:t>s I have, it’s really just the points. But the fit isn’t actually bad.</w:t>
      </w:r>
    </w:p>
  </w:comment>
  <w:comment w:id="290" w:author="Miguel Matias" w:date="2018-05-21T14:44:00Z" w:initials="MM">
    <w:p w:rsidR="001E4E55" w:rsidRDefault="001E4E55">
      <w:pPr>
        <w:pStyle w:val="CommentText"/>
      </w:pPr>
      <w:r>
        <w:rPr>
          <w:rStyle w:val="CommentReference"/>
        </w:rPr>
        <w:annotationRef/>
      </w:r>
      <w:r>
        <w:t>Add numerals to figure ?</w:t>
      </w:r>
    </w:p>
  </w:comment>
  <w:comment w:id="295" w:author="mhasoba" w:date="2018-05-21T14:44:00Z" w:initials="SP">
    <w:p w:rsidR="00203EFB" w:rsidRDefault="00203EFB">
      <w:pPr>
        <w:pStyle w:val="CommentText"/>
      </w:pPr>
      <w:r>
        <w:rPr>
          <w:rStyle w:val="CommentReference"/>
        </w:rPr>
        <w:annotationRef/>
      </w:r>
      <w:r w:rsidR="00806390">
        <w:t>provide take-home message(s)</w:t>
      </w:r>
    </w:p>
  </w:comment>
  <w:comment w:id="296" w:author="mhasoba" w:date="2018-05-21T14:44:00Z" w:initials="SP">
    <w:p w:rsidR="00136B0C" w:rsidRDefault="00136B0C">
      <w:pPr>
        <w:pStyle w:val="CommentText"/>
      </w:pPr>
      <w:r>
        <w:rPr>
          <w:rStyle w:val="CommentReference"/>
        </w:rPr>
        <w:annotationRef/>
      </w:r>
      <w:r w:rsidR="00806390">
        <w:t xml:space="preserve">is the unit for </w:t>
      </w:r>
      <w:r w:rsidR="00806390" w:rsidRPr="005F2AB4">
        <w:rPr>
          <w:i/>
        </w:rPr>
        <w:t>b</w:t>
      </w:r>
      <w:r w:rsidR="00806390" w:rsidRPr="005F2AB4">
        <w:rPr>
          <w:vertAlign w:val="subscript"/>
        </w:rPr>
        <w:t>0</w:t>
      </w:r>
      <w:r w:rsidR="00806390">
        <w:t xml:space="preserve"> right? ThHis is the mass-indepndent one, right?</w:t>
      </w:r>
    </w:p>
    <w:p w:rsidR="00136B0C" w:rsidRDefault="00136B0C">
      <w:pPr>
        <w:pStyle w:val="CommentText"/>
      </w:pPr>
    </w:p>
    <w:p w:rsidR="00136B0C" w:rsidRDefault="00806390">
      <w:pPr>
        <w:pStyle w:val="CommentText"/>
      </w:pPr>
      <w:r>
        <w:t xml:space="preserve">Also, it shoukd be </w:t>
      </w:r>
      <w:r w:rsidRPr="00136B0C">
        <w:rPr>
          <w:i/>
        </w:rPr>
        <w:t>b</w:t>
      </w:r>
      <w:r w:rsidRPr="00136B0C">
        <w:rPr>
          <w:vertAlign w:val="subscript"/>
        </w:rPr>
        <w:t>0</w:t>
      </w:r>
      <w:r>
        <w:t xml:space="preserve">, and not B0... </w:t>
      </w:r>
    </w:p>
    <w:p w:rsidR="00136B0C" w:rsidRPr="00136B0C" w:rsidRDefault="00136B0C">
      <w:pPr>
        <w:pStyle w:val="CommentText"/>
      </w:pPr>
    </w:p>
  </w:comment>
  <w:comment w:id="298" w:author="Miguel Matias" w:date="2018-05-21T14:44:00Z" w:initials="MM">
    <w:p w:rsidR="00996D8E" w:rsidRDefault="00996D8E">
      <w:pPr>
        <w:pStyle w:val="CommentText"/>
      </w:pPr>
      <w:r>
        <w:rPr>
          <w:rStyle w:val="CommentReference"/>
        </w:rPr>
        <w:annotationRef/>
      </w:r>
      <w:r>
        <w:t>This is baseline performance right?</w:t>
      </w:r>
    </w:p>
  </w:comment>
  <w:comment w:id="297" w:author="Miguel Matias" w:date="2018-05-21T14:44:00Z" w:initials="MM">
    <w:p w:rsidR="001E4E55" w:rsidRDefault="001E4E55">
      <w:pPr>
        <w:pStyle w:val="CommentText"/>
      </w:pPr>
      <w:r>
        <w:rPr>
          <w:rStyle w:val="CommentReference"/>
        </w:rPr>
        <w:annotationRef/>
      </w:r>
      <w:r>
        <w:t>Not sure if this information is wasted here. Is there way of combining this with the previous figure so that we could contrast directly the parameters with the curves? I know it would be asymetrical…</w:t>
      </w:r>
    </w:p>
  </w:comment>
  <w:comment w:id="308" w:author="mhasoba" w:date="2018-05-21T14:44:00Z" w:initials="SP">
    <w:p w:rsidR="00775145" w:rsidRDefault="00775145">
      <w:pPr>
        <w:pStyle w:val="CommentText"/>
      </w:pPr>
      <w:r>
        <w:rPr>
          <w:rStyle w:val="CommentReference"/>
        </w:rPr>
        <w:annotationRef/>
      </w:r>
      <w:r w:rsidR="00806390">
        <w:t>provide the take-home message(s).</w:t>
      </w:r>
    </w:p>
  </w:comment>
  <w:comment w:id="319" w:author="Miguel Matias" w:date="2018-05-21T14:44:00Z" w:initials="MM">
    <w:p w:rsidR="001E4E55" w:rsidRDefault="001E4E55">
      <w:pPr>
        <w:pStyle w:val="CommentText"/>
      </w:pPr>
      <w:r>
        <w:rPr>
          <w:rStyle w:val="CommentReference"/>
        </w:rPr>
        <w:annotationRef/>
      </w:r>
      <w:r>
        <w:t>I would redefine acronyms at first mention at the start of each big section… but that’s me;)</w:t>
      </w:r>
    </w:p>
  </w:comment>
  <w:comment w:id="321" w:author="Miguel Matias" w:date="2018-05-21T14:44:00Z" w:initials="MM">
    <w:p w:rsidR="001E4E55" w:rsidRDefault="001E4E55">
      <w:pPr>
        <w:pStyle w:val="CommentText"/>
      </w:pPr>
      <w:r>
        <w:rPr>
          <w:rStyle w:val="CommentReference"/>
        </w:rPr>
        <w:annotationRef/>
      </w:r>
      <w:r>
        <w:t>This bracket should/could appear after « TPCs « or after « vertical shift » not after the species names…</w:t>
      </w:r>
    </w:p>
  </w:comment>
  <w:comment w:id="323" w:author="Miguel Matias" w:date="2018-05-21T14:44:00Z" w:initials="MM">
    <w:p w:rsidR="001E4E55" w:rsidRDefault="001E4E55">
      <w:pPr>
        <w:pStyle w:val="CommentText"/>
      </w:pPr>
      <w:r>
        <w:rPr>
          <w:rStyle w:val="CommentReference"/>
        </w:rPr>
        <w:annotationRef/>
      </w:r>
      <w:r>
        <w:t>I think it is missing here a parallel with the Figure 1A where it says « increase in performance ». If we are talking about activation energy below mabe when refereing to « vertical shifts you could say something like « indicating an increase in performance» ?</w:t>
      </w:r>
    </w:p>
  </w:comment>
  <w:comment w:id="325" w:author="Miguel Matias" w:date="2018-05-21T14:44:00Z" w:initials="MM">
    <w:p w:rsidR="001E4E55" w:rsidRDefault="001E4E55">
      <w:pPr>
        <w:pStyle w:val="CommentText"/>
      </w:pPr>
      <w:r>
        <w:rPr>
          <w:rStyle w:val="CommentReference"/>
        </w:rPr>
        <w:annotationRef/>
      </w:r>
      <w:r>
        <w:rPr>
          <w:rStyle w:val="CommentReference"/>
        </w:rPr>
        <w:t>First mention of elevation so I am not entriely sure what this is. Should there be a paralell with Figure 1 in terminology?</w:t>
      </w:r>
    </w:p>
  </w:comment>
  <w:comment w:id="316" w:author="mhasoba" w:date="2018-05-21T14:44:00Z" w:initials="SP">
    <w:p w:rsidR="009664C9" w:rsidRDefault="009664C9">
      <w:pPr>
        <w:pStyle w:val="CommentText"/>
      </w:pPr>
      <w:r>
        <w:rPr>
          <w:rStyle w:val="CommentReference"/>
        </w:rPr>
        <w:annotationRef/>
      </w:r>
      <w:r w:rsidR="00806390">
        <w:t xml:space="preserve">say immediately here what this might amply physiologicallyu/functionally. </w:t>
      </w:r>
    </w:p>
  </w:comment>
  <w:comment w:id="329" w:author="mhasoba" w:date="2018-05-21T14:44:00Z" w:initials="SP">
    <w:p w:rsidR="004E05F4" w:rsidRDefault="004E05F4">
      <w:pPr>
        <w:pStyle w:val="CommentText"/>
      </w:pPr>
      <w:r>
        <w:rPr>
          <w:rStyle w:val="CommentReference"/>
        </w:rPr>
        <w:annotationRef/>
      </w:r>
      <w:r w:rsidR="00806390">
        <w:t>confusing - rephrase. How about using baseline performance instead of "elevation"?</w:t>
      </w:r>
    </w:p>
  </w:comment>
  <w:comment w:id="332" w:author="Miguel Matias" w:date="2018-05-21T14:44:00Z" w:initials="MM">
    <w:p w:rsidR="001E4E55" w:rsidRDefault="001E4E55">
      <w:pPr>
        <w:pStyle w:val="CommentText"/>
      </w:pPr>
      <w:r>
        <w:rPr>
          <w:rStyle w:val="CommentReference"/>
        </w:rPr>
        <w:annotationRef/>
      </w:r>
      <w:r>
        <w:t>Again I think the mention to the Figure C should be after the « </w:t>
      </w:r>
      <w:r>
        <w:rPr>
          <w:lang w:val="en-GB"/>
        </w:rPr>
        <w:t>mismatch in magnitude”. The same for the next reference to Figure D.</w:t>
      </w:r>
    </w:p>
  </w:comment>
  <w:comment w:id="333" w:author="Miguel Matias" w:date="2018-05-21T14:44:00Z" w:initials="MM">
    <w:p w:rsidR="001E4E55" w:rsidRDefault="001E4E55">
      <w:pPr>
        <w:pStyle w:val="CommentText"/>
      </w:pPr>
      <w:r>
        <w:rPr>
          <w:rStyle w:val="CommentReference"/>
        </w:rPr>
        <w:annotationRef/>
      </w:r>
      <w:r>
        <w:rPr>
          <w:lang w:val="en-GB"/>
        </w:rPr>
        <w:t>Here you refer to Évora as the “warmer site” so I think you should do the same in the caption of the figure.</w:t>
      </w:r>
    </w:p>
  </w:comment>
  <w:comment w:id="334" w:author="Miguel Matias" w:date="2018-05-21T14:44:00Z" w:initials="MM">
    <w:p w:rsidR="001E4E55" w:rsidRDefault="001E4E55">
      <w:pPr>
        <w:pStyle w:val="CommentText"/>
      </w:pPr>
      <w:r>
        <w:rPr>
          <w:rStyle w:val="CommentReference"/>
        </w:rPr>
        <w:annotationRef/>
      </w:r>
      <w:r>
        <w:t>« </w:t>
      </w:r>
      <w:r>
        <w:rPr>
          <w:lang w:val="en-GB"/>
        </w:rPr>
        <w:t xml:space="preserve">Velocity TPC steepness” </w:t>
      </w:r>
      <w:r>
        <w:rPr>
          <w:rStyle w:val="CommentReference"/>
        </w:rPr>
        <w:annotationRef/>
      </w:r>
      <w:r>
        <w:rPr>
          <w:lang w:val="en-GB"/>
        </w:rPr>
        <w:t xml:space="preserve">= </w:t>
      </w:r>
      <w:r>
        <w:t>Jargon. This needs to be made understandable for someone that did not do a Quantitative MsC ;)</w:t>
      </w:r>
    </w:p>
  </w:comment>
  <w:comment w:id="335" w:author="mhasoba" w:date="2018-05-21T14:44:00Z" w:initials="SP">
    <w:p w:rsidR="00DB7E33" w:rsidRDefault="00DB7E33">
      <w:pPr>
        <w:pStyle w:val="CommentText"/>
      </w:pPr>
      <w:r>
        <w:rPr>
          <w:rStyle w:val="CommentReference"/>
        </w:rPr>
        <w:annotationRef/>
      </w:r>
      <w:r w:rsidR="00806390">
        <w:t xml:space="preserve">this is ungainly - rephrase. Also, how about saying "sensitivity" instead of "steepness"? </w:t>
      </w:r>
    </w:p>
  </w:comment>
  <w:comment w:id="330" w:author="Miguel Matias" w:date="2018-05-21T14:44:00Z" w:initials="MM">
    <w:p w:rsidR="001E4E55" w:rsidRDefault="001E4E55">
      <w:pPr>
        <w:pStyle w:val="CommentText"/>
      </w:pPr>
      <w:r>
        <w:rPr>
          <w:rStyle w:val="CommentReference"/>
        </w:rPr>
        <w:annotationRef/>
      </w:r>
      <w:r>
        <w:t>I can’t see the mismatches in the same way you see them and I suspect each person will do it differently. Is there any way to analytically calculate the « mismatch » Some people used the differences between the integral of both curves or something similar. If so you could add it to each of the four plot potentially as a second axis scaled from -1 to 1. That way the perception of the magnitude of the mismatch between the two curves is quantitative and directly related to the temperature axis. Or maybe it is a silly suggestion.</w:t>
      </w:r>
    </w:p>
  </w:comment>
  <w:comment w:id="337" w:author="Miguel Matias" w:date="2018-05-21T14:44:00Z" w:initials="MM">
    <w:p w:rsidR="001E4E55" w:rsidRDefault="001E4E55">
      <w:pPr>
        <w:pStyle w:val="CommentText"/>
      </w:pPr>
      <w:r>
        <w:rPr>
          <w:rStyle w:val="CommentReference"/>
        </w:rPr>
        <w:annotationRef/>
      </w:r>
      <w:r>
        <w:t>If you want to go with this dichotomy then maybe add the average temperature in front of Porto and Évora on the top</w:t>
      </w:r>
    </w:p>
  </w:comment>
  <w:comment w:id="338" w:author="Miguel Matias" w:date="2018-05-21T14:44:00Z" w:initials="MM">
    <w:p w:rsidR="001E4E55" w:rsidRDefault="001E4E55">
      <w:pPr>
        <w:pStyle w:val="CommentText"/>
      </w:pPr>
      <w:r>
        <w:rPr>
          <w:rStyle w:val="CommentReference"/>
        </w:rPr>
        <w:annotationRef/>
      </w:r>
      <w:r>
        <w:t>I can’t find the (a), (b), (c), etc.</w:t>
      </w:r>
    </w:p>
  </w:comment>
  <w:comment w:id="340" w:author="Miguel Matias" w:date="2018-05-21T14:44:00Z" w:initials="MM">
    <w:p w:rsidR="001E4E55" w:rsidRDefault="001E4E55">
      <w:pPr>
        <w:pStyle w:val="CommentText"/>
      </w:pPr>
      <w:r>
        <w:rPr>
          <w:rStyle w:val="CommentReference"/>
        </w:rPr>
        <w:annotationRef/>
      </w:r>
      <w:r>
        <w:t>This is far from correct even if I like the « cool Porto vs Warm Évora » It sounds like a Touristic ad on its own. I would say warmer and cooler.</w:t>
      </w:r>
    </w:p>
  </w:comment>
  <w:comment w:id="341" w:author="Miguel Matias" w:date="2018-05-21T14:44:00Z" w:initials="MM">
    <w:p w:rsidR="001E4E55" w:rsidRDefault="001E4E55">
      <w:pPr>
        <w:pStyle w:val="CommentText"/>
      </w:pPr>
      <w:r>
        <w:rPr>
          <w:rStyle w:val="CommentReference"/>
        </w:rPr>
        <w:annotationRef/>
      </w:r>
      <w:r>
        <w:t>See comment in Figure 1. I sugeest making it clear earlier on what operational stands for.</w:t>
      </w:r>
    </w:p>
  </w:comment>
  <w:comment w:id="343" w:author="mhasoba" w:date="2018-05-21T14:44:00Z" w:initials="SP">
    <w:p w:rsidR="008460E2" w:rsidRDefault="008460E2">
      <w:pPr>
        <w:pStyle w:val="CommentText"/>
      </w:pPr>
      <w:r>
        <w:rPr>
          <w:rStyle w:val="CommentReference"/>
        </w:rPr>
        <w:annotationRef/>
      </w:r>
      <w:r w:rsidR="00806390">
        <w:t>again, state take home message(s)</w:t>
      </w:r>
    </w:p>
  </w:comment>
  <w:comment w:id="351" w:author="mhasoba" w:date="2018-05-21T14:44:00Z" w:initials="SP">
    <w:p w:rsidR="008550B9" w:rsidRDefault="008550B9">
      <w:pPr>
        <w:pStyle w:val="CommentText"/>
      </w:pPr>
      <w:r>
        <w:rPr>
          <w:rStyle w:val="CommentReference"/>
        </w:rPr>
        <w:annotationRef/>
      </w:r>
      <w:r w:rsidR="00806390">
        <w:t>in as many of these results, puit downm an interpretation/reasoning of/for why.</w:t>
      </w:r>
    </w:p>
  </w:comment>
  <w:comment w:id="359" w:author="Miguel Matias" w:date="2018-05-21T14:44:00Z" w:initials="MM">
    <w:p w:rsidR="001E4E55" w:rsidRDefault="001E4E55">
      <w:pPr>
        <w:pStyle w:val="CommentText"/>
      </w:pPr>
      <w:r>
        <w:rPr>
          <w:rStyle w:val="CommentReference"/>
        </w:rPr>
        <w:annotationRef/>
      </w:r>
      <w:r>
        <w:t>I can’t find the (a), (b), (c), etc.</w:t>
      </w:r>
    </w:p>
  </w:comment>
  <w:comment w:id="363" w:author="Miguel Matias" w:date="2018-05-21T14:44:00Z" w:initials="MM">
    <w:p w:rsidR="001E4E55" w:rsidRDefault="001E4E55">
      <w:pPr>
        <w:pStyle w:val="CommentText"/>
      </w:pPr>
      <w:r>
        <w:rPr>
          <w:rStyle w:val="CommentReference"/>
        </w:rPr>
        <w:annotationRef/>
      </w:r>
      <w:r>
        <w:t>Revise this</w:t>
      </w:r>
    </w:p>
  </w:comment>
  <w:comment w:id="364" w:author="mhasoba" w:date="2018-05-21T14:44:00Z" w:initials="SP">
    <w:p w:rsidR="001B019B" w:rsidRDefault="001B019B">
      <w:pPr>
        <w:pStyle w:val="CommentText"/>
      </w:pPr>
      <w:r>
        <w:rPr>
          <w:rStyle w:val="CommentReference"/>
        </w:rPr>
        <w:annotationRef/>
      </w:r>
      <w:r w:rsidR="00806390">
        <w:t>Take-home message(s)</w:t>
      </w:r>
    </w:p>
  </w:comment>
  <w:comment w:id="367" w:author="mhasoba" w:date="2018-05-21T14:46:00Z" w:initials="SP">
    <w:p w:rsidR="00474566" w:rsidRDefault="00474566">
      <w:pPr>
        <w:pStyle w:val="CommentText"/>
      </w:pPr>
      <w:r>
        <w:rPr>
          <w:rStyle w:val="CommentReference"/>
        </w:rPr>
        <w:annotationRef/>
      </w:r>
      <w:r w:rsidR="00806390">
        <w:t>I suggest chanign these to "baseline" and "sensitivity" throughout</w:t>
      </w:r>
    </w:p>
  </w:comment>
  <w:comment w:id="368" w:author="mhasoba" w:date="2018-05-21T14:47:00Z" w:initials="SP">
    <w:p w:rsidR="00BD3D5A" w:rsidRDefault="00BD3D5A">
      <w:pPr>
        <w:pStyle w:val="CommentText"/>
      </w:pPr>
      <w:r>
        <w:rPr>
          <w:rStyle w:val="CommentReference"/>
        </w:rPr>
        <w:annotationRef/>
      </w:r>
      <w:r w:rsidR="00806390">
        <w:t>you say adaptation everywhere, but acclimation here...</w:t>
      </w:r>
    </w:p>
  </w:comment>
  <w:comment w:id="366" w:author="Becca Kordas" w:date="2018-05-21T14:44:00Z" w:initials="BK">
    <w:p w:rsidR="001E4E55" w:rsidRPr="005A4726" w:rsidRDefault="001E4E55">
      <w:pPr>
        <w:pStyle w:val="CommentText"/>
        <w:rPr>
          <w:lang w:val="en-GB"/>
        </w:rPr>
      </w:pPr>
      <w:r>
        <w:rPr>
          <w:rStyle w:val="CommentReference"/>
        </w:rPr>
        <w:annotationRef/>
      </w:r>
      <w:r w:rsidRPr="005A4726">
        <w:rPr>
          <w:lang w:val="en-GB"/>
        </w:rPr>
        <w:t>Samraat / Miguel – what do you think of this plot ? Do you think showing the difference between warm/cool is ok, or should we do a proper ‘effect size’ ?</w:t>
      </w:r>
    </w:p>
  </w:comment>
  <w:comment w:id="369" w:author="Miguel Matias" w:date="2018-05-21T14:44:00Z" w:initials="MM">
    <w:p w:rsidR="001E4E55" w:rsidRDefault="001E4E55">
      <w:pPr>
        <w:pStyle w:val="CommentText"/>
      </w:pPr>
      <w:r>
        <w:rPr>
          <w:rStyle w:val="CommentReference"/>
        </w:rPr>
        <w:annotationRef/>
      </w:r>
      <w:r>
        <w:t xml:space="preserve">Is there any preceddent of subtracting parameter vlues like this? If there is a reference to back it up then maybe. As it is I am not sure… </w:t>
      </w:r>
    </w:p>
  </w:comment>
  <w:comment w:id="370" w:author="Miguel Matias" w:date="2018-05-21T14:44:00Z" w:initials="MM">
    <w:p w:rsidR="001E4E55" w:rsidRDefault="001E4E55">
      <w:pPr>
        <w:pStyle w:val="CommentText"/>
      </w:pPr>
      <w:r>
        <w:rPr>
          <w:rStyle w:val="CommentReference"/>
        </w:rPr>
        <w:annotationRef/>
      </w:r>
      <w:r>
        <w:t>See comments above.</w:t>
      </w:r>
    </w:p>
  </w:comment>
  <w:comment w:id="371" w:author="Miguel Matias" w:date="2018-05-21T14:44:00Z" w:initials="MM">
    <w:p w:rsidR="001E4E55" w:rsidRDefault="001E4E55">
      <w:pPr>
        <w:pStyle w:val="CommentText"/>
      </w:pPr>
      <w:r>
        <w:rPr>
          <w:rStyle w:val="CommentReference"/>
        </w:rPr>
        <w:annotationRef/>
      </w:r>
      <w:r>
        <w:t>Why is the variation so different between the species ?</w:t>
      </w:r>
    </w:p>
  </w:comment>
  <w:comment w:id="372" w:author="mhasoba" w:date="2018-05-21T14:52:00Z" w:initials="SP">
    <w:p w:rsidR="003F1F95" w:rsidRDefault="003F1F95">
      <w:pPr>
        <w:pStyle w:val="CommentText"/>
      </w:pPr>
      <w:r>
        <w:rPr>
          <w:rStyle w:val="CommentReference"/>
        </w:rPr>
        <w:annotationRef/>
      </w:r>
      <w:r w:rsidR="00806390">
        <w:t xml:space="preserve">Need two points to be more clearly brought up and discussed here: </w:t>
      </w:r>
    </w:p>
    <w:p w:rsidR="003F1F95" w:rsidRDefault="00806390">
      <w:pPr>
        <w:pStyle w:val="CommentText"/>
      </w:pPr>
      <w:r>
        <w:t>(1) What is the real value of doing the search rate mdodelling? A reviewer might say "garbage in, garbage out" --- that is, is respiration rate is higher for a species, won't its velocity and therefore search rate also be higher? I am not saying this is an issue --- that you should make sure you clarify the value of doing the mdoelling. What insights would not have been gained if the mdoelling has not been done? State clearly.</w:t>
      </w:r>
    </w:p>
    <w:p w:rsidR="003F1F95" w:rsidRDefault="003F1F95">
      <w:pPr>
        <w:pStyle w:val="CommentText"/>
      </w:pPr>
    </w:p>
    <w:p w:rsidR="003F1F95" w:rsidRDefault="00806390">
      <w:pPr>
        <w:pStyle w:val="CommentText"/>
      </w:pPr>
      <w:r>
        <w:t>(2) Need to discucss the possibilit that an increased sercrh rate at higher temperature does not necessarily translate intio higher fitness, as cost of maintenance will also likely increase.</w:t>
      </w:r>
    </w:p>
  </w:comment>
  <w:comment w:id="385" w:author="Miguel Matias" w:date="2018-05-21T14:44:00Z" w:initials="MM">
    <w:p w:rsidR="001E4E55" w:rsidRDefault="001E4E55">
      <w:pPr>
        <w:pStyle w:val="CommentText"/>
      </w:pPr>
      <w:r>
        <w:rPr>
          <w:rStyle w:val="CommentReference"/>
        </w:rPr>
        <w:annotationRef/>
      </w:r>
      <w:r>
        <w:t>Be consistent with previous terms. Shift?</w:t>
      </w:r>
    </w:p>
  </w:comment>
  <w:comment w:id="398" w:author="Miguel Matias" w:date="2018-05-21T14:44:00Z" w:initials="MM">
    <w:p w:rsidR="001E4E55" w:rsidRDefault="001E4E55">
      <w:pPr>
        <w:pStyle w:val="CommentText"/>
      </w:pPr>
      <w:r>
        <w:rPr>
          <w:rStyle w:val="CommentReference"/>
        </w:rPr>
        <w:annotationRef/>
      </w:r>
      <w:r>
        <w:t>The scenarios are way back in the introduction so it could be useful to add a bracket (i.e. increase performance and ...)</w:t>
      </w:r>
    </w:p>
  </w:comment>
  <w:comment w:id="404" w:author="mhasoba" w:date="2018-05-21T14:53:00Z" w:initials="SP">
    <w:p w:rsidR="00EA2C1E" w:rsidRDefault="00EA2C1E">
      <w:pPr>
        <w:pStyle w:val="CommentText"/>
      </w:pPr>
      <w:r>
        <w:rPr>
          <w:rStyle w:val="CommentReference"/>
        </w:rPr>
        <w:annotationRef/>
      </w:r>
      <w:r w:rsidR="00806390">
        <w:t>confusing. What does plasticity have to do with adaptation?</w:t>
      </w:r>
    </w:p>
  </w:comment>
  <w:comment w:id="406" w:author="Miguel Matias" w:date="2018-05-21T14:44:00Z" w:initials="MM">
    <w:p w:rsidR="001E4E55" w:rsidRDefault="001E4E55">
      <w:pPr>
        <w:pStyle w:val="CommentText"/>
      </w:pPr>
      <w:r>
        <w:rPr>
          <w:rStyle w:val="CommentReference"/>
        </w:rPr>
        <w:annotationRef/>
      </w:r>
      <w:r>
        <w:t>Not sure « converting » is the appropriate word here and we should be precise. We either « estimated « or « inferred » velocity, right ?</w:t>
      </w:r>
    </w:p>
  </w:comment>
  <w:comment w:id="407" w:author="Miguel Matias" w:date="2018-05-21T14:44:00Z" w:initials="MM">
    <w:p w:rsidR="001E4E55" w:rsidRDefault="001E4E55">
      <w:pPr>
        <w:pStyle w:val="CommentText"/>
      </w:pPr>
      <w:r>
        <w:rPr>
          <w:rStyle w:val="CommentReference"/>
        </w:rPr>
        <w:annotationRef/>
      </w:r>
      <w:r>
        <w:t>This is confusing.  I understand it is mentioned before as respiratio TPC or velocity TPC but I still think it is jargonish…</w:t>
      </w:r>
    </w:p>
  </w:comment>
  <w:comment w:id="414" w:author="mhasoba" w:date="2018-05-21T14:55:00Z" w:initials="SP">
    <w:p w:rsidR="00535803" w:rsidRDefault="00535803">
      <w:pPr>
        <w:pStyle w:val="CommentText"/>
      </w:pPr>
      <w:r>
        <w:rPr>
          <w:rStyle w:val="CommentReference"/>
        </w:rPr>
        <w:annotationRef/>
      </w:r>
      <w:r w:rsidR="00806390">
        <w:t>also cite atleast ine other paper for this - otherwise it looks like blatent self-citing!</w:t>
      </w:r>
    </w:p>
  </w:comment>
  <w:comment w:id="422" w:author="mhasoba" w:date="2018-05-21T14:57:00Z" w:initials="SP">
    <w:p w:rsidR="007F6054" w:rsidRDefault="007F6054">
      <w:pPr>
        <w:pStyle w:val="CommentText"/>
      </w:pPr>
      <w:r>
        <w:rPr>
          <w:rStyle w:val="CommentReference"/>
        </w:rPr>
        <w:annotationRef/>
      </w:r>
      <w:r w:rsidR="00806390">
        <w:t>also, Dell et al 2014</w:t>
      </w:r>
    </w:p>
  </w:comment>
  <w:comment w:id="427" w:author="Miguel Matias" w:date="2018-05-21T14:44:00Z" w:initials="MM">
    <w:p w:rsidR="001E4E55" w:rsidRDefault="001E4E55">
      <w:pPr>
        <w:pStyle w:val="CommentText"/>
      </w:pPr>
      <w:r>
        <w:rPr>
          <w:rStyle w:val="CommentReference"/>
        </w:rPr>
        <w:annotationRef/>
      </w:r>
      <w:r>
        <w:t>You need to relate this to the actual distribution of the species in question and how it relates to the 2D or 3D.  Remind the reviewer that one of the species lives in the sediment and the other is more bethic/planktonic (Cloeon). A simple bracket might help.</w:t>
      </w:r>
    </w:p>
  </w:comment>
  <w:comment w:id="428" w:author="Miguel Matias" w:date="2018-05-21T14:44:00Z" w:initials="MM">
    <w:p w:rsidR="001E4E55" w:rsidRDefault="001E4E55">
      <w:pPr>
        <w:pStyle w:val="CommentText"/>
      </w:pPr>
      <w:r>
        <w:rPr>
          <w:rStyle w:val="CommentReference"/>
        </w:rPr>
        <w:annotationRef/>
      </w:r>
      <w:r>
        <w:t>I think you should develop the argument that they actually occur in different « microhabitats » within each pond which may also be reflected in their performances i.e. sediment does not warm as much as the water column or the margins of the pond.</w:t>
      </w:r>
    </w:p>
  </w:comment>
  <w:comment w:id="429" w:author="mhasoba" w:date="2018-05-21T14:58:00Z" w:initials="SP">
    <w:p w:rsidR="00F9086C" w:rsidRDefault="00F9086C">
      <w:pPr>
        <w:pStyle w:val="CommentText"/>
      </w:pPr>
      <w:r>
        <w:rPr>
          <w:rStyle w:val="CommentReference"/>
        </w:rPr>
        <w:annotationRef/>
      </w:r>
      <w:r w:rsidR="00806390">
        <w:t xml:space="preserve">need references for this - there is not a priori reson to expect this. </w:t>
      </w:r>
    </w:p>
  </w:comment>
  <w:comment w:id="435" w:author="mhasoba" w:date="2018-05-21T15:01:00Z" w:initials="SP">
    <w:p w:rsidR="005C6866" w:rsidRDefault="005C6866">
      <w:pPr>
        <w:pStyle w:val="CommentText"/>
      </w:pPr>
      <w:r>
        <w:rPr>
          <w:rStyle w:val="CommentReference"/>
        </w:rPr>
        <w:annotationRef/>
      </w:r>
      <w:r w:rsidR="00806390">
        <w:t xml:space="preserve">this is not convincing. If anything, we shouldd sayu that more work is needed on things like aquatic insects. </w:t>
      </w:r>
    </w:p>
  </w:comment>
  <w:comment w:id="437" w:author="Miguel Matias" w:date="2018-05-21T14:44:00Z" w:initials="MM">
    <w:p w:rsidR="001E4E55" w:rsidRDefault="001E4E55">
      <w:pPr>
        <w:pStyle w:val="CommentText"/>
      </w:pPr>
      <w:r>
        <w:rPr>
          <w:rStyle w:val="CommentReference"/>
        </w:rPr>
        <w:annotationRef/>
      </w:r>
      <w:r>
        <w:t xml:space="preserve">This is more a doubt than a comment but reading this quite naively, I am wondering if there is also an inherent assumption made about the fact that some of these models follow« biochemical principles but our estimate of performance is made at the « whole organism » level. </w:t>
      </w:r>
    </w:p>
  </w:comment>
  <w:comment w:id="436" w:author="Miguel Matias" w:date="2018-05-21T14:44:00Z" w:initials="MM">
    <w:p w:rsidR="001E4E55" w:rsidRDefault="001E4E55">
      <w:pPr>
        <w:pStyle w:val="CommentText"/>
      </w:pPr>
      <w:r>
        <w:rPr>
          <w:rStyle w:val="CommentReference"/>
        </w:rPr>
        <w:annotationRef/>
      </w:r>
      <w:r>
        <w:t>I think we should rephrase this. I don’t like when the answer is « it is difficult ». so we didn’t do it. I would much prefer to turn this into a positive and say something like « future experimental studies should… bla bla bla. We should say what needs to be done as a « future direction » kind of sentence</w:t>
      </w:r>
    </w:p>
  </w:comment>
  <w:comment w:id="450" w:author="Miguel Matias" w:date="2018-05-21T14:44:00Z" w:initials="MM">
    <w:p w:rsidR="001E4E55" w:rsidRDefault="001E4E55">
      <w:pPr>
        <w:pStyle w:val="CommentText"/>
      </w:pPr>
      <w:r>
        <w:rPr>
          <w:rStyle w:val="CommentReference"/>
        </w:rPr>
        <w:annotationRef/>
      </w:r>
      <w:r>
        <w:t xml:space="preserve">This sentence would be a much better way of ending the previous paragraph, I think. </w:t>
      </w:r>
    </w:p>
  </w:comment>
  <w:comment w:id="451" w:author="mhasoba" w:date="2018-05-21T15:02:00Z" w:initials="SP">
    <w:p w:rsidR="00620049" w:rsidRDefault="00620049">
      <w:pPr>
        <w:pStyle w:val="CommentText"/>
      </w:pPr>
      <w:r>
        <w:rPr>
          <w:rStyle w:val="CommentReference"/>
        </w:rPr>
        <w:annotationRef/>
      </w:r>
      <w:r w:rsidR="00806390">
        <w:t>final sentence is far too expansive and obvipous. Make it something to do more specifically about this study's results or approach.</w:t>
      </w:r>
    </w:p>
  </w:comment>
  <w:comment w:id="454" w:author="Becca Kordas" w:date="2018-05-21T14:44:00Z" w:initials="BK">
    <w:p w:rsidR="001E4E55" w:rsidRPr="005A4726" w:rsidRDefault="001E4E55">
      <w:pPr>
        <w:pStyle w:val="CommentText"/>
        <w:rPr>
          <w:lang w:val="en-GB"/>
        </w:rPr>
      </w:pPr>
      <w:r>
        <w:rPr>
          <w:rStyle w:val="CommentReference"/>
        </w:rPr>
        <w:annotationRef/>
      </w:r>
      <w:r w:rsidRPr="005A4726">
        <w:rPr>
          <w:lang w:val="en-GB"/>
        </w:rPr>
        <w:t>Samraat/Miguel – now that you’ve read through the whole paper – here is an idea (that Flavio won’t like </w:t>
      </w:r>
      <w:r>
        <w:sym w:font="Wingdings" w:char="F04A"/>
      </w:r>
      <w:r w:rsidRPr="005A4726">
        <w:rPr>
          <w:lang w:val="en-GB"/>
        </w:rPr>
        <w:t xml:space="preserve"> Would this be a stronger story if we presented data for Porto + Toledo + Evora only in Figs 4, 5, 6. Eg – if you take a look at Fig 5A (B0), and just look at those 3 sites across all spp – it is quite striking that Cloeon + Sympetrum show REALLY similar patterns.. and in Fig 5C (Ea), Chironomus &amp; Sympetrum show REALLY similar patterns !</w:t>
      </w:r>
    </w:p>
    <w:p w:rsidR="001E4E55" w:rsidRPr="005A4726" w:rsidRDefault="001E4E55">
      <w:pPr>
        <w:pStyle w:val="CommentText"/>
        <w:rPr>
          <w:lang w:val="en-GB"/>
        </w:rPr>
      </w:pPr>
    </w:p>
    <w:p w:rsidR="001E4E55" w:rsidRPr="005A4726" w:rsidRDefault="001E4E55">
      <w:pPr>
        <w:pStyle w:val="CommentText"/>
        <w:rPr>
          <w:lang w:val="en-GB"/>
        </w:rPr>
      </w:pPr>
      <w:r w:rsidRPr="005A4726">
        <w:rPr>
          <w:lang w:val="en-GB"/>
        </w:rPr>
        <w:t xml:space="preserve">So, then that would mean adding Toledo (intermediate in temperature between Porto and Evora) to Figs 5,6. Flavio – did you make these plots for Toledo at some point ? What pattern(s) came up ? </w:t>
      </w:r>
    </w:p>
  </w:comment>
  <w:comment w:id="455" w:author="Becca Kordas" w:date="2018-05-21T14:44:00Z" w:initials="BK">
    <w:p w:rsidR="001E4E55" w:rsidRPr="0072388B" w:rsidRDefault="001E4E55">
      <w:pPr>
        <w:pStyle w:val="CommentText"/>
        <w:rPr>
          <w:lang w:val="en-GB"/>
        </w:rPr>
      </w:pPr>
      <w:r>
        <w:rPr>
          <w:rStyle w:val="CommentReference"/>
        </w:rPr>
        <w:annotationRef/>
      </w:r>
      <w:r w:rsidRPr="0072388B">
        <w:rPr>
          <w:lang w:val="en-GB"/>
        </w:rPr>
        <w:t>Miguel, Samraat – add your funding.</w:t>
      </w:r>
    </w:p>
  </w:comment>
  <w:comment w:id="456" w:author="Miguel Matias" w:date="2018-05-21T14:44:00Z" w:initials="MM">
    <w:p w:rsidR="001E4E55" w:rsidRDefault="001E4E55">
      <w:pPr>
        <w:pStyle w:val="CommentText"/>
      </w:pPr>
      <w:r>
        <w:rPr>
          <w:rStyle w:val="CommentReference"/>
        </w:rPr>
        <w:annotationRef/>
      </w:r>
      <w:r>
        <w:t>I will add this later because I don’t have the information at hand.</w:t>
      </w:r>
    </w:p>
  </w:comment>
  <w:comment w:id="476" w:author="mhasoba" w:date="2018-05-21T14:44:00Z" w:initials="SP">
    <w:p w:rsidR="00542739" w:rsidRDefault="00542739">
      <w:pPr>
        <w:pStyle w:val="CommentText"/>
      </w:pPr>
      <w:r>
        <w:rPr>
          <w:rStyle w:val="CommentReference"/>
        </w:rPr>
        <w:annotationRef/>
      </w:r>
      <w:r w:rsidR="00806390">
        <w:t>this rference list format looks incorrect for Functionl Ecology - 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799154" w15:done="0"/>
  <w15:commentEx w15:paraId="482B0D92" w15:done="0"/>
  <w15:commentEx w15:paraId="50980BAF" w15:done="0"/>
  <w15:commentEx w15:paraId="5BD54C54" w15:done="0"/>
  <w15:commentEx w15:paraId="3C3F344F" w15:paraIdParent="5BD54C54" w15:done="0"/>
  <w15:commentEx w15:paraId="13C9A729" w15:done="0"/>
  <w15:commentEx w15:paraId="51C6B431" w15:done="0"/>
  <w15:commentEx w15:paraId="239A7E2B" w15:paraIdParent="51C6B431" w15:done="0"/>
  <w15:commentEx w15:paraId="7EE5281C" w15:done="0"/>
  <w15:commentEx w15:paraId="1CBF0CA5" w15:done="0"/>
  <w15:commentEx w15:paraId="2F7E40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799154" w16cid:durableId="1E8DB8B4"/>
  <w16cid:commentId w16cid:paraId="482B0D92" w16cid:durableId="1E8DB8B6"/>
  <w16cid:commentId w16cid:paraId="50980BAF" w16cid:durableId="1E805CA9"/>
  <w16cid:commentId w16cid:paraId="5BD54C54" w16cid:durableId="1E805CB0"/>
  <w16cid:commentId w16cid:paraId="3C3F344F" w16cid:durableId="1E80BC37"/>
  <w16cid:commentId w16cid:paraId="13C9A729" w16cid:durableId="1E91E5FF"/>
  <w16cid:commentId w16cid:paraId="51C6B431" w16cid:durableId="1E8DB8E7"/>
  <w16cid:commentId w16cid:paraId="239A7E2B" w16cid:durableId="1E91E11B"/>
  <w16cid:commentId w16cid:paraId="7EE5281C" w16cid:durableId="1E8DB906"/>
  <w16cid:commentId w16cid:paraId="2F7E408E" w16cid:durableId="1E805CBA"/>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4E55" w:rsidRDefault="001E4E55" w:rsidP="00D4216C">
      <w:r>
        <w:separator/>
      </w:r>
    </w:p>
  </w:endnote>
  <w:endnote w:type="continuationSeparator" w:id="0">
    <w:p w:rsidR="001E4E55" w:rsidRDefault="001E4E55" w:rsidP="00D4216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Cambria Math">
    <w:panose1 w:val="00000000000000000000"/>
    <w:charset w:val="00"/>
    <w:family w:val="roman"/>
    <w:pitch w:val="variable"/>
    <w:sig w:usb0="E00002FF" w:usb1="420024FF" w:usb2="00000000" w:usb3="00000000" w:csb0="0000019F" w:csb1="00000000"/>
  </w:font>
  <w:font w:name="Times Roman">
    <w:altName w:val="Times New Roman"/>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4E55" w:rsidRDefault="00F769BC" w:rsidP="00296441">
    <w:pPr>
      <w:pStyle w:val="Footer"/>
      <w:framePr w:wrap="around" w:vAnchor="text" w:hAnchor="margin" w:xAlign="center" w:y="1"/>
      <w:rPr>
        <w:rStyle w:val="PageNumber"/>
      </w:rPr>
    </w:pPr>
    <w:r>
      <w:rPr>
        <w:rStyle w:val="PageNumber"/>
      </w:rPr>
      <w:fldChar w:fldCharType="begin"/>
    </w:r>
    <w:r w:rsidR="001E4E55">
      <w:rPr>
        <w:rStyle w:val="PageNumber"/>
      </w:rPr>
      <w:instrText xml:space="preserve">PAGE  </w:instrText>
    </w:r>
    <w:r>
      <w:rPr>
        <w:rStyle w:val="PageNumber"/>
      </w:rPr>
      <w:fldChar w:fldCharType="end"/>
    </w:r>
  </w:p>
  <w:p w:rsidR="001E4E55" w:rsidRDefault="001E4E5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4E55" w:rsidRDefault="00F769BC" w:rsidP="00296441">
    <w:pPr>
      <w:pStyle w:val="Footer"/>
      <w:framePr w:wrap="around" w:vAnchor="text" w:hAnchor="margin" w:xAlign="center" w:y="1"/>
      <w:rPr>
        <w:rStyle w:val="PageNumber"/>
      </w:rPr>
    </w:pPr>
    <w:r>
      <w:rPr>
        <w:rStyle w:val="PageNumber"/>
      </w:rPr>
      <w:fldChar w:fldCharType="begin"/>
    </w:r>
    <w:r w:rsidR="001E4E55">
      <w:rPr>
        <w:rStyle w:val="PageNumber"/>
      </w:rPr>
      <w:instrText xml:space="preserve">PAGE  </w:instrText>
    </w:r>
    <w:r>
      <w:rPr>
        <w:rStyle w:val="PageNumber"/>
      </w:rPr>
      <w:fldChar w:fldCharType="separate"/>
    </w:r>
    <w:r w:rsidR="0079033D">
      <w:rPr>
        <w:rStyle w:val="PageNumber"/>
        <w:noProof/>
      </w:rPr>
      <w:t>11</w:t>
    </w:r>
    <w:r>
      <w:rPr>
        <w:rStyle w:val="PageNumber"/>
      </w:rPr>
      <w:fldChar w:fldCharType="end"/>
    </w:r>
  </w:p>
  <w:p w:rsidR="001E4E55" w:rsidRDefault="001E4E5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4E55" w:rsidRDefault="001E4E55" w:rsidP="00D4216C">
      <w:r>
        <w:separator/>
      </w:r>
    </w:p>
  </w:footnote>
  <w:footnote w:type="continuationSeparator" w:id="0">
    <w:p w:rsidR="001E4E55" w:rsidRDefault="001E4E55" w:rsidP="00D4216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AA2965"/>
    <w:multiLevelType w:val="hybridMultilevel"/>
    <w:tmpl w:val="A5DC68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16BF6115"/>
    <w:multiLevelType w:val="hybridMultilevel"/>
    <w:tmpl w:val="F58A732A"/>
    <w:lvl w:ilvl="0" w:tplc="31FC1E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D00183A"/>
    <w:multiLevelType w:val="hybridMultilevel"/>
    <w:tmpl w:val="22E4E6B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49173EFC"/>
    <w:multiLevelType w:val="hybridMultilevel"/>
    <w:tmpl w:val="16A2AF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4A0308B1"/>
    <w:multiLevelType w:val="hybridMultilevel"/>
    <w:tmpl w:val="39E0A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9943E0"/>
    <w:multiLevelType w:val="hybridMultilevel"/>
    <w:tmpl w:val="4FB68BB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8">
    <w:nsid w:val="5B2B5A95"/>
    <w:multiLevelType w:val="hybridMultilevel"/>
    <w:tmpl w:val="820A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7"/>
  </w:num>
  <w:num w:numId="5">
    <w:abstractNumId w:val="1"/>
  </w:num>
  <w:num w:numId="6">
    <w:abstractNumId w:val="5"/>
  </w:num>
  <w:num w:numId="7">
    <w:abstractNumId w:val="2"/>
  </w:num>
  <w:num w:numId="8">
    <w:abstractNumId w:val="8"/>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lavio Affinito">
    <w15:presenceInfo w15:providerId="None" w15:userId="Flavio Affinito"/>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0"/>
  <w:trackRevisions/>
  <w:defaultTabStop w:val="720"/>
  <w:characterSpacingControl w:val="doNotCompress"/>
  <w:hdrShapeDefaults>
    <o:shapedefaults v:ext="edit" spidmax="6145"/>
  </w:hdrShapeDefaults>
  <w:footnotePr>
    <w:footnote w:id="-1"/>
    <w:footnote w:id="0"/>
  </w:footnotePr>
  <w:endnotePr>
    <w:endnote w:id="-1"/>
    <w:endnote w:id="0"/>
  </w:endnotePr>
  <w:compat>
    <w:useFELayout/>
  </w:compat>
  <w:rsids>
    <w:rsidRoot w:val="00416353"/>
    <w:rsid w:val="00000D29"/>
    <w:rsid w:val="000014EB"/>
    <w:rsid w:val="000030C4"/>
    <w:rsid w:val="0000357A"/>
    <w:rsid w:val="00003853"/>
    <w:rsid w:val="00010179"/>
    <w:rsid w:val="00013BF4"/>
    <w:rsid w:val="0001531A"/>
    <w:rsid w:val="000163CB"/>
    <w:rsid w:val="00020678"/>
    <w:rsid w:val="0002108E"/>
    <w:rsid w:val="000213BA"/>
    <w:rsid w:val="00021600"/>
    <w:rsid w:val="00021AE1"/>
    <w:rsid w:val="0002285B"/>
    <w:rsid w:val="000252E1"/>
    <w:rsid w:val="00025AF5"/>
    <w:rsid w:val="00026712"/>
    <w:rsid w:val="00026ABD"/>
    <w:rsid w:val="00027882"/>
    <w:rsid w:val="00035F34"/>
    <w:rsid w:val="000443FB"/>
    <w:rsid w:val="0004451E"/>
    <w:rsid w:val="00044926"/>
    <w:rsid w:val="00044E3F"/>
    <w:rsid w:val="00050D72"/>
    <w:rsid w:val="000521E2"/>
    <w:rsid w:val="00052FD1"/>
    <w:rsid w:val="000531D1"/>
    <w:rsid w:val="00054A50"/>
    <w:rsid w:val="00055B6D"/>
    <w:rsid w:val="0005653E"/>
    <w:rsid w:val="0006039B"/>
    <w:rsid w:val="000603AE"/>
    <w:rsid w:val="00060766"/>
    <w:rsid w:val="00062DB3"/>
    <w:rsid w:val="000667AD"/>
    <w:rsid w:val="0006780A"/>
    <w:rsid w:val="0006793A"/>
    <w:rsid w:val="000726A1"/>
    <w:rsid w:val="0007322C"/>
    <w:rsid w:val="00073E6F"/>
    <w:rsid w:val="000746A7"/>
    <w:rsid w:val="00074733"/>
    <w:rsid w:val="0007669E"/>
    <w:rsid w:val="00077383"/>
    <w:rsid w:val="0008214D"/>
    <w:rsid w:val="000843ED"/>
    <w:rsid w:val="000848EE"/>
    <w:rsid w:val="00086780"/>
    <w:rsid w:val="00086A4C"/>
    <w:rsid w:val="000874C5"/>
    <w:rsid w:val="00091B75"/>
    <w:rsid w:val="00091D3C"/>
    <w:rsid w:val="00092424"/>
    <w:rsid w:val="000929A8"/>
    <w:rsid w:val="0009421F"/>
    <w:rsid w:val="0009621B"/>
    <w:rsid w:val="00097BE2"/>
    <w:rsid w:val="000A180D"/>
    <w:rsid w:val="000A3434"/>
    <w:rsid w:val="000A5148"/>
    <w:rsid w:val="000A608E"/>
    <w:rsid w:val="000A664C"/>
    <w:rsid w:val="000B15F3"/>
    <w:rsid w:val="000B18AE"/>
    <w:rsid w:val="000B2165"/>
    <w:rsid w:val="000B74E3"/>
    <w:rsid w:val="000B7D99"/>
    <w:rsid w:val="000C1303"/>
    <w:rsid w:val="000C2CE3"/>
    <w:rsid w:val="000C4F47"/>
    <w:rsid w:val="000D0FB1"/>
    <w:rsid w:val="000D2732"/>
    <w:rsid w:val="000D380D"/>
    <w:rsid w:val="000D3E2D"/>
    <w:rsid w:val="000D5571"/>
    <w:rsid w:val="000D6DF7"/>
    <w:rsid w:val="000D70CB"/>
    <w:rsid w:val="000E1233"/>
    <w:rsid w:val="000E1ED1"/>
    <w:rsid w:val="000E4F5B"/>
    <w:rsid w:val="000F0EEA"/>
    <w:rsid w:val="000F111F"/>
    <w:rsid w:val="000F1629"/>
    <w:rsid w:val="000F27D9"/>
    <w:rsid w:val="000F4362"/>
    <w:rsid w:val="000F4468"/>
    <w:rsid w:val="000F4C26"/>
    <w:rsid w:val="000F5CA3"/>
    <w:rsid w:val="000F5D96"/>
    <w:rsid w:val="000F6B0F"/>
    <w:rsid w:val="00100781"/>
    <w:rsid w:val="00101B4B"/>
    <w:rsid w:val="0010200F"/>
    <w:rsid w:val="001052D0"/>
    <w:rsid w:val="0010566E"/>
    <w:rsid w:val="00107436"/>
    <w:rsid w:val="00110195"/>
    <w:rsid w:val="0011115A"/>
    <w:rsid w:val="001114D9"/>
    <w:rsid w:val="00111EEE"/>
    <w:rsid w:val="00112E91"/>
    <w:rsid w:val="00113AD6"/>
    <w:rsid w:val="00114BBC"/>
    <w:rsid w:val="00116769"/>
    <w:rsid w:val="00117FAE"/>
    <w:rsid w:val="0012083E"/>
    <w:rsid w:val="00121211"/>
    <w:rsid w:val="00121298"/>
    <w:rsid w:val="00121847"/>
    <w:rsid w:val="0012260B"/>
    <w:rsid w:val="00124046"/>
    <w:rsid w:val="001264CD"/>
    <w:rsid w:val="00126969"/>
    <w:rsid w:val="00127329"/>
    <w:rsid w:val="00127404"/>
    <w:rsid w:val="001279F6"/>
    <w:rsid w:val="00130B64"/>
    <w:rsid w:val="00132D24"/>
    <w:rsid w:val="00136B0C"/>
    <w:rsid w:val="00137128"/>
    <w:rsid w:val="00140A2A"/>
    <w:rsid w:val="00142230"/>
    <w:rsid w:val="00142742"/>
    <w:rsid w:val="001462FD"/>
    <w:rsid w:val="00150BC8"/>
    <w:rsid w:val="00152CA2"/>
    <w:rsid w:val="00153BAC"/>
    <w:rsid w:val="00155A34"/>
    <w:rsid w:val="00157780"/>
    <w:rsid w:val="00162600"/>
    <w:rsid w:val="00163CD5"/>
    <w:rsid w:val="00164830"/>
    <w:rsid w:val="00167307"/>
    <w:rsid w:val="001701FB"/>
    <w:rsid w:val="001711EC"/>
    <w:rsid w:val="001715EE"/>
    <w:rsid w:val="00172DA5"/>
    <w:rsid w:val="001741B0"/>
    <w:rsid w:val="00175263"/>
    <w:rsid w:val="001758C8"/>
    <w:rsid w:val="00175D2C"/>
    <w:rsid w:val="001762F2"/>
    <w:rsid w:val="0018001A"/>
    <w:rsid w:val="00181D69"/>
    <w:rsid w:val="00183467"/>
    <w:rsid w:val="0018355D"/>
    <w:rsid w:val="00184091"/>
    <w:rsid w:val="00184B3D"/>
    <w:rsid w:val="00184EF1"/>
    <w:rsid w:val="0018552E"/>
    <w:rsid w:val="001856AD"/>
    <w:rsid w:val="00185975"/>
    <w:rsid w:val="001869EA"/>
    <w:rsid w:val="00187912"/>
    <w:rsid w:val="00187C01"/>
    <w:rsid w:val="00187D03"/>
    <w:rsid w:val="001901F4"/>
    <w:rsid w:val="0019133A"/>
    <w:rsid w:val="00191C6B"/>
    <w:rsid w:val="0019227D"/>
    <w:rsid w:val="001931B5"/>
    <w:rsid w:val="0019362F"/>
    <w:rsid w:val="001944EA"/>
    <w:rsid w:val="00195A5A"/>
    <w:rsid w:val="00195F74"/>
    <w:rsid w:val="00196036"/>
    <w:rsid w:val="00196811"/>
    <w:rsid w:val="00197D7D"/>
    <w:rsid w:val="001A0CDD"/>
    <w:rsid w:val="001A205F"/>
    <w:rsid w:val="001A6F39"/>
    <w:rsid w:val="001B019B"/>
    <w:rsid w:val="001B38F9"/>
    <w:rsid w:val="001B3906"/>
    <w:rsid w:val="001B445A"/>
    <w:rsid w:val="001B4CF2"/>
    <w:rsid w:val="001B5875"/>
    <w:rsid w:val="001C2E14"/>
    <w:rsid w:val="001C4258"/>
    <w:rsid w:val="001C567C"/>
    <w:rsid w:val="001C5B3B"/>
    <w:rsid w:val="001C696A"/>
    <w:rsid w:val="001C7448"/>
    <w:rsid w:val="001D02A9"/>
    <w:rsid w:val="001D0302"/>
    <w:rsid w:val="001D07DB"/>
    <w:rsid w:val="001D0C6B"/>
    <w:rsid w:val="001D0CAA"/>
    <w:rsid w:val="001D2155"/>
    <w:rsid w:val="001D2895"/>
    <w:rsid w:val="001D3446"/>
    <w:rsid w:val="001D5A38"/>
    <w:rsid w:val="001D6DC2"/>
    <w:rsid w:val="001D746D"/>
    <w:rsid w:val="001E110C"/>
    <w:rsid w:val="001E1848"/>
    <w:rsid w:val="001E3015"/>
    <w:rsid w:val="001E3120"/>
    <w:rsid w:val="001E3ED7"/>
    <w:rsid w:val="001E463A"/>
    <w:rsid w:val="001E4E55"/>
    <w:rsid w:val="001E5A5F"/>
    <w:rsid w:val="001E6714"/>
    <w:rsid w:val="001E754F"/>
    <w:rsid w:val="001F1056"/>
    <w:rsid w:val="001F27BD"/>
    <w:rsid w:val="001F3354"/>
    <w:rsid w:val="001F72A7"/>
    <w:rsid w:val="001F74A6"/>
    <w:rsid w:val="00200731"/>
    <w:rsid w:val="00200756"/>
    <w:rsid w:val="00203C44"/>
    <w:rsid w:val="00203EFB"/>
    <w:rsid w:val="00204DCC"/>
    <w:rsid w:val="002061BD"/>
    <w:rsid w:val="00207667"/>
    <w:rsid w:val="002076A2"/>
    <w:rsid w:val="00214334"/>
    <w:rsid w:val="00215DBB"/>
    <w:rsid w:val="00215FC9"/>
    <w:rsid w:val="00216BAC"/>
    <w:rsid w:val="002175BA"/>
    <w:rsid w:val="00217CF6"/>
    <w:rsid w:val="00220A0A"/>
    <w:rsid w:val="00220AB3"/>
    <w:rsid w:val="002218C9"/>
    <w:rsid w:val="00221F91"/>
    <w:rsid w:val="0022214F"/>
    <w:rsid w:val="00222B56"/>
    <w:rsid w:val="00223113"/>
    <w:rsid w:val="002261EB"/>
    <w:rsid w:val="002275DA"/>
    <w:rsid w:val="002279C9"/>
    <w:rsid w:val="0023089D"/>
    <w:rsid w:val="00230DCA"/>
    <w:rsid w:val="00231A9F"/>
    <w:rsid w:val="0023339C"/>
    <w:rsid w:val="00235249"/>
    <w:rsid w:val="00235BD0"/>
    <w:rsid w:val="00235E1A"/>
    <w:rsid w:val="00236447"/>
    <w:rsid w:val="0023768C"/>
    <w:rsid w:val="0023779B"/>
    <w:rsid w:val="00241006"/>
    <w:rsid w:val="00242AD5"/>
    <w:rsid w:val="0024318F"/>
    <w:rsid w:val="0024402A"/>
    <w:rsid w:val="00244F64"/>
    <w:rsid w:val="002501CE"/>
    <w:rsid w:val="00252600"/>
    <w:rsid w:val="00255340"/>
    <w:rsid w:val="0025683B"/>
    <w:rsid w:val="00260AC3"/>
    <w:rsid w:val="002610AB"/>
    <w:rsid w:val="0026122F"/>
    <w:rsid w:val="002613DE"/>
    <w:rsid w:val="00261EFB"/>
    <w:rsid w:val="00261FA7"/>
    <w:rsid w:val="0026332A"/>
    <w:rsid w:val="00266D4A"/>
    <w:rsid w:val="002672EF"/>
    <w:rsid w:val="00270B03"/>
    <w:rsid w:val="00271D2F"/>
    <w:rsid w:val="00271F00"/>
    <w:rsid w:val="00272086"/>
    <w:rsid w:val="002741A4"/>
    <w:rsid w:val="00274439"/>
    <w:rsid w:val="0027619D"/>
    <w:rsid w:val="00284449"/>
    <w:rsid w:val="00284619"/>
    <w:rsid w:val="00284FD5"/>
    <w:rsid w:val="002859EB"/>
    <w:rsid w:val="00285FBF"/>
    <w:rsid w:val="00287424"/>
    <w:rsid w:val="00290CA3"/>
    <w:rsid w:val="00292992"/>
    <w:rsid w:val="00296441"/>
    <w:rsid w:val="002970C6"/>
    <w:rsid w:val="002975C9"/>
    <w:rsid w:val="0029776B"/>
    <w:rsid w:val="002A6468"/>
    <w:rsid w:val="002A6B43"/>
    <w:rsid w:val="002A79C8"/>
    <w:rsid w:val="002A7B18"/>
    <w:rsid w:val="002B278D"/>
    <w:rsid w:val="002B3334"/>
    <w:rsid w:val="002B4CCC"/>
    <w:rsid w:val="002B56AA"/>
    <w:rsid w:val="002B68E5"/>
    <w:rsid w:val="002B6A75"/>
    <w:rsid w:val="002C0AD6"/>
    <w:rsid w:val="002C4187"/>
    <w:rsid w:val="002C42D3"/>
    <w:rsid w:val="002C4B02"/>
    <w:rsid w:val="002C6322"/>
    <w:rsid w:val="002C6D39"/>
    <w:rsid w:val="002C7CF5"/>
    <w:rsid w:val="002D03D0"/>
    <w:rsid w:val="002D23E5"/>
    <w:rsid w:val="002D36D6"/>
    <w:rsid w:val="002D6DFD"/>
    <w:rsid w:val="002D7C79"/>
    <w:rsid w:val="002D7E03"/>
    <w:rsid w:val="002E0215"/>
    <w:rsid w:val="002E1352"/>
    <w:rsid w:val="002E1BA6"/>
    <w:rsid w:val="002E2461"/>
    <w:rsid w:val="002E2D70"/>
    <w:rsid w:val="002E329A"/>
    <w:rsid w:val="002E435D"/>
    <w:rsid w:val="002E5928"/>
    <w:rsid w:val="002E5D52"/>
    <w:rsid w:val="002E5FFB"/>
    <w:rsid w:val="002F047E"/>
    <w:rsid w:val="002F242E"/>
    <w:rsid w:val="002F38D6"/>
    <w:rsid w:val="002F3BA5"/>
    <w:rsid w:val="002F6C28"/>
    <w:rsid w:val="00300536"/>
    <w:rsid w:val="00300DC5"/>
    <w:rsid w:val="00301553"/>
    <w:rsid w:val="00302F3D"/>
    <w:rsid w:val="00311B54"/>
    <w:rsid w:val="003123DF"/>
    <w:rsid w:val="00314E25"/>
    <w:rsid w:val="00315D67"/>
    <w:rsid w:val="003201A2"/>
    <w:rsid w:val="003207A9"/>
    <w:rsid w:val="00320D2F"/>
    <w:rsid w:val="00320E02"/>
    <w:rsid w:val="00321950"/>
    <w:rsid w:val="00322629"/>
    <w:rsid w:val="00323199"/>
    <w:rsid w:val="003240CB"/>
    <w:rsid w:val="003267A9"/>
    <w:rsid w:val="00332484"/>
    <w:rsid w:val="00332B6C"/>
    <w:rsid w:val="00332BE1"/>
    <w:rsid w:val="00332DAA"/>
    <w:rsid w:val="0033596D"/>
    <w:rsid w:val="00335F7D"/>
    <w:rsid w:val="00337752"/>
    <w:rsid w:val="003413E5"/>
    <w:rsid w:val="00345AA7"/>
    <w:rsid w:val="00346343"/>
    <w:rsid w:val="00347E44"/>
    <w:rsid w:val="00351159"/>
    <w:rsid w:val="003536B0"/>
    <w:rsid w:val="00353E10"/>
    <w:rsid w:val="00354387"/>
    <w:rsid w:val="00354EDE"/>
    <w:rsid w:val="003554B7"/>
    <w:rsid w:val="00357390"/>
    <w:rsid w:val="003608FA"/>
    <w:rsid w:val="00363486"/>
    <w:rsid w:val="00366DBA"/>
    <w:rsid w:val="0036724F"/>
    <w:rsid w:val="00371E12"/>
    <w:rsid w:val="003750C4"/>
    <w:rsid w:val="00376BF6"/>
    <w:rsid w:val="00380488"/>
    <w:rsid w:val="00380FF1"/>
    <w:rsid w:val="003816EF"/>
    <w:rsid w:val="003845AB"/>
    <w:rsid w:val="00385B14"/>
    <w:rsid w:val="00387E67"/>
    <w:rsid w:val="00387F1A"/>
    <w:rsid w:val="00387F79"/>
    <w:rsid w:val="003906C7"/>
    <w:rsid w:val="00391976"/>
    <w:rsid w:val="00391E35"/>
    <w:rsid w:val="00392EB3"/>
    <w:rsid w:val="00396E32"/>
    <w:rsid w:val="00397C75"/>
    <w:rsid w:val="003A0B20"/>
    <w:rsid w:val="003A0C94"/>
    <w:rsid w:val="003A1179"/>
    <w:rsid w:val="003A3418"/>
    <w:rsid w:val="003A6C6B"/>
    <w:rsid w:val="003B0EBE"/>
    <w:rsid w:val="003B12E7"/>
    <w:rsid w:val="003B2661"/>
    <w:rsid w:val="003B29C9"/>
    <w:rsid w:val="003B33AE"/>
    <w:rsid w:val="003B344F"/>
    <w:rsid w:val="003B3F4E"/>
    <w:rsid w:val="003B51D7"/>
    <w:rsid w:val="003C17B6"/>
    <w:rsid w:val="003C1D48"/>
    <w:rsid w:val="003C6082"/>
    <w:rsid w:val="003D021D"/>
    <w:rsid w:val="003D1901"/>
    <w:rsid w:val="003D1BAB"/>
    <w:rsid w:val="003D2B66"/>
    <w:rsid w:val="003D2FCF"/>
    <w:rsid w:val="003D3466"/>
    <w:rsid w:val="003D361E"/>
    <w:rsid w:val="003D40C3"/>
    <w:rsid w:val="003D4A25"/>
    <w:rsid w:val="003D641A"/>
    <w:rsid w:val="003D767D"/>
    <w:rsid w:val="003E0160"/>
    <w:rsid w:val="003E0170"/>
    <w:rsid w:val="003E06B7"/>
    <w:rsid w:val="003E56E0"/>
    <w:rsid w:val="003E5F14"/>
    <w:rsid w:val="003E7838"/>
    <w:rsid w:val="003F0EB3"/>
    <w:rsid w:val="003F15A0"/>
    <w:rsid w:val="003F1F95"/>
    <w:rsid w:val="003F3122"/>
    <w:rsid w:val="003F328C"/>
    <w:rsid w:val="003F42FD"/>
    <w:rsid w:val="003F463E"/>
    <w:rsid w:val="003F67D4"/>
    <w:rsid w:val="003F708B"/>
    <w:rsid w:val="003F7ECC"/>
    <w:rsid w:val="0040097B"/>
    <w:rsid w:val="00400E89"/>
    <w:rsid w:val="004022E0"/>
    <w:rsid w:val="00402359"/>
    <w:rsid w:val="004026CE"/>
    <w:rsid w:val="00405512"/>
    <w:rsid w:val="00405C47"/>
    <w:rsid w:val="00406E28"/>
    <w:rsid w:val="00411071"/>
    <w:rsid w:val="00414262"/>
    <w:rsid w:val="00414D6D"/>
    <w:rsid w:val="00415E3D"/>
    <w:rsid w:val="0041616B"/>
    <w:rsid w:val="00416353"/>
    <w:rsid w:val="00416589"/>
    <w:rsid w:val="00420991"/>
    <w:rsid w:val="0042193B"/>
    <w:rsid w:val="00423242"/>
    <w:rsid w:val="00424E28"/>
    <w:rsid w:val="00426A60"/>
    <w:rsid w:val="00427AC0"/>
    <w:rsid w:val="00430D6C"/>
    <w:rsid w:val="00431305"/>
    <w:rsid w:val="00434547"/>
    <w:rsid w:val="00435CC1"/>
    <w:rsid w:val="00440E1A"/>
    <w:rsid w:val="00440E2A"/>
    <w:rsid w:val="00440EF3"/>
    <w:rsid w:val="004421CC"/>
    <w:rsid w:val="00442B44"/>
    <w:rsid w:val="0044336C"/>
    <w:rsid w:val="00447D7B"/>
    <w:rsid w:val="004502AD"/>
    <w:rsid w:val="00450FF4"/>
    <w:rsid w:val="00451CD7"/>
    <w:rsid w:val="00452270"/>
    <w:rsid w:val="00453C2A"/>
    <w:rsid w:val="00454CC6"/>
    <w:rsid w:val="0045517C"/>
    <w:rsid w:val="00455B8F"/>
    <w:rsid w:val="0046095B"/>
    <w:rsid w:val="00462841"/>
    <w:rsid w:val="00463111"/>
    <w:rsid w:val="004641C4"/>
    <w:rsid w:val="00466A06"/>
    <w:rsid w:val="00471B7C"/>
    <w:rsid w:val="00472234"/>
    <w:rsid w:val="00472AD6"/>
    <w:rsid w:val="00472E16"/>
    <w:rsid w:val="00472E29"/>
    <w:rsid w:val="0047417A"/>
    <w:rsid w:val="00474566"/>
    <w:rsid w:val="00480B76"/>
    <w:rsid w:val="00480BE4"/>
    <w:rsid w:val="00482F36"/>
    <w:rsid w:val="00484022"/>
    <w:rsid w:val="0048424E"/>
    <w:rsid w:val="00484488"/>
    <w:rsid w:val="00485420"/>
    <w:rsid w:val="00486651"/>
    <w:rsid w:val="00490274"/>
    <w:rsid w:val="00490FB4"/>
    <w:rsid w:val="00494C87"/>
    <w:rsid w:val="004A04A4"/>
    <w:rsid w:val="004A2738"/>
    <w:rsid w:val="004A2CA7"/>
    <w:rsid w:val="004A3844"/>
    <w:rsid w:val="004A3E3C"/>
    <w:rsid w:val="004A5E45"/>
    <w:rsid w:val="004A611F"/>
    <w:rsid w:val="004A67F9"/>
    <w:rsid w:val="004A7383"/>
    <w:rsid w:val="004A75DA"/>
    <w:rsid w:val="004A762B"/>
    <w:rsid w:val="004B0303"/>
    <w:rsid w:val="004B0F74"/>
    <w:rsid w:val="004B2874"/>
    <w:rsid w:val="004B5747"/>
    <w:rsid w:val="004B68EE"/>
    <w:rsid w:val="004B7449"/>
    <w:rsid w:val="004C33EC"/>
    <w:rsid w:val="004C35D8"/>
    <w:rsid w:val="004C49C2"/>
    <w:rsid w:val="004C579B"/>
    <w:rsid w:val="004C592C"/>
    <w:rsid w:val="004C639F"/>
    <w:rsid w:val="004C64EC"/>
    <w:rsid w:val="004C77D3"/>
    <w:rsid w:val="004D4F15"/>
    <w:rsid w:val="004D5A66"/>
    <w:rsid w:val="004D7169"/>
    <w:rsid w:val="004E05F4"/>
    <w:rsid w:val="004E09B1"/>
    <w:rsid w:val="004E2041"/>
    <w:rsid w:val="004E2EDF"/>
    <w:rsid w:val="004F00BB"/>
    <w:rsid w:val="004F155C"/>
    <w:rsid w:val="004F1770"/>
    <w:rsid w:val="004F2683"/>
    <w:rsid w:val="004F2798"/>
    <w:rsid w:val="004F5189"/>
    <w:rsid w:val="004F580E"/>
    <w:rsid w:val="004F68F8"/>
    <w:rsid w:val="00501159"/>
    <w:rsid w:val="00501953"/>
    <w:rsid w:val="00504F64"/>
    <w:rsid w:val="005053DF"/>
    <w:rsid w:val="005072FD"/>
    <w:rsid w:val="005077EB"/>
    <w:rsid w:val="00507CAA"/>
    <w:rsid w:val="00510C85"/>
    <w:rsid w:val="00511A89"/>
    <w:rsid w:val="00512FB1"/>
    <w:rsid w:val="00515F37"/>
    <w:rsid w:val="0051607F"/>
    <w:rsid w:val="00517DEC"/>
    <w:rsid w:val="00522532"/>
    <w:rsid w:val="00523033"/>
    <w:rsid w:val="005244EC"/>
    <w:rsid w:val="005252B9"/>
    <w:rsid w:val="00532077"/>
    <w:rsid w:val="005336F1"/>
    <w:rsid w:val="00535803"/>
    <w:rsid w:val="00536083"/>
    <w:rsid w:val="00537A4C"/>
    <w:rsid w:val="00541C51"/>
    <w:rsid w:val="00541EAE"/>
    <w:rsid w:val="00542739"/>
    <w:rsid w:val="00544F36"/>
    <w:rsid w:val="0054555F"/>
    <w:rsid w:val="0054618D"/>
    <w:rsid w:val="0054752D"/>
    <w:rsid w:val="00547F09"/>
    <w:rsid w:val="005523E0"/>
    <w:rsid w:val="005572C3"/>
    <w:rsid w:val="0056495D"/>
    <w:rsid w:val="005677A1"/>
    <w:rsid w:val="00570454"/>
    <w:rsid w:val="00574AC8"/>
    <w:rsid w:val="00574C94"/>
    <w:rsid w:val="00576917"/>
    <w:rsid w:val="00577822"/>
    <w:rsid w:val="005831B2"/>
    <w:rsid w:val="00583A72"/>
    <w:rsid w:val="00584BB8"/>
    <w:rsid w:val="00585377"/>
    <w:rsid w:val="00585E55"/>
    <w:rsid w:val="005863E1"/>
    <w:rsid w:val="005876D9"/>
    <w:rsid w:val="00587EF7"/>
    <w:rsid w:val="00590BE0"/>
    <w:rsid w:val="00591A88"/>
    <w:rsid w:val="00591CB9"/>
    <w:rsid w:val="005921DD"/>
    <w:rsid w:val="005933BA"/>
    <w:rsid w:val="0059591B"/>
    <w:rsid w:val="00596E53"/>
    <w:rsid w:val="005A1529"/>
    <w:rsid w:val="005A1E5A"/>
    <w:rsid w:val="005A2EFB"/>
    <w:rsid w:val="005A4726"/>
    <w:rsid w:val="005A6CE8"/>
    <w:rsid w:val="005A76A3"/>
    <w:rsid w:val="005B3664"/>
    <w:rsid w:val="005B3B2A"/>
    <w:rsid w:val="005B4E57"/>
    <w:rsid w:val="005B5504"/>
    <w:rsid w:val="005B6129"/>
    <w:rsid w:val="005B667C"/>
    <w:rsid w:val="005B68DF"/>
    <w:rsid w:val="005B7D3F"/>
    <w:rsid w:val="005C4432"/>
    <w:rsid w:val="005C4C4F"/>
    <w:rsid w:val="005C6866"/>
    <w:rsid w:val="005C6A72"/>
    <w:rsid w:val="005C6B75"/>
    <w:rsid w:val="005C7BB1"/>
    <w:rsid w:val="005D27C2"/>
    <w:rsid w:val="005D2DD3"/>
    <w:rsid w:val="005D72CD"/>
    <w:rsid w:val="005E0072"/>
    <w:rsid w:val="005E02E5"/>
    <w:rsid w:val="005E1258"/>
    <w:rsid w:val="005E1DAA"/>
    <w:rsid w:val="005E4DAD"/>
    <w:rsid w:val="005E6339"/>
    <w:rsid w:val="005E7139"/>
    <w:rsid w:val="005F1CC8"/>
    <w:rsid w:val="005F2AB4"/>
    <w:rsid w:val="005F40E6"/>
    <w:rsid w:val="005F4DC0"/>
    <w:rsid w:val="005F5326"/>
    <w:rsid w:val="005F7189"/>
    <w:rsid w:val="005F779A"/>
    <w:rsid w:val="0060037F"/>
    <w:rsid w:val="0060044A"/>
    <w:rsid w:val="00600D08"/>
    <w:rsid w:val="0060280E"/>
    <w:rsid w:val="00603A6A"/>
    <w:rsid w:val="0060589D"/>
    <w:rsid w:val="00605CDA"/>
    <w:rsid w:val="00610165"/>
    <w:rsid w:val="00610862"/>
    <w:rsid w:val="00620049"/>
    <w:rsid w:val="00621A4B"/>
    <w:rsid w:val="00621E1C"/>
    <w:rsid w:val="0062377A"/>
    <w:rsid w:val="00623F29"/>
    <w:rsid w:val="006246AB"/>
    <w:rsid w:val="00624ADE"/>
    <w:rsid w:val="00626C8A"/>
    <w:rsid w:val="00626F72"/>
    <w:rsid w:val="00627A73"/>
    <w:rsid w:val="006300F8"/>
    <w:rsid w:val="00630156"/>
    <w:rsid w:val="00630B95"/>
    <w:rsid w:val="00632A22"/>
    <w:rsid w:val="006354DA"/>
    <w:rsid w:val="006358EE"/>
    <w:rsid w:val="00636236"/>
    <w:rsid w:val="00642B87"/>
    <w:rsid w:val="00643310"/>
    <w:rsid w:val="006436F4"/>
    <w:rsid w:val="00644A4D"/>
    <w:rsid w:val="00644D1A"/>
    <w:rsid w:val="00644F88"/>
    <w:rsid w:val="00645FF8"/>
    <w:rsid w:val="00655533"/>
    <w:rsid w:val="00656A10"/>
    <w:rsid w:val="00657131"/>
    <w:rsid w:val="0065717E"/>
    <w:rsid w:val="00657B94"/>
    <w:rsid w:val="006613AB"/>
    <w:rsid w:val="00662F6A"/>
    <w:rsid w:val="00665084"/>
    <w:rsid w:val="00670A33"/>
    <w:rsid w:val="00671E52"/>
    <w:rsid w:val="00672368"/>
    <w:rsid w:val="00672384"/>
    <w:rsid w:val="00672D64"/>
    <w:rsid w:val="006733B5"/>
    <w:rsid w:val="00673EB1"/>
    <w:rsid w:val="006751D0"/>
    <w:rsid w:val="006762EC"/>
    <w:rsid w:val="00676634"/>
    <w:rsid w:val="00676B3C"/>
    <w:rsid w:val="0068020A"/>
    <w:rsid w:val="00680300"/>
    <w:rsid w:val="0068111F"/>
    <w:rsid w:val="00681B83"/>
    <w:rsid w:val="006831E9"/>
    <w:rsid w:val="00687C0E"/>
    <w:rsid w:val="0069006D"/>
    <w:rsid w:val="0069015C"/>
    <w:rsid w:val="006905A8"/>
    <w:rsid w:val="006912F1"/>
    <w:rsid w:val="0069267A"/>
    <w:rsid w:val="00692E23"/>
    <w:rsid w:val="006941BD"/>
    <w:rsid w:val="00695349"/>
    <w:rsid w:val="00696D30"/>
    <w:rsid w:val="00697C4F"/>
    <w:rsid w:val="006A06DA"/>
    <w:rsid w:val="006A0DBE"/>
    <w:rsid w:val="006A17E6"/>
    <w:rsid w:val="006A27AB"/>
    <w:rsid w:val="006A28A6"/>
    <w:rsid w:val="006A422F"/>
    <w:rsid w:val="006A6985"/>
    <w:rsid w:val="006A7A51"/>
    <w:rsid w:val="006A7B9B"/>
    <w:rsid w:val="006B0DCE"/>
    <w:rsid w:val="006B0E96"/>
    <w:rsid w:val="006B0F37"/>
    <w:rsid w:val="006B24F5"/>
    <w:rsid w:val="006B2A0E"/>
    <w:rsid w:val="006B7123"/>
    <w:rsid w:val="006C13B7"/>
    <w:rsid w:val="006C2ACF"/>
    <w:rsid w:val="006C3D77"/>
    <w:rsid w:val="006C6832"/>
    <w:rsid w:val="006C6E9E"/>
    <w:rsid w:val="006C7C1D"/>
    <w:rsid w:val="006D0C1B"/>
    <w:rsid w:val="006D351B"/>
    <w:rsid w:val="006D3F8D"/>
    <w:rsid w:val="006D454C"/>
    <w:rsid w:val="006D6530"/>
    <w:rsid w:val="006D6D3C"/>
    <w:rsid w:val="006D708F"/>
    <w:rsid w:val="006E03E4"/>
    <w:rsid w:val="006E2041"/>
    <w:rsid w:val="006E2F11"/>
    <w:rsid w:val="006E3780"/>
    <w:rsid w:val="006E404F"/>
    <w:rsid w:val="006E4E1E"/>
    <w:rsid w:val="006E6E3A"/>
    <w:rsid w:val="006E79C8"/>
    <w:rsid w:val="006F01AC"/>
    <w:rsid w:val="006F0659"/>
    <w:rsid w:val="006F1039"/>
    <w:rsid w:val="006F1C1C"/>
    <w:rsid w:val="006F31BB"/>
    <w:rsid w:val="006F3380"/>
    <w:rsid w:val="006F3633"/>
    <w:rsid w:val="006F3A02"/>
    <w:rsid w:val="006F3F09"/>
    <w:rsid w:val="006F57B8"/>
    <w:rsid w:val="006F6BA6"/>
    <w:rsid w:val="006F6E59"/>
    <w:rsid w:val="00700273"/>
    <w:rsid w:val="00700514"/>
    <w:rsid w:val="007019C2"/>
    <w:rsid w:val="007031A1"/>
    <w:rsid w:val="007040D4"/>
    <w:rsid w:val="00705E2B"/>
    <w:rsid w:val="007060AE"/>
    <w:rsid w:val="00707CF0"/>
    <w:rsid w:val="00710B7D"/>
    <w:rsid w:val="007120B9"/>
    <w:rsid w:val="00712103"/>
    <w:rsid w:val="00712128"/>
    <w:rsid w:val="00712150"/>
    <w:rsid w:val="00714888"/>
    <w:rsid w:val="007149DB"/>
    <w:rsid w:val="00714AAC"/>
    <w:rsid w:val="0071532D"/>
    <w:rsid w:val="00717054"/>
    <w:rsid w:val="007220D3"/>
    <w:rsid w:val="0072388B"/>
    <w:rsid w:val="00724615"/>
    <w:rsid w:val="007259CE"/>
    <w:rsid w:val="0072695D"/>
    <w:rsid w:val="00727429"/>
    <w:rsid w:val="00732435"/>
    <w:rsid w:val="0073297A"/>
    <w:rsid w:val="00732EBC"/>
    <w:rsid w:val="00733737"/>
    <w:rsid w:val="0073410F"/>
    <w:rsid w:val="0073493B"/>
    <w:rsid w:val="007365DE"/>
    <w:rsid w:val="007376CD"/>
    <w:rsid w:val="00737FCC"/>
    <w:rsid w:val="0074026E"/>
    <w:rsid w:val="00741AEE"/>
    <w:rsid w:val="007429F1"/>
    <w:rsid w:val="007447A2"/>
    <w:rsid w:val="007457F6"/>
    <w:rsid w:val="007468AC"/>
    <w:rsid w:val="00746C70"/>
    <w:rsid w:val="007472EF"/>
    <w:rsid w:val="007512A8"/>
    <w:rsid w:val="0075221F"/>
    <w:rsid w:val="007523F2"/>
    <w:rsid w:val="0075371F"/>
    <w:rsid w:val="00755DE5"/>
    <w:rsid w:val="007571D4"/>
    <w:rsid w:val="00757EBC"/>
    <w:rsid w:val="00760E79"/>
    <w:rsid w:val="00761591"/>
    <w:rsid w:val="0076286B"/>
    <w:rsid w:val="00763AB0"/>
    <w:rsid w:val="00764C2F"/>
    <w:rsid w:val="007653BB"/>
    <w:rsid w:val="0076596E"/>
    <w:rsid w:val="007663FE"/>
    <w:rsid w:val="007672BA"/>
    <w:rsid w:val="0077161A"/>
    <w:rsid w:val="00772148"/>
    <w:rsid w:val="00772199"/>
    <w:rsid w:val="00774AC0"/>
    <w:rsid w:val="00774BFC"/>
    <w:rsid w:val="00775145"/>
    <w:rsid w:val="00776600"/>
    <w:rsid w:val="00777676"/>
    <w:rsid w:val="00777FA5"/>
    <w:rsid w:val="00781893"/>
    <w:rsid w:val="00782686"/>
    <w:rsid w:val="00783A0D"/>
    <w:rsid w:val="00784525"/>
    <w:rsid w:val="0079014C"/>
    <w:rsid w:val="0079033D"/>
    <w:rsid w:val="00791B2C"/>
    <w:rsid w:val="007924B8"/>
    <w:rsid w:val="00792D6D"/>
    <w:rsid w:val="00793E4E"/>
    <w:rsid w:val="00793F6F"/>
    <w:rsid w:val="00794762"/>
    <w:rsid w:val="00794FCE"/>
    <w:rsid w:val="00796B90"/>
    <w:rsid w:val="00797E3C"/>
    <w:rsid w:val="007A146D"/>
    <w:rsid w:val="007A16CF"/>
    <w:rsid w:val="007A3D6B"/>
    <w:rsid w:val="007A412D"/>
    <w:rsid w:val="007A600B"/>
    <w:rsid w:val="007A6074"/>
    <w:rsid w:val="007A6CFE"/>
    <w:rsid w:val="007A777A"/>
    <w:rsid w:val="007B05E6"/>
    <w:rsid w:val="007B1278"/>
    <w:rsid w:val="007B2490"/>
    <w:rsid w:val="007B2C8C"/>
    <w:rsid w:val="007B34E0"/>
    <w:rsid w:val="007B351F"/>
    <w:rsid w:val="007B4069"/>
    <w:rsid w:val="007B4503"/>
    <w:rsid w:val="007B498E"/>
    <w:rsid w:val="007B54CA"/>
    <w:rsid w:val="007B6745"/>
    <w:rsid w:val="007C03D7"/>
    <w:rsid w:val="007C0845"/>
    <w:rsid w:val="007C0F1C"/>
    <w:rsid w:val="007C119A"/>
    <w:rsid w:val="007C5102"/>
    <w:rsid w:val="007C527B"/>
    <w:rsid w:val="007C5DB9"/>
    <w:rsid w:val="007C7832"/>
    <w:rsid w:val="007C7996"/>
    <w:rsid w:val="007D0762"/>
    <w:rsid w:val="007D0CA9"/>
    <w:rsid w:val="007D13B4"/>
    <w:rsid w:val="007D2C13"/>
    <w:rsid w:val="007D3543"/>
    <w:rsid w:val="007D7B79"/>
    <w:rsid w:val="007E2161"/>
    <w:rsid w:val="007E2FF0"/>
    <w:rsid w:val="007E3894"/>
    <w:rsid w:val="007E5B0A"/>
    <w:rsid w:val="007E5D87"/>
    <w:rsid w:val="007E6A80"/>
    <w:rsid w:val="007E73AC"/>
    <w:rsid w:val="007F0B49"/>
    <w:rsid w:val="007F505E"/>
    <w:rsid w:val="007F57A2"/>
    <w:rsid w:val="007F5A9B"/>
    <w:rsid w:val="007F6038"/>
    <w:rsid w:val="007F6054"/>
    <w:rsid w:val="007F645B"/>
    <w:rsid w:val="007F6FAF"/>
    <w:rsid w:val="0080145F"/>
    <w:rsid w:val="00806390"/>
    <w:rsid w:val="0080673E"/>
    <w:rsid w:val="0081701A"/>
    <w:rsid w:val="00820B2E"/>
    <w:rsid w:val="00821A2E"/>
    <w:rsid w:val="00823F71"/>
    <w:rsid w:val="00826D16"/>
    <w:rsid w:val="00827252"/>
    <w:rsid w:val="00827C4A"/>
    <w:rsid w:val="00831072"/>
    <w:rsid w:val="008334CA"/>
    <w:rsid w:val="00837906"/>
    <w:rsid w:val="008406E5"/>
    <w:rsid w:val="00840BBF"/>
    <w:rsid w:val="008438D9"/>
    <w:rsid w:val="00843DF9"/>
    <w:rsid w:val="00843E31"/>
    <w:rsid w:val="008460E2"/>
    <w:rsid w:val="0085307A"/>
    <w:rsid w:val="008534A6"/>
    <w:rsid w:val="008539C3"/>
    <w:rsid w:val="008550B9"/>
    <w:rsid w:val="00857984"/>
    <w:rsid w:val="00861179"/>
    <w:rsid w:val="00861410"/>
    <w:rsid w:val="00863A48"/>
    <w:rsid w:val="00864109"/>
    <w:rsid w:val="0086451F"/>
    <w:rsid w:val="00866EAB"/>
    <w:rsid w:val="008670FD"/>
    <w:rsid w:val="00870361"/>
    <w:rsid w:val="00871F53"/>
    <w:rsid w:val="00872EBB"/>
    <w:rsid w:val="00873853"/>
    <w:rsid w:val="0087416E"/>
    <w:rsid w:val="00874B97"/>
    <w:rsid w:val="00875D6F"/>
    <w:rsid w:val="00877B54"/>
    <w:rsid w:val="00881266"/>
    <w:rsid w:val="00881306"/>
    <w:rsid w:val="00882971"/>
    <w:rsid w:val="00883023"/>
    <w:rsid w:val="00884BCB"/>
    <w:rsid w:val="00885127"/>
    <w:rsid w:val="00886A8A"/>
    <w:rsid w:val="0088726C"/>
    <w:rsid w:val="00887758"/>
    <w:rsid w:val="008913FE"/>
    <w:rsid w:val="00891588"/>
    <w:rsid w:val="008921B4"/>
    <w:rsid w:val="00892876"/>
    <w:rsid w:val="00893EE0"/>
    <w:rsid w:val="00896C5A"/>
    <w:rsid w:val="0089732C"/>
    <w:rsid w:val="008A06B1"/>
    <w:rsid w:val="008A1CF9"/>
    <w:rsid w:val="008A1DBB"/>
    <w:rsid w:val="008A25CD"/>
    <w:rsid w:val="008A408F"/>
    <w:rsid w:val="008A5755"/>
    <w:rsid w:val="008B057E"/>
    <w:rsid w:val="008B10C3"/>
    <w:rsid w:val="008B1877"/>
    <w:rsid w:val="008B19E0"/>
    <w:rsid w:val="008B4ADB"/>
    <w:rsid w:val="008C5FA9"/>
    <w:rsid w:val="008C6126"/>
    <w:rsid w:val="008D098E"/>
    <w:rsid w:val="008D151F"/>
    <w:rsid w:val="008D1CE4"/>
    <w:rsid w:val="008D1D14"/>
    <w:rsid w:val="008D4BE8"/>
    <w:rsid w:val="008D5D72"/>
    <w:rsid w:val="008D7885"/>
    <w:rsid w:val="008D7F21"/>
    <w:rsid w:val="008E1798"/>
    <w:rsid w:val="008E2D9E"/>
    <w:rsid w:val="008E3B6B"/>
    <w:rsid w:val="008E496E"/>
    <w:rsid w:val="008E4B09"/>
    <w:rsid w:val="008E6619"/>
    <w:rsid w:val="008E7191"/>
    <w:rsid w:val="008F0435"/>
    <w:rsid w:val="008F2917"/>
    <w:rsid w:val="008F2AA8"/>
    <w:rsid w:val="008F4A91"/>
    <w:rsid w:val="008F6867"/>
    <w:rsid w:val="008F6BC9"/>
    <w:rsid w:val="009000E6"/>
    <w:rsid w:val="00901652"/>
    <w:rsid w:val="009051EC"/>
    <w:rsid w:val="00905B69"/>
    <w:rsid w:val="009064C4"/>
    <w:rsid w:val="009067F9"/>
    <w:rsid w:val="00906C6F"/>
    <w:rsid w:val="00907700"/>
    <w:rsid w:val="00907793"/>
    <w:rsid w:val="0091009F"/>
    <w:rsid w:val="0091202F"/>
    <w:rsid w:val="00912502"/>
    <w:rsid w:val="009143F7"/>
    <w:rsid w:val="009148C2"/>
    <w:rsid w:val="0091675D"/>
    <w:rsid w:val="00917041"/>
    <w:rsid w:val="00924018"/>
    <w:rsid w:val="00924195"/>
    <w:rsid w:val="0092734C"/>
    <w:rsid w:val="00927524"/>
    <w:rsid w:val="009307BC"/>
    <w:rsid w:val="00930DB3"/>
    <w:rsid w:val="00931DFE"/>
    <w:rsid w:val="00932536"/>
    <w:rsid w:val="00933106"/>
    <w:rsid w:val="0093316B"/>
    <w:rsid w:val="00935AF5"/>
    <w:rsid w:val="00937EBA"/>
    <w:rsid w:val="00940F65"/>
    <w:rsid w:val="00942D38"/>
    <w:rsid w:val="00946669"/>
    <w:rsid w:val="009471BA"/>
    <w:rsid w:val="00951D80"/>
    <w:rsid w:val="009522A7"/>
    <w:rsid w:val="00953375"/>
    <w:rsid w:val="009541DC"/>
    <w:rsid w:val="009549D5"/>
    <w:rsid w:val="00963667"/>
    <w:rsid w:val="00964019"/>
    <w:rsid w:val="009646C4"/>
    <w:rsid w:val="00964A89"/>
    <w:rsid w:val="00965351"/>
    <w:rsid w:val="009655B4"/>
    <w:rsid w:val="00966381"/>
    <w:rsid w:val="009664C9"/>
    <w:rsid w:val="00966C9A"/>
    <w:rsid w:val="009711E0"/>
    <w:rsid w:val="009717FB"/>
    <w:rsid w:val="00972A98"/>
    <w:rsid w:val="00974B5F"/>
    <w:rsid w:val="00975C3C"/>
    <w:rsid w:val="009765E3"/>
    <w:rsid w:val="00976B9D"/>
    <w:rsid w:val="00976DEC"/>
    <w:rsid w:val="009774B5"/>
    <w:rsid w:val="00977ACE"/>
    <w:rsid w:val="00981729"/>
    <w:rsid w:val="00982AC5"/>
    <w:rsid w:val="00985154"/>
    <w:rsid w:val="00986027"/>
    <w:rsid w:val="009867C6"/>
    <w:rsid w:val="00986D0C"/>
    <w:rsid w:val="00990DFC"/>
    <w:rsid w:val="009912B9"/>
    <w:rsid w:val="009919AE"/>
    <w:rsid w:val="00992B5C"/>
    <w:rsid w:val="00994BB2"/>
    <w:rsid w:val="00996303"/>
    <w:rsid w:val="00996459"/>
    <w:rsid w:val="00996D8E"/>
    <w:rsid w:val="009972D1"/>
    <w:rsid w:val="00997498"/>
    <w:rsid w:val="009978BF"/>
    <w:rsid w:val="00997AED"/>
    <w:rsid w:val="009A00D6"/>
    <w:rsid w:val="009A140C"/>
    <w:rsid w:val="009A16FC"/>
    <w:rsid w:val="009A1C86"/>
    <w:rsid w:val="009A1CCF"/>
    <w:rsid w:val="009A1E2C"/>
    <w:rsid w:val="009A26CF"/>
    <w:rsid w:val="009A3391"/>
    <w:rsid w:val="009A34D3"/>
    <w:rsid w:val="009A4B41"/>
    <w:rsid w:val="009A7354"/>
    <w:rsid w:val="009A7518"/>
    <w:rsid w:val="009A7B4C"/>
    <w:rsid w:val="009A7E43"/>
    <w:rsid w:val="009B04EA"/>
    <w:rsid w:val="009B20DD"/>
    <w:rsid w:val="009B4DFB"/>
    <w:rsid w:val="009B5EF7"/>
    <w:rsid w:val="009B78B2"/>
    <w:rsid w:val="009B7D59"/>
    <w:rsid w:val="009B7EBB"/>
    <w:rsid w:val="009C0721"/>
    <w:rsid w:val="009C0AD6"/>
    <w:rsid w:val="009C3AA5"/>
    <w:rsid w:val="009C42DF"/>
    <w:rsid w:val="009C4EDB"/>
    <w:rsid w:val="009C501A"/>
    <w:rsid w:val="009C5677"/>
    <w:rsid w:val="009C7350"/>
    <w:rsid w:val="009D03ED"/>
    <w:rsid w:val="009D25F3"/>
    <w:rsid w:val="009D27A3"/>
    <w:rsid w:val="009D2EE9"/>
    <w:rsid w:val="009D440A"/>
    <w:rsid w:val="009D59B2"/>
    <w:rsid w:val="009D5D83"/>
    <w:rsid w:val="009D630B"/>
    <w:rsid w:val="009D6A64"/>
    <w:rsid w:val="009D7670"/>
    <w:rsid w:val="009D7997"/>
    <w:rsid w:val="009E1C60"/>
    <w:rsid w:val="009E45C4"/>
    <w:rsid w:val="009E465D"/>
    <w:rsid w:val="009E517C"/>
    <w:rsid w:val="009F141D"/>
    <w:rsid w:val="009F2BD1"/>
    <w:rsid w:val="009F3733"/>
    <w:rsid w:val="009F4CB2"/>
    <w:rsid w:val="009F59B3"/>
    <w:rsid w:val="009F5D90"/>
    <w:rsid w:val="009F685B"/>
    <w:rsid w:val="009F6FBE"/>
    <w:rsid w:val="00A00036"/>
    <w:rsid w:val="00A01AB2"/>
    <w:rsid w:val="00A04695"/>
    <w:rsid w:val="00A05648"/>
    <w:rsid w:val="00A056AE"/>
    <w:rsid w:val="00A05D67"/>
    <w:rsid w:val="00A075B2"/>
    <w:rsid w:val="00A10199"/>
    <w:rsid w:val="00A109CA"/>
    <w:rsid w:val="00A10F90"/>
    <w:rsid w:val="00A112EC"/>
    <w:rsid w:val="00A11A4B"/>
    <w:rsid w:val="00A1248F"/>
    <w:rsid w:val="00A1311E"/>
    <w:rsid w:val="00A13EAC"/>
    <w:rsid w:val="00A17828"/>
    <w:rsid w:val="00A17FF6"/>
    <w:rsid w:val="00A215BB"/>
    <w:rsid w:val="00A22C03"/>
    <w:rsid w:val="00A231DA"/>
    <w:rsid w:val="00A23F2C"/>
    <w:rsid w:val="00A24336"/>
    <w:rsid w:val="00A27933"/>
    <w:rsid w:val="00A27F04"/>
    <w:rsid w:val="00A30C3F"/>
    <w:rsid w:val="00A30C9B"/>
    <w:rsid w:val="00A31431"/>
    <w:rsid w:val="00A31585"/>
    <w:rsid w:val="00A31B14"/>
    <w:rsid w:val="00A31C27"/>
    <w:rsid w:val="00A33357"/>
    <w:rsid w:val="00A33CC0"/>
    <w:rsid w:val="00A34EAC"/>
    <w:rsid w:val="00A34FD7"/>
    <w:rsid w:val="00A368A9"/>
    <w:rsid w:val="00A370A5"/>
    <w:rsid w:val="00A41C99"/>
    <w:rsid w:val="00A423C8"/>
    <w:rsid w:val="00A42CEE"/>
    <w:rsid w:val="00A4773E"/>
    <w:rsid w:val="00A5228D"/>
    <w:rsid w:val="00A53647"/>
    <w:rsid w:val="00A56A6E"/>
    <w:rsid w:val="00A57868"/>
    <w:rsid w:val="00A610B7"/>
    <w:rsid w:val="00A62171"/>
    <w:rsid w:val="00A62BA2"/>
    <w:rsid w:val="00A6419B"/>
    <w:rsid w:val="00A64B4B"/>
    <w:rsid w:val="00A65BE6"/>
    <w:rsid w:val="00A66BA2"/>
    <w:rsid w:val="00A708CB"/>
    <w:rsid w:val="00A710FB"/>
    <w:rsid w:val="00A71FF4"/>
    <w:rsid w:val="00A730F4"/>
    <w:rsid w:val="00A731EB"/>
    <w:rsid w:val="00A73F6D"/>
    <w:rsid w:val="00A74681"/>
    <w:rsid w:val="00A75324"/>
    <w:rsid w:val="00A8158E"/>
    <w:rsid w:val="00A81EDF"/>
    <w:rsid w:val="00A83C61"/>
    <w:rsid w:val="00A84B5C"/>
    <w:rsid w:val="00A9153D"/>
    <w:rsid w:val="00A9192F"/>
    <w:rsid w:val="00A94771"/>
    <w:rsid w:val="00A95120"/>
    <w:rsid w:val="00A95A94"/>
    <w:rsid w:val="00AA2A61"/>
    <w:rsid w:val="00AA4879"/>
    <w:rsid w:val="00AA49D3"/>
    <w:rsid w:val="00AA5B5E"/>
    <w:rsid w:val="00AA69B3"/>
    <w:rsid w:val="00AB162C"/>
    <w:rsid w:val="00AB1DF3"/>
    <w:rsid w:val="00AB2E19"/>
    <w:rsid w:val="00AB48ED"/>
    <w:rsid w:val="00AB6275"/>
    <w:rsid w:val="00AB68F9"/>
    <w:rsid w:val="00AB769A"/>
    <w:rsid w:val="00AB7AC8"/>
    <w:rsid w:val="00AB7EAB"/>
    <w:rsid w:val="00AC04E8"/>
    <w:rsid w:val="00AC1080"/>
    <w:rsid w:val="00AC1B6C"/>
    <w:rsid w:val="00AC3948"/>
    <w:rsid w:val="00AC4960"/>
    <w:rsid w:val="00AD1619"/>
    <w:rsid w:val="00AD3FAF"/>
    <w:rsid w:val="00AD66DB"/>
    <w:rsid w:val="00AD783A"/>
    <w:rsid w:val="00AE04FC"/>
    <w:rsid w:val="00AE101C"/>
    <w:rsid w:val="00AE701B"/>
    <w:rsid w:val="00AE7447"/>
    <w:rsid w:val="00AF1E6E"/>
    <w:rsid w:val="00AF5026"/>
    <w:rsid w:val="00AF51AE"/>
    <w:rsid w:val="00AF5562"/>
    <w:rsid w:val="00AF5C1C"/>
    <w:rsid w:val="00AF7607"/>
    <w:rsid w:val="00B00653"/>
    <w:rsid w:val="00B00A96"/>
    <w:rsid w:val="00B01192"/>
    <w:rsid w:val="00B013B1"/>
    <w:rsid w:val="00B016BA"/>
    <w:rsid w:val="00B0220A"/>
    <w:rsid w:val="00B04035"/>
    <w:rsid w:val="00B06DEF"/>
    <w:rsid w:val="00B07E4A"/>
    <w:rsid w:val="00B1068D"/>
    <w:rsid w:val="00B12E90"/>
    <w:rsid w:val="00B2030F"/>
    <w:rsid w:val="00B211A0"/>
    <w:rsid w:val="00B212D0"/>
    <w:rsid w:val="00B214C6"/>
    <w:rsid w:val="00B224F8"/>
    <w:rsid w:val="00B24CDC"/>
    <w:rsid w:val="00B254FA"/>
    <w:rsid w:val="00B256C6"/>
    <w:rsid w:val="00B25DD5"/>
    <w:rsid w:val="00B3060D"/>
    <w:rsid w:val="00B3090E"/>
    <w:rsid w:val="00B32163"/>
    <w:rsid w:val="00B32778"/>
    <w:rsid w:val="00B3626A"/>
    <w:rsid w:val="00B36318"/>
    <w:rsid w:val="00B4029A"/>
    <w:rsid w:val="00B40514"/>
    <w:rsid w:val="00B40FB1"/>
    <w:rsid w:val="00B449F8"/>
    <w:rsid w:val="00B44D51"/>
    <w:rsid w:val="00B44D5D"/>
    <w:rsid w:val="00B45190"/>
    <w:rsid w:val="00B5007B"/>
    <w:rsid w:val="00B50846"/>
    <w:rsid w:val="00B527A7"/>
    <w:rsid w:val="00B5647E"/>
    <w:rsid w:val="00B5748C"/>
    <w:rsid w:val="00B62482"/>
    <w:rsid w:val="00B644CC"/>
    <w:rsid w:val="00B650CD"/>
    <w:rsid w:val="00B7084E"/>
    <w:rsid w:val="00B710F5"/>
    <w:rsid w:val="00B71D14"/>
    <w:rsid w:val="00B71EA1"/>
    <w:rsid w:val="00B723D7"/>
    <w:rsid w:val="00B7330B"/>
    <w:rsid w:val="00B73903"/>
    <w:rsid w:val="00B73A0B"/>
    <w:rsid w:val="00B76A1C"/>
    <w:rsid w:val="00B76D27"/>
    <w:rsid w:val="00B76E8B"/>
    <w:rsid w:val="00B773F6"/>
    <w:rsid w:val="00B849F3"/>
    <w:rsid w:val="00B8693A"/>
    <w:rsid w:val="00B87023"/>
    <w:rsid w:val="00B87ADA"/>
    <w:rsid w:val="00B900FA"/>
    <w:rsid w:val="00B9156E"/>
    <w:rsid w:val="00B94B59"/>
    <w:rsid w:val="00B94FB0"/>
    <w:rsid w:val="00B96A01"/>
    <w:rsid w:val="00BA0F03"/>
    <w:rsid w:val="00BA1115"/>
    <w:rsid w:val="00BA1EE9"/>
    <w:rsid w:val="00BA4AB2"/>
    <w:rsid w:val="00BA5710"/>
    <w:rsid w:val="00BA5CCA"/>
    <w:rsid w:val="00BA5D31"/>
    <w:rsid w:val="00BA65A1"/>
    <w:rsid w:val="00BA7E47"/>
    <w:rsid w:val="00BB14DC"/>
    <w:rsid w:val="00BC0499"/>
    <w:rsid w:val="00BC07F9"/>
    <w:rsid w:val="00BC41A8"/>
    <w:rsid w:val="00BC536D"/>
    <w:rsid w:val="00BC6A27"/>
    <w:rsid w:val="00BD0326"/>
    <w:rsid w:val="00BD27D5"/>
    <w:rsid w:val="00BD38DF"/>
    <w:rsid w:val="00BD3D5A"/>
    <w:rsid w:val="00BD47DF"/>
    <w:rsid w:val="00BD4F85"/>
    <w:rsid w:val="00BD5E51"/>
    <w:rsid w:val="00BD6698"/>
    <w:rsid w:val="00BD7109"/>
    <w:rsid w:val="00BD737C"/>
    <w:rsid w:val="00BE0970"/>
    <w:rsid w:val="00BE170B"/>
    <w:rsid w:val="00BE2B68"/>
    <w:rsid w:val="00BE3214"/>
    <w:rsid w:val="00BE79A5"/>
    <w:rsid w:val="00BF09A7"/>
    <w:rsid w:val="00BF10F3"/>
    <w:rsid w:val="00BF1E8C"/>
    <w:rsid w:val="00BF2317"/>
    <w:rsid w:val="00BF317A"/>
    <w:rsid w:val="00BF37C3"/>
    <w:rsid w:val="00BF3B3E"/>
    <w:rsid w:val="00BF505C"/>
    <w:rsid w:val="00C011D5"/>
    <w:rsid w:val="00C018E6"/>
    <w:rsid w:val="00C03E2C"/>
    <w:rsid w:val="00C04E9A"/>
    <w:rsid w:val="00C05512"/>
    <w:rsid w:val="00C05D2B"/>
    <w:rsid w:val="00C064B3"/>
    <w:rsid w:val="00C06E93"/>
    <w:rsid w:val="00C07109"/>
    <w:rsid w:val="00C072D1"/>
    <w:rsid w:val="00C11064"/>
    <w:rsid w:val="00C1279F"/>
    <w:rsid w:val="00C15ADC"/>
    <w:rsid w:val="00C15B98"/>
    <w:rsid w:val="00C15DC0"/>
    <w:rsid w:val="00C22346"/>
    <w:rsid w:val="00C228E7"/>
    <w:rsid w:val="00C23827"/>
    <w:rsid w:val="00C23C7A"/>
    <w:rsid w:val="00C24D63"/>
    <w:rsid w:val="00C24E35"/>
    <w:rsid w:val="00C25338"/>
    <w:rsid w:val="00C25EF8"/>
    <w:rsid w:val="00C3038B"/>
    <w:rsid w:val="00C319E0"/>
    <w:rsid w:val="00C31F24"/>
    <w:rsid w:val="00C328CA"/>
    <w:rsid w:val="00C33391"/>
    <w:rsid w:val="00C347F4"/>
    <w:rsid w:val="00C4173B"/>
    <w:rsid w:val="00C429EC"/>
    <w:rsid w:val="00C42B1B"/>
    <w:rsid w:val="00C43FE7"/>
    <w:rsid w:val="00C464EA"/>
    <w:rsid w:val="00C47C85"/>
    <w:rsid w:val="00C521D4"/>
    <w:rsid w:val="00C53E23"/>
    <w:rsid w:val="00C54500"/>
    <w:rsid w:val="00C5468D"/>
    <w:rsid w:val="00C55BD2"/>
    <w:rsid w:val="00C56DCB"/>
    <w:rsid w:val="00C56F86"/>
    <w:rsid w:val="00C57A6F"/>
    <w:rsid w:val="00C57F85"/>
    <w:rsid w:val="00C60BA6"/>
    <w:rsid w:val="00C61D0C"/>
    <w:rsid w:val="00C621CB"/>
    <w:rsid w:val="00C63F52"/>
    <w:rsid w:val="00C65BBC"/>
    <w:rsid w:val="00C66EE7"/>
    <w:rsid w:val="00C70287"/>
    <w:rsid w:val="00C70FE5"/>
    <w:rsid w:val="00C74788"/>
    <w:rsid w:val="00C74859"/>
    <w:rsid w:val="00C765D2"/>
    <w:rsid w:val="00C824B3"/>
    <w:rsid w:val="00C826D2"/>
    <w:rsid w:val="00C85A59"/>
    <w:rsid w:val="00C91368"/>
    <w:rsid w:val="00C91632"/>
    <w:rsid w:val="00C91CC1"/>
    <w:rsid w:val="00C91F13"/>
    <w:rsid w:val="00C948B1"/>
    <w:rsid w:val="00C95B3E"/>
    <w:rsid w:val="00C9617C"/>
    <w:rsid w:val="00C9697C"/>
    <w:rsid w:val="00C9737A"/>
    <w:rsid w:val="00C97DDC"/>
    <w:rsid w:val="00CA315F"/>
    <w:rsid w:val="00CA4AE3"/>
    <w:rsid w:val="00CA692B"/>
    <w:rsid w:val="00CA7966"/>
    <w:rsid w:val="00CA7DB2"/>
    <w:rsid w:val="00CB1F6C"/>
    <w:rsid w:val="00CB2556"/>
    <w:rsid w:val="00CB3C8F"/>
    <w:rsid w:val="00CB4997"/>
    <w:rsid w:val="00CB5862"/>
    <w:rsid w:val="00CB7405"/>
    <w:rsid w:val="00CB7AA1"/>
    <w:rsid w:val="00CC03B2"/>
    <w:rsid w:val="00CC06AB"/>
    <w:rsid w:val="00CC11F4"/>
    <w:rsid w:val="00CC14BC"/>
    <w:rsid w:val="00CC46A0"/>
    <w:rsid w:val="00CC613F"/>
    <w:rsid w:val="00CC67DF"/>
    <w:rsid w:val="00CC7F39"/>
    <w:rsid w:val="00CD2799"/>
    <w:rsid w:val="00CD47A6"/>
    <w:rsid w:val="00CD4874"/>
    <w:rsid w:val="00CD688C"/>
    <w:rsid w:val="00CE28C6"/>
    <w:rsid w:val="00CE38A7"/>
    <w:rsid w:val="00CE4ADD"/>
    <w:rsid w:val="00CE55B9"/>
    <w:rsid w:val="00CE59CE"/>
    <w:rsid w:val="00CE68E3"/>
    <w:rsid w:val="00CE76FF"/>
    <w:rsid w:val="00CF0346"/>
    <w:rsid w:val="00CF1157"/>
    <w:rsid w:val="00CF2E89"/>
    <w:rsid w:val="00CF33D4"/>
    <w:rsid w:val="00CF345A"/>
    <w:rsid w:val="00CF3CAC"/>
    <w:rsid w:val="00CF6ED5"/>
    <w:rsid w:val="00D05AD0"/>
    <w:rsid w:val="00D17258"/>
    <w:rsid w:val="00D21882"/>
    <w:rsid w:val="00D22534"/>
    <w:rsid w:val="00D2387D"/>
    <w:rsid w:val="00D2457D"/>
    <w:rsid w:val="00D26ED4"/>
    <w:rsid w:val="00D277D5"/>
    <w:rsid w:val="00D30A87"/>
    <w:rsid w:val="00D3169F"/>
    <w:rsid w:val="00D31BC1"/>
    <w:rsid w:val="00D32683"/>
    <w:rsid w:val="00D34B10"/>
    <w:rsid w:val="00D35A5D"/>
    <w:rsid w:val="00D4216C"/>
    <w:rsid w:val="00D43309"/>
    <w:rsid w:val="00D455CB"/>
    <w:rsid w:val="00D461FB"/>
    <w:rsid w:val="00D4623A"/>
    <w:rsid w:val="00D4652C"/>
    <w:rsid w:val="00D4762D"/>
    <w:rsid w:val="00D52122"/>
    <w:rsid w:val="00D54AE8"/>
    <w:rsid w:val="00D55C30"/>
    <w:rsid w:val="00D5626A"/>
    <w:rsid w:val="00D57E80"/>
    <w:rsid w:val="00D60FB7"/>
    <w:rsid w:val="00D62266"/>
    <w:rsid w:val="00D636B3"/>
    <w:rsid w:val="00D6419B"/>
    <w:rsid w:val="00D641E4"/>
    <w:rsid w:val="00D723B8"/>
    <w:rsid w:val="00D72B2A"/>
    <w:rsid w:val="00D739DE"/>
    <w:rsid w:val="00D763D3"/>
    <w:rsid w:val="00D76E89"/>
    <w:rsid w:val="00D80C95"/>
    <w:rsid w:val="00D822FC"/>
    <w:rsid w:val="00D83262"/>
    <w:rsid w:val="00D83CB2"/>
    <w:rsid w:val="00D841A2"/>
    <w:rsid w:val="00D857EB"/>
    <w:rsid w:val="00D85F0A"/>
    <w:rsid w:val="00D8629A"/>
    <w:rsid w:val="00D86618"/>
    <w:rsid w:val="00D91AA4"/>
    <w:rsid w:val="00D91FD1"/>
    <w:rsid w:val="00D9263F"/>
    <w:rsid w:val="00D92C63"/>
    <w:rsid w:val="00D932D9"/>
    <w:rsid w:val="00D94EC8"/>
    <w:rsid w:val="00D9642A"/>
    <w:rsid w:val="00D9729E"/>
    <w:rsid w:val="00DA5061"/>
    <w:rsid w:val="00DA540D"/>
    <w:rsid w:val="00DA5BEC"/>
    <w:rsid w:val="00DA610C"/>
    <w:rsid w:val="00DA7390"/>
    <w:rsid w:val="00DB0366"/>
    <w:rsid w:val="00DB2935"/>
    <w:rsid w:val="00DB2BAB"/>
    <w:rsid w:val="00DB3165"/>
    <w:rsid w:val="00DB600D"/>
    <w:rsid w:val="00DB6EB2"/>
    <w:rsid w:val="00DB7E33"/>
    <w:rsid w:val="00DC398F"/>
    <w:rsid w:val="00DC40B4"/>
    <w:rsid w:val="00DC506C"/>
    <w:rsid w:val="00DC65D8"/>
    <w:rsid w:val="00DD1397"/>
    <w:rsid w:val="00DD1560"/>
    <w:rsid w:val="00DD35CF"/>
    <w:rsid w:val="00DD43AD"/>
    <w:rsid w:val="00DD63D1"/>
    <w:rsid w:val="00DD685B"/>
    <w:rsid w:val="00DD6B08"/>
    <w:rsid w:val="00DE09CE"/>
    <w:rsid w:val="00DE17D5"/>
    <w:rsid w:val="00DE184B"/>
    <w:rsid w:val="00DE3B33"/>
    <w:rsid w:val="00DE414B"/>
    <w:rsid w:val="00DE495E"/>
    <w:rsid w:val="00DE53DA"/>
    <w:rsid w:val="00DE5996"/>
    <w:rsid w:val="00DF2C4F"/>
    <w:rsid w:val="00DF36F5"/>
    <w:rsid w:val="00DF3960"/>
    <w:rsid w:val="00DF4E68"/>
    <w:rsid w:val="00DF516C"/>
    <w:rsid w:val="00DF5BA9"/>
    <w:rsid w:val="00DF65CE"/>
    <w:rsid w:val="00DF703C"/>
    <w:rsid w:val="00DF79EB"/>
    <w:rsid w:val="00DF7A72"/>
    <w:rsid w:val="00DF7AE4"/>
    <w:rsid w:val="00E003D1"/>
    <w:rsid w:val="00E0368B"/>
    <w:rsid w:val="00E06023"/>
    <w:rsid w:val="00E06146"/>
    <w:rsid w:val="00E065F6"/>
    <w:rsid w:val="00E06A97"/>
    <w:rsid w:val="00E07CB5"/>
    <w:rsid w:val="00E11075"/>
    <w:rsid w:val="00E127D5"/>
    <w:rsid w:val="00E14789"/>
    <w:rsid w:val="00E14E48"/>
    <w:rsid w:val="00E21E22"/>
    <w:rsid w:val="00E23229"/>
    <w:rsid w:val="00E251C0"/>
    <w:rsid w:val="00E26BBE"/>
    <w:rsid w:val="00E30A60"/>
    <w:rsid w:val="00E321D7"/>
    <w:rsid w:val="00E34350"/>
    <w:rsid w:val="00E34C02"/>
    <w:rsid w:val="00E37DEC"/>
    <w:rsid w:val="00E401B9"/>
    <w:rsid w:val="00E4136B"/>
    <w:rsid w:val="00E42C31"/>
    <w:rsid w:val="00E45665"/>
    <w:rsid w:val="00E456E1"/>
    <w:rsid w:val="00E50861"/>
    <w:rsid w:val="00E50BF0"/>
    <w:rsid w:val="00E518AB"/>
    <w:rsid w:val="00E55A65"/>
    <w:rsid w:val="00E56A6A"/>
    <w:rsid w:val="00E56EA3"/>
    <w:rsid w:val="00E6218D"/>
    <w:rsid w:val="00E6265B"/>
    <w:rsid w:val="00E63A5C"/>
    <w:rsid w:val="00E64D89"/>
    <w:rsid w:val="00E65883"/>
    <w:rsid w:val="00E66BF7"/>
    <w:rsid w:val="00E70256"/>
    <w:rsid w:val="00E70AFF"/>
    <w:rsid w:val="00E73E6E"/>
    <w:rsid w:val="00E750C6"/>
    <w:rsid w:val="00E766B0"/>
    <w:rsid w:val="00E76A7A"/>
    <w:rsid w:val="00E814C5"/>
    <w:rsid w:val="00E825F0"/>
    <w:rsid w:val="00E84222"/>
    <w:rsid w:val="00E8487D"/>
    <w:rsid w:val="00E84955"/>
    <w:rsid w:val="00E855DA"/>
    <w:rsid w:val="00E86299"/>
    <w:rsid w:val="00E8676F"/>
    <w:rsid w:val="00E871D7"/>
    <w:rsid w:val="00E902AD"/>
    <w:rsid w:val="00E90BAB"/>
    <w:rsid w:val="00E90FC1"/>
    <w:rsid w:val="00E910AA"/>
    <w:rsid w:val="00E913B7"/>
    <w:rsid w:val="00E928A3"/>
    <w:rsid w:val="00E935CA"/>
    <w:rsid w:val="00E9363D"/>
    <w:rsid w:val="00E95352"/>
    <w:rsid w:val="00E97A9A"/>
    <w:rsid w:val="00E97C3C"/>
    <w:rsid w:val="00EA2C1E"/>
    <w:rsid w:val="00EA38D7"/>
    <w:rsid w:val="00EA3ACB"/>
    <w:rsid w:val="00EA689A"/>
    <w:rsid w:val="00EB0136"/>
    <w:rsid w:val="00EB083A"/>
    <w:rsid w:val="00EB21EA"/>
    <w:rsid w:val="00EB4AF8"/>
    <w:rsid w:val="00EB4D0D"/>
    <w:rsid w:val="00EB526B"/>
    <w:rsid w:val="00EB543A"/>
    <w:rsid w:val="00EC11B1"/>
    <w:rsid w:val="00EC5BB6"/>
    <w:rsid w:val="00EC68DB"/>
    <w:rsid w:val="00EC72BF"/>
    <w:rsid w:val="00ED003A"/>
    <w:rsid w:val="00ED0263"/>
    <w:rsid w:val="00ED27EB"/>
    <w:rsid w:val="00ED3FF1"/>
    <w:rsid w:val="00ED6575"/>
    <w:rsid w:val="00EE1C07"/>
    <w:rsid w:val="00EE2AA8"/>
    <w:rsid w:val="00EE301F"/>
    <w:rsid w:val="00EE4517"/>
    <w:rsid w:val="00EE4830"/>
    <w:rsid w:val="00EE5199"/>
    <w:rsid w:val="00EE5A6B"/>
    <w:rsid w:val="00EE7252"/>
    <w:rsid w:val="00EF5209"/>
    <w:rsid w:val="00EF56CA"/>
    <w:rsid w:val="00F00D95"/>
    <w:rsid w:val="00F02349"/>
    <w:rsid w:val="00F10771"/>
    <w:rsid w:val="00F13261"/>
    <w:rsid w:val="00F13829"/>
    <w:rsid w:val="00F13C64"/>
    <w:rsid w:val="00F1559A"/>
    <w:rsid w:val="00F15743"/>
    <w:rsid w:val="00F1659D"/>
    <w:rsid w:val="00F17C16"/>
    <w:rsid w:val="00F201E5"/>
    <w:rsid w:val="00F201F6"/>
    <w:rsid w:val="00F21559"/>
    <w:rsid w:val="00F21B59"/>
    <w:rsid w:val="00F23951"/>
    <w:rsid w:val="00F23E04"/>
    <w:rsid w:val="00F23FEC"/>
    <w:rsid w:val="00F241E9"/>
    <w:rsid w:val="00F24825"/>
    <w:rsid w:val="00F259C8"/>
    <w:rsid w:val="00F274F2"/>
    <w:rsid w:val="00F3070C"/>
    <w:rsid w:val="00F3085E"/>
    <w:rsid w:val="00F30B77"/>
    <w:rsid w:val="00F316E9"/>
    <w:rsid w:val="00F33394"/>
    <w:rsid w:val="00F3624A"/>
    <w:rsid w:val="00F409AC"/>
    <w:rsid w:val="00F431BC"/>
    <w:rsid w:val="00F47A17"/>
    <w:rsid w:val="00F47EB9"/>
    <w:rsid w:val="00F51801"/>
    <w:rsid w:val="00F51B66"/>
    <w:rsid w:val="00F52961"/>
    <w:rsid w:val="00F54A67"/>
    <w:rsid w:val="00F55F0E"/>
    <w:rsid w:val="00F56963"/>
    <w:rsid w:val="00F578D5"/>
    <w:rsid w:val="00F61C7E"/>
    <w:rsid w:val="00F639A3"/>
    <w:rsid w:val="00F64B1F"/>
    <w:rsid w:val="00F65C9B"/>
    <w:rsid w:val="00F667EC"/>
    <w:rsid w:val="00F67BAE"/>
    <w:rsid w:val="00F7115E"/>
    <w:rsid w:val="00F72389"/>
    <w:rsid w:val="00F7245D"/>
    <w:rsid w:val="00F72491"/>
    <w:rsid w:val="00F72D09"/>
    <w:rsid w:val="00F7318C"/>
    <w:rsid w:val="00F746E8"/>
    <w:rsid w:val="00F75849"/>
    <w:rsid w:val="00F769BC"/>
    <w:rsid w:val="00F772B4"/>
    <w:rsid w:val="00F803DD"/>
    <w:rsid w:val="00F81769"/>
    <w:rsid w:val="00F822FA"/>
    <w:rsid w:val="00F83A84"/>
    <w:rsid w:val="00F8546B"/>
    <w:rsid w:val="00F859D0"/>
    <w:rsid w:val="00F85EA3"/>
    <w:rsid w:val="00F86082"/>
    <w:rsid w:val="00F9086C"/>
    <w:rsid w:val="00F9209B"/>
    <w:rsid w:val="00F920B1"/>
    <w:rsid w:val="00F93036"/>
    <w:rsid w:val="00F93205"/>
    <w:rsid w:val="00F936C9"/>
    <w:rsid w:val="00F93792"/>
    <w:rsid w:val="00F93FBD"/>
    <w:rsid w:val="00F9514B"/>
    <w:rsid w:val="00F95C9D"/>
    <w:rsid w:val="00F960DE"/>
    <w:rsid w:val="00F96148"/>
    <w:rsid w:val="00F96D9F"/>
    <w:rsid w:val="00F97A12"/>
    <w:rsid w:val="00F97C43"/>
    <w:rsid w:val="00FA0BEE"/>
    <w:rsid w:val="00FA4C66"/>
    <w:rsid w:val="00FA7DB4"/>
    <w:rsid w:val="00FB1609"/>
    <w:rsid w:val="00FB2E24"/>
    <w:rsid w:val="00FB3527"/>
    <w:rsid w:val="00FB725B"/>
    <w:rsid w:val="00FC0107"/>
    <w:rsid w:val="00FC2439"/>
    <w:rsid w:val="00FC3E5B"/>
    <w:rsid w:val="00FC45AD"/>
    <w:rsid w:val="00FC591A"/>
    <w:rsid w:val="00FC5AB2"/>
    <w:rsid w:val="00FC5B8F"/>
    <w:rsid w:val="00FC6289"/>
    <w:rsid w:val="00FC643C"/>
    <w:rsid w:val="00FC7602"/>
    <w:rsid w:val="00FC7C87"/>
    <w:rsid w:val="00FD1757"/>
    <w:rsid w:val="00FD197B"/>
    <w:rsid w:val="00FD1D22"/>
    <w:rsid w:val="00FD30DF"/>
    <w:rsid w:val="00FD6795"/>
    <w:rsid w:val="00FD7B95"/>
    <w:rsid w:val="00FE08A4"/>
    <w:rsid w:val="00FE18AA"/>
    <w:rsid w:val="00FE235E"/>
    <w:rsid w:val="00FE368A"/>
    <w:rsid w:val="00FE557B"/>
    <w:rsid w:val="00FF1BBD"/>
    <w:rsid w:val="00FF2644"/>
    <w:rsid w:val="00FF4909"/>
    <w:rsid w:val="00FF672F"/>
    <w:rsid w:val="00FF6B8A"/>
  </w:rsids>
  <m:mathPr>
    <m:mathFont m:val="Cambria Math"/>
    <m:brkBin m:val="before"/>
    <m:brkBinSub m:val="--"/>
    <m:smallFrac m:val="off"/>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4AA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webSettings.xml><?xml version="1.0" encoding="utf-8"?>
<w:webSettings xmlns:r="http://schemas.openxmlformats.org/officeDocument/2006/relationships" xmlns:w="http://schemas.openxmlformats.org/wordprocessingml/2006/main">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6/09/relationships/commentsIds" Target="commentsIds.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3E8D95B-434A-424D-81FD-DE8119DBC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22</Pages>
  <Words>33192</Words>
  <Characters>189196</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221945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mhasoba</cp:lastModifiedBy>
  <cp:revision>1165</cp:revision>
  <dcterms:created xsi:type="dcterms:W3CDTF">2018-05-16T16:38:00Z</dcterms:created>
  <dcterms:modified xsi:type="dcterms:W3CDTF">2018-05-21T14:15:00Z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