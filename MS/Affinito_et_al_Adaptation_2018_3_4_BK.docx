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6AB513" w14:textId="77777777" w:rsidR="00416353" w:rsidRPr="00CB5862" w:rsidRDefault="002E435D" w:rsidP="002E435D">
      <w:pPr>
        <w:spacing w:line="360" w:lineRule="auto"/>
        <w:jc w:val="both"/>
        <w:rPr>
          <w:sz w:val="44"/>
          <w:szCs w:val="44"/>
          <w:lang w:val="en-GB"/>
        </w:rPr>
      </w:pPr>
      <w:proofErr w:type="gramStart"/>
      <w:r>
        <w:rPr>
          <w:sz w:val="44"/>
          <w:szCs w:val="44"/>
          <w:lang w:val="en-GB"/>
        </w:rPr>
        <w:t>Predicting predator search rates from metabolic rates; a bottom-up modelling approach.</w:t>
      </w:r>
      <w:proofErr w:type="gramEnd"/>
    </w:p>
    <w:p w14:paraId="28B1741E" w14:textId="77777777" w:rsidR="00416353" w:rsidRPr="003B2661" w:rsidRDefault="00416353" w:rsidP="00997AED">
      <w:pPr>
        <w:jc w:val="both"/>
        <w:rPr>
          <w:sz w:val="22"/>
          <w:szCs w:val="22"/>
          <w:lang w:val="en-GB"/>
        </w:rPr>
      </w:pPr>
      <w:r w:rsidRPr="003B2661">
        <w:rPr>
          <w:sz w:val="32"/>
          <w:szCs w:val="32"/>
          <w:lang w:val="en-GB"/>
        </w:rPr>
        <w:t>Flavio Affinito</w:t>
      </w:r>
      <w:r w:rsidRPr="003B2661">
        <w:rPr>
          <w:position w:val="10"/>
          <w:sz w:val="22"/>
          <w:szCs w:val="22"/>
          <w:lang w:val="en-GB"/>
        </w:rPr>
        <w:t>1</w:t>
      </w:r>
      <w:r w:rsidRPr="003B2661">
        <w:rPr>
          <w:sz w:val="32"/>
          <w:szCs w:val="32"/>
          <w:lang w:val="en-GB"/>
        </w:rPr>
        <w:t>,</w:t>
      </w:r>
      <w:r w:rsidR="004421CC" w:rsidRPr="003B2661">
        <w:rPr>
          <w:sz w:val="32"/>
          <w:szCs w:val="32"/>
          <w:lang w:val="en-GB"/>
        </w:rPr>
        <w:t xml:space="preserve"> </w:t>
      </w:r>
      <w:r w:rsidRPr="003B2661">
        <w:rPr>
          <w:sz w:val="32"/>
          <w:szCs w:val="32"/>
          <w:lang w:val="en-GB"/>
        </w:rPr>
        <w:t>Miguel Matias</w:t>
      </w:r>
      <w:r w:rsidRPr="003B2661">
        <w:rPr>
          <w:position w:val="10"/>
          <w:sz w:val="22"/>
          <w:szCs w:val="22"/>
          <w:lang w:val="en-GB"/>
        </w:rPr>
        <w:t>2</w:t>
      </w:r>
      <w:r w:rsidRPr="003B2661">
        <w:rPr>
          <w:sz w:val="32"/>
          <w:szCs w:val="32"/>
          <w:lang w:val="en-GB"/>
        </w:rPr>
        <w:t>,</w:t>
      </w:r>
      <w:r w:rsidR="004421CC" w:rsidRPr="003B2661">
        <w:rPr>
          <w:sz w:val="32"/>
          <w:szCs w:val="32"/>
          <w:lang w:val="en-GB"/>
        </w:rPr>
        <w:t xml:space="preserve"> </w:t>
      </w:r>
      <w:proofErr w:type="spellStart"/>
      <w:r w:rsidRPr="003B2661">
        <w:rPr>
          <w:sz w:val="32"/>
          <w:szCs w:val="32"/>
          <w:lang w:val="en-GB"/>
        </w:rPr>
        <w:t>Samraat</w:t>
      </w:r>
      <w:proofErr w:type="spellEnd"/>
      <w:r w:rsidRPr="003B2661">
        <w:rPr>
          <w:sz w:val="32"/>
          <w:szCs w:val="32"/>
          <w:lang w:val="en-GB"/>
        </w:rPr>
        <w:t xml:space="preserve"> </w:t>
      </w:r>
      <w:proofErr w:type="spellStart"/>
      <w:r w:rsidRPr="003B2661">
        <w:rPr>
          <w:sz w:val="32"/>
          <w:szCs w:val="32"/>
          <w:lang w:val="en-GB"/>
        </w:rPr>
        <w:t>Pawar</w:t>
      </w:r>
      <w:proofErr w:type="spellEnd"/>
      <w:r w:rsidRPr="003B2661">
        <w:rPr>
          <w:position w:val="10"/>
          <w:sz w:val="22"/>
          <w:szCs w:val="22"/>
          <w:lang w:val="en-GB"/>
        </w:rPr>
        <w:t>1</w:t>
      </w:r>
      <w:r w:rsidR="007C527B" w:rsidRPr="003B2661">
        <w:rPr>
          <w:sz w:val="32"/>
          <w:szCs w:val="32"/>
          <w:lang w:val="en-GB"/>
        </w:rPr>
        <w:t xml:space="preserve"> and</w:t>
      </w:r>
      <w:r w:rsidR="004421CC" w:rsidRPr="003B2661">
        <w:rPr>
          <w:sz w:val="32"/>
          <w:szCs w:val="32"/>
          <w:lang w:val="en-GB"/>
        </w:rPr>
        <w:t xml:space="preserve"> </w:t>
      </w:r>
      <w:r w:rsidRPr="003B2661">
        <w:rPr>
          <w:sz w:val="32"/>
          <w:szCs w:val="32"/>
          <w:lang w:val="en-GB"/>
        </w:rPr>
        <w:t xml:space="preserve">Rebecca </w:t>
      </w:r>
      <w:r w:rsidR="002672EF" w:rsidRPr="003B2661">
        <w:rPr>
          <w:sz w:val="32"/>
          <w:szCs w:val="32"/>
          <w:lang w:val="en-GB"/>
        </w:rPr>
        <w:t>L.</w:t>
      </w:r>
      <w:ins w:id="0" w:author="Becca Kordas" w:date="2018-01-17T11:52:00Z">
        <w:r w:rsidR="002672EF" w:rsidRPr="003B2661">
          <w:rPr>
            <w:sz w:val="32"/>
            <w:szCs w:val="32"/>
            <w:lang w:val="en-GB"/>
          </w:rPr>
          <w:t xml:space="preserve"> </w:t>
        </w:r>
      </w:ins>
      <w:proofErr w:type="spellStart"/>
      <w:r w:rsidRPr="003B2661">
        <w:rPr>
          <w:sz w:val="32"/>
          <w:szCs w:val="32"/>
          <w:lang w:val="en-GB"/>
        </w:rPr>
        <w:t>Kordas</w:t>
      </w:r>
      <w:proofErr w:type="spellEnd"/>
      <w:r w:rsidRPr="003B2661">
        <w:rPr>
          <w:position w:val="10"/>
          <w:sz w:val="22"/>
          <w:szCs w:val="22"/>
          <w:lang w:val="en-GB"/>
        </w:rPr>
        <w:t>1</w:t>
      </w:r>
      <w:r w:rsidRPr="003B2661">
        <w:rPr>
          <w:sz w:val="22"/>
          <w:szCs w:val="22"/>
          <w:lang w:val="en-GB"/>
        </w:rPr>
        <w:t> </w:t>
      </w:r>
    </w:p>
    <w:p w14:paraId="3AC0710D" w14:textId="77777777" w:rsidR="00416353" w:rsidRPr="003B2661" w:rsidRDefault="00416353" w:rsidP="00997AED">
      <w:pPr>
        <w:jc w:val="both"/>
        <w:rPr>
          <w:lang w:val="en-GB"/>
        </w:rPr>
      </w:pPr>
      <w:r w:rsidRPr="003B2661">
        <w:rPr>
          <w:sz w:val="26"/>
          <w:szCs w:val="26"/>
          <w:lang w:val="en-GB"/>
        </w:rPr>
        <w:t xml:space="preserve">1. Department of Life Sciences, Imperial College London, </w:t>
      </w:r>
      <w:proofErr w:type="spellStart"/>
      <w:r w:rsidRPr="003B2661">
        <w:rPr>
          <w:sz w:val="26"/>
          <w:szCs w:val="26"/>
          <w:lang w:val="en-GB"/>
        </w:rPr>
        <w:t>Silwood</w:t>
      </w:r>
      <w:proofErr w:type="spellEnd"/>
      <w:r w:rsidRPr="003B2661">
        <w:rPr>
          <w:sz w:val="26"/>
          <w:szCs w:val="26"/>
          <w:lang w:val="en-GB"/>
        </w:rPr>
        <w:t xml:space="preserve"> Park Buckhurst Road, SL5 7PY, Ascot UK</w:t>
      </w:r>
    </w:p>
    <w:p w14:paraId="03BDC483" w14:textId="77777777" w:rsidR="00416353" w:rsidRPr="003B2661" w:rsidRDefault="00416353" w:rsidP="00997AED">
      <w:pPr>
        <w:jc w:val="both"/>
        <w:rPr>
          <w:lang w:val="en-GB"/>
        </w:rPr>
      </w:pPr>
      <w:r w:rsidRPr="003B2661">
        <w:rPr>
          <w:sz w:val="26"/>
          <w:szCs w:val="26"/>
          <w:lang w:val="en-GB"/>
        </w:rPr>
        <w:t xml:space="preserve">2. </w:t>
      </w:r>
      <w:proofErr w:type="spellStart"/>
      <w:r w:rsidRPr="003B2661">
        <w:rPr>
          <w:sz w:val="26"/>
          <w:szCs w:val="26"/>
          <w:lang w:val="en-GB"/>
        </w:rPr>
        <w:t>Museo</w:t>
      </w:r>
      <w:proofErr w:type="spellEnd"/>
      <w:r w:rsidRPr="003B2661">
        <w:rPr>
          <w:sz w:val="26"/>
          <w:szCs w:val="26"/>
          <w:lang w:val="en-GB"/>
        </w:rPr>
        <w:t xml:space="preserve"> </w:t>
      </w:r>
      <w:proofErr w:type="spellStart"/>
      <w:r w:rsidRPr="003B2661">
        <w:rPr>
          <w:sz w:val="26"/>
          <w:szCs w:val="26"/>
          <w:lang w:val="en-GB"/>
        </w:rPr>
        <w:t>Nacional</w:t>
      </w:r>
      <w:proofErr w:type="spellEnd"/>
      <w:r w:rsidRPr="003B2661">
        <w:rPr>
          <w:sz w:val="26"/>
          <w:szCs w:val="26"/>
          <w:lang w:val="en-GB"/>
        </w:rPr>
        <w:t xml:space="preserve"> de </w:t>
      </w:r>
      <w:proofErr w:type="spellStart"/>
      <w:r w:rsidRPr="003B2661">
        <w:rPr>
          <w:sz w:val="26"/>
          <w:szCs w:val="26"/>
          <w:lang w:val="en-GB"/>
        </w:rPr>
        <w:t>Ciencias</w:t>
      </w:r>
      <w:proofErr w:type="spellEnd"/>
      <w:r w:rsidRPr="003B2661">
        <w:rPr>
          <w:sz w:val="26"/>
          <w:szCs w:val="26"/>
          <w:lang w:val="en-GB"/>
        </w:rPr>
        <w:t xml:space="preserve"> </w:t>
      </w:r>
      <w:proofErr w:type="spellStart"/>
      <w:r w:rsidRPr="003B2661">
        <w:rPr>
          <w:sz w:val="26"/>
          <w:szCs w:val="26"/>
          <w:lang w:val="en-GB"/>
        </w:rPr>
        <w:t>Naturales</w:t>
      </w:r>
      <w:proofErr w:type="spellEnd"/>
      <w:r w:rsidRPr="003B2661">
        <w:rPr>
          <w:sz w:val="26"/>
          <w:szCs w:val="26"/>
          <w:lang w:val="en-GB"/>
        </w:rPr>
        <w:t xml:space="preserve"> (CSIC), Madrid, 28006, Spain</w:t>
      </w:r>
    </w:p>
    <w:p w14:paraId="22287F54" w14:textId="77777777" w:rsidR="00416353" w:rsidRPr="003B2661" w:rsidRDefault="00416353" w:rsidP="00997AED">
      <w:pPr>
        <w:jc w:val="both"/>
        <w:rPr>
          <w:lang w:val="en-GB"/>
        </w:rPr>
      </w:pPr>
    </w:p>
    <w:p w14:paraId="06A973AA" w14:textId="77777777" w:rsidR="00416353" w:rsidRPr="003B2661" w:rsidRDefault="00416353" w:rsidP="00997AED">
      <w:pPr>
        <w:jc w:val="both"/>
        <w:rPr>
          <w:lang w:val="en-GB"/>
        </w:rPr>
      </w:pPr>
    </w:p>
    <w:p w14:paraId="2DC6F270" w14:textId="77777777" w:rsidR="00416353" w:rsidRPr="003B2661" w:rsidRDefault="002672EF" w:rsidP="00997AED">
      <w:pPr>
        <w:jc w:val="both"/>
        <w:rPr>
          <w:lang w:val="en-GB"/>
        </w:rPr>
      </w:pPr>
      <w:r w:rsidRPr="003B2661">
        <w:rPr>
          <w:lang w:val="en-GB"/>
        </w:rPr>
        <w:t>Formatted for Functional Ecology</w:t>
      </w:r>
    </w:p>
    <w:p w14:paraId="444F7693" w14:textId="726FF2F0" w:rsidR="002672EF" w:rsidRPr="003B2661" w:rsidRDefault="00A9153D" w:rsidP="00997AED">
      <w:pPr>
        <w:jc w:val="both"/>
        <w:rPr>
          <w:lang w:val="en-GB"/>
        </w:rPr>
      </w:pPr>
      <w:proofErr w:type="gramStart"/>
      <w:r>
        <w:rPr>
          <w:lang w:val="en-GB"/>
        </w:rPr>
        <w:t>Title</w:t>
      </w:r>
      <w:r w:rsidR="002672EF" w:rsidRPr="003B2661">
        <w:rPr>
          <w:lang w:val="en-GB"/>
        </w:rPr>
        <w:t xml:space="preserve">: currently </w:t>
      </w:r>
      <w:r w:rsidR="00127329">
        <w:rPr>
          <w:lang w:val="en-GB"/>
        </w:rPr>
        <w:t>6629</w:t>
      </w:r>
      <w:r w:rsidR="002672EF" w:rsidRPr="003B2661">
        <w:rPr>
          <w:lang w:val="en-GB"/>
        </w:rPr>
        <w:t xml:space="preserve"> </w:t>
      </w:r>
      <w:r w:rsidR="00091D3C" w:rsidRPr="003B2661">
        <w:rPr>
          <w:lang w:val="en-GB"/>
        </w:rPr>
        <w:t>words (</w:t>
      </w:r>
      <w:r w:rsidR="00EE1C07">
        <w:rPr>
          <w:lang w:val="en-GB"/>
        </w:rPr>
        <w:t>in</w:t>
      </w:r>
      <w:r w:rsidR="00091D3C" w:rsidRPr="003B2661">
        <w:rPr>
          <w:lang w:val="en-GB"/>
        </w:rPr>
        <w:t xml:space="preserve">cluding references) </w:t>
      </w:r>
      <w:r w:rsidR="002672EF" w:rsidRPr="003B2661">
        <w:rPr>
          <w:lang w:val="en-GB"/>
        </w:rPr>
        <w:t xml:space="preserve">/ </w:t>
      </w:r>
      <w:r w:rsidR="00091D3C" w:rsidRPr="003B2661">
        <w:rPr>
          <w:lang w:val="en-GB"/>
        </w:rPr>
        <w:t>7500</w:t>
      </w:r>
      <w:r w:rsidR="002672EF" w:rsidRPr="003B2661">
        <w:rPr>
          <w:lang w:val="en-GB"/>
        </w:rPr>
        <w:t xml:space="preserve"> max.</w:t>
      </w:r>
      <w:proofErr w:type="gramEnd"/>
    </w:p>
    <w:p w14:paraId="3784AE9C" w14:textId="5D7EECAB" w:rsidR="002672EF" w:rsidRPr="003B2661" w:rsidRDefault="00A9153D" w:rsidP="00997AED">
      <w:pPr>
        <w:jc w:val="both"/>
        <w:rPr>
          <w:lang w:val="en-GB"/>
        </w:rPr>
      </w:pPr>
      <w:r>
        <w:rPr>
          <w:lang w:val="en-GB"/>
        </w:rPr>
        <w:t>Abstract</w:t>
      </w:r>
      <w:r w:rsidR="002672EF" w:rsidRPr="003B2661">
        <w:rPr>
          <w:lang w:val="en-GB"/>
        </w:rPr>
        <w:t xml:space="preserve">: </w:t>
      </w:r>
      <w:r w:rsidR="00127329">
        <w:rPr>
          <w:lang w:val="en-GB"/>
        </w:rPr>
        <w:t>currently 277</w:t>
      </w:r>
      <w:r w:rsidR="002672EF" w:rsidRPr="003B2661">
        <w:rPr>
          <w:lang w:val="en-GB"/>
        </w:rPr>
        <w:t xml:space="preserve"> words / </w:t>
      </w:r>
      <w:r w:rsidR="00091D3C" w:rsidRPr="003B2661">
        <w:rPr>
          <w:lang w:val="en-GB"/>
        </w:rPr>
        <w:t>350</w:t>
      </w:r>
      <w:r w:rsidR="002672EF" w:rsidRPr="003B2661">
        <w:rPr>
          <w:lang w:val="en-GB"/>
        </w:rPr>
        <w:t xml:space="preserve"> max.</w:t>
      </w:r>
    </w:p>
    <w:p w14:paraId="782B5BE7" w14:textId="77777777" w:rsidR="00091D3C" w:rsidRPr="003B2661" w:rsidRDefault="00A9153D" w:rsidP="00997AED">
      <w:pPr>
        <w:jc w:val="both"/>
        <w:rPr>
          <w:lang w:val="en-GB"/>
        </w:rPr>
      </w:pPr>
      <w:r>
        <w:rPr>
          <w:lang w:val="en-GB"/>
        </w:rPr>
        <w:t>Figures</w:t>
      </w:r>
      <w:r w:rsidR="00091D3C" w:rsidRPr="003B2661">
        <w:rPr>
          <w:lang w:val="en-GB"/>
        </w:rPr>
        <w:t>: 1-7</w:t>
      </w:r>
    </w:p>
    <w:p w14:paraId="3271A6D4" w14:textId="77777777" w:rsidR="00091D3C" w:rsidRPr="003B2661" w:rsidRDefault="00A9153D" w:rsidP="00997AED">
      <w:pPr>
        <w:jc w:val="both"/>
        <w:rPr>
          <w:lang w:val="en-GB"/>
        </w:rPr>
      </w:pPr>
      <w:r>
        <w:rPr>
          <w:lang w:val="en-GB"/>
        </w:rPr>
        <w:t>Tables</w:t>
      </w:r>
      <w:r w:rsidR="00091D3C" w:rsidRPr="003B2661">
        <w:rPr>
          <w:lang w:val="en-GB"/>
        </w:rPr>
        <w:t>: 0</w:t>
      </w:r>
    </w:p>
    <w:p w14:paraId="4D19DADF" w14:textId="3BEAA7EC" w:rsidR="00091D3C" w:rsidRDefault="00A9153D" w:rsidP="00997AED">
      <w:pPr>
        <w:jc w:val="both"/>
        <w:rPr>
          <w:lang w:val="en-GB"/>
        </w:rPr>
      </w:pPr>
      <w:r>
        <w:rPr>
          <w:lang w:val="en-GB"/>
        </w:rPr>
        <w:t>Equations</w:t>
      </w:r>
      <w:r w:rsidR="00452270">
        <w:rPr>
          <w:lang w:val="en-GB"/>
        </w:rPr>
        <w:t>: 9</w:t>
      </w:r>
      <w:r w:rsidR="004C35D8" w:rsidRPr="003B2661">
        <w:rPr>
          <w:lang w:val="en-GB"/>
        </w:rPr>
        <w:t xml:space="preserve"> </w:t>
      </w:r>
    </w:p>
    <w:p w14:paraId="73EE7E44" w14:textId="77777777" w:rsidR="00D86618" w:rsidRPr="003B2661" w:rsidRDefault="00D86618" w:rsidP="00997AED">
      <w:pPr>
        <w:jc w:val="both"/>
        <w:rPr>
          <w:lang w:val="en-GB"/>
        </w:rPr>
      </w:pPr>
      <w:r>
        <w:rPr>
          <w:lang w:val="en-GB"/>
        </w:rPr>
        <w:t xml:space="preserve">Keywords: 9/8 </w:t>
      </w:r>
      <w:proofErr w:type="gramStart"/>
      <w:r>
        <w:rPr>
          <w:lang w:val="en-GB"/>
        </w:rPr>
        <w:t>max</w:t>
      </w:r>
      <w:proofErr w:type="gramEnd"/>
    </w:p>
    <w:p w14:paraId="7D3C56A8" w14:textId="77777777" w:rsidR="00296441" w:rsidRDefault="00A9153D" w:rsidP="00997AED">
      <w:pPr>
        <w:jc w:val="both"/>
        <w:rPr>
          <w:ins w:id="1" w:author="Becca Kordas" w:date="2018-03-08T11:26:00Z"/>
          <w:lang w:val="en-GB"/>
        </w:rPr>
      </w:pPr>
      <w:r w:rsidRPr="003B2661">
        <w:rPr>
          <w:lang w:val="en-GB"/>
        </w:rPr>
        <w:t>References:</w:t>
      </w:r>
      <w:r w:rsidR="00091D3C" w:rsidRPr="003B2661">
        <w:rPr>
          <w:lang w:val="en-GB"/>
        </w:rPr>
        <w:t xml:space="preserve"> currently </w:t>
      </w:r>
      <w:r w:rsidR="00EE1C07">
        <w:rPr>
          <w:lang w:val="en-GB"/>
        </w:rPr>
        <w:t>53</w:t>
      </w:r>
      <w:r w:rsidR="003C1D48" w:rsidRPr="00C57A6F">
        <w:rPr>
          <w:rStyle w:val="FootnoteReference"/>
          <w:color w:val="FFFFFF" w:themeColor="background1"/>
        </w:rPr>
        <w:footnoteReference w:id="1"/>
      </w:r>
    </w:p>
    <w:p w14:paraId="2DDF11F0" w14:textId="5FF180C1" w:rsidR="00EB0136" w:rsidRDefault="00EB0136" w:rsidP="00997AED">
      <w:pPr>
        <w:jc w:val="both"/>
        <w:rPr>
          <w:ins w:id="2" w:author="Becca Kordas" w:date="2018-03-08T11:26:00Z"/>
          <w:lang w:val="en-GB"/>
        </w:rPr>
      </w:pPr>
      <w:ins w:id="3" w:author="Becca Kordas" w:date="2018-03-08T11:26:00Z">
        <w:r>
          <w:rPr>
            <w:lang w:val="en-GB"/>
          </w:rPr>
          <w:t>Friendly reviewers (ideas): Tony Dell, Mary O’Connor</w:t>
        </w:r>
      </w:ins>
    </w:p>
    <w:p w14:paraId="76973A6F" w14:textId="52525D8D" w:rsidR="00EB0136" w:rsidRDefault="00EB0136" w:rsidP="00997AED">
      <w:pPr>
        <w:jc w:val="both"/>
        <w:rPr>
          <w:lang w:val="en-GB"/>
        </w:rPr>
      </w:pPr>
      <w:ins w:id="4" w:author="Becca Kordas" w:date="2018-03-08T11:26:00Z">
        <w:r>
          <w:rPr>
            <w:lang w:val="en-GB"/>
          </w:rPr>
          <w:t xml:space="preserve">Official reviewers (ideas): </w:t>
        </w:r>
      </w:ins>
    </w:p>
    <w:p w14:paraId="612E078B" w14:textId="77777777" w:rsidR="00296441" w:rsidRDefault="00296441" w:rsidP="00997AED">
      <w:pPr>
        <w:jc w:val="both"/>
        <w:rPr>
          <w:lang w:val="en-GB"/>
        </w:rPr>
      </w:pPr>
    </w:p>
    <w:p w14:paraId="2EF9B720" w14:textId="77777777" w:rsidR="00296441" w:rsidRPr="00296441" w:rsidRDefault="00296441" w:rsidP="00997AED">
      <w:pPr>
        <w:jc w:val="both"/>
        <w:rPr>
          <w:b/>
          <w:lang w:val="en-GB"/>
        </w:rPr>
      </w:pPr>
      <w:r w:rsidRPr="00296441">
        <w:rPr>
          <w:b/>
          <w:lang w:val="en-GB"/>
        </w:rPr>
        <w:t>Take home messages:</w:t>
      </w:r>
    </w:p>
    <w:p w14:paraId="59E86906" w14:textId="77777777" w:rsidR="00296441" w:rsidRDefault="00296441" w:rsidP="00296441">
      <w:pPr>
        <w:pStyle w:val="ListParagraph"/>
        <w:numPr>
          <w:ilvl w:val="0"/>
          <w:numId w:val="6"/>
        </w:numPr>
        <w:ind w:left="709"/>
        <w:jc w:val="both"/>
        <w:rPr>
          <w:rStyle w:val="CommentReference"/>
          <w:sz w:val="22"/>
          <w:szCs w:val="22"/>
          <w:lang w:val="en-GB"/>
        </w:rPr>
      </w:pPr>
      <w:r w:rsidRPr="00296441">
        <w:rPr>
          <w:rStyle w:val="CommentReference"/>
          <w:sz w:val="22"/>
          <w:szCs w:val="22"/>
          <w:lang w:val="en-GB"/>
        </w:rPr>
        <w:t>Predator taxa is benefitting disproportionately from warming of the environment (meta rates &amp; mismatch)</w:t>
      </w:r>
    </w:p>
    <w:p w14:paraId="760C28D5" w14:textId="77777777" w:rsidR="00BA0F03" w:rsidRDefault="00BA0F03" w:rsidP="00296441">
      <w:pPr>
        <w:pStyle w:val="ListParagraph"/>
        <w:numPr>
          <w:ilvl w:val="0"/>
          <w:numId w:val="6"/>
        </w:numPr>
        <w:ind w:left="709"/>
        <w:jc w:val="both"/>
        <w:rPr>
          <w:rStyle w:val="CommentReference"/>
          <w:sz w:val="22"/>
          <w:szCs w:val="22"/>
          <w:lang w:val="en-GB"/>
        </w:rPr>
      </w:pPr>
      <w:r>
        <w:rPr>
          <w:rStyle w:val="CommentReference"/>
          <w:sz w:val="22"/>
          <w:szCs w:val="22"/>
          <w:lang w:val="en-GB"/>
        </w:rPr>
        <w:t xml:space="preserve">Search rates in warm adapted </w:t>
      </w:r>
      <w:proofErr w:type="spellStart"/>
      <w:r>
        <w:rPr>
          <w:rStyle w:val="CommentReference"/>
          <w:sz w:val="22"/>
          <w:szCs w:val="22"/>
          <w:lang w:val="en-GB"/>
        </w:rPr>
        <w:t>spp</w:t>
      </w:r>
      <w:proofErr w:type="spellEnd"/>
      <w:r>
        <w:rPr>
          <w:rStyle w:val="CommentReference"/>
          <w:sz w:val="22"/>
          <w:szCs w:val="22"/>
          <w:lang w:val="en-GB"/>
        </w:rPr>
        <w:t xml:space="preserve"> seem to increase BUT it depends on </w:t>
      </w:r>
      <w:proofErr w:type="spellStart"/>
      <w:r>
        <w:rPr>
          <w:rStyle w:val="CommentReference"/>
          <w:sz w:val="22"/>
          <w:szCs w:val="22"/>
          <w:lang w:val="en-GB"/>
        </w:rPr>
        <w:t>spp</w:t>
      </w:r>
      <w:proofErr w:type="spellEnd"/>
      <w:r>
        <w:rPr>
          <w:rStyle w:val="CommentReference"/>
          <w:sz w:val="22"/>
          <w:szCs w:val="22"/>
          <w:lang w:val="en-GB"/>
        </w:rPr>
        <w:t>/interaction type</w:t>
      </w:r>
    </w:p>
    <w:p w14:paraId="1F6EEE11" w14:textId="487A8806" w:rsidR="00091D3C" w:rsidRPr="00296441" w:rsidRDefault="00BA0F03" w:rsidP="00296441">
      <w:pPr>
        <w:pStyle w:val="ListParagraph"/>
        <w:numPr>
          <w:ilvl w:val="0"/>
          <w:numId w:val="6"/>
        </w:numPr>
        <w:ind w:left="709"/>
        <w:jc w:val="both"/>
        <w:rPr>
          <w:rStyle w:val="CommentReference"/>
          <w:sz w:val="22"/>
          <w:szCs w:val="22"/>
          <w:lang w:val="en-GB"/>
        </w:rPr>
      </w:pPr>
      <w:r>
        <w:rPr>
          <w:rStyle w:val="CommentReference"/>
          <w:sz w:val="22"/>
          <w:szCs w:val="22"/>
          <w:lang w:val="en-GB"/>
        </w:rPr>
        <w:t xml:space="preserve">The whole theoretical framework is sensible and should be adapted/repeated, as species adapt to temperature, </w:t>
      </w:r>
      <w:r w:rsidR="00F9514B">
        <w:rPr>
          <w:rStyle w:val="CommentReference"/>
          <w:sz w:val="22"/>
          <w:szCs w:val="22"/>
          <w:lang w:val="en-GB"/>
        </w:rPr>
        <w:t>their interactions change and adapt too</w:t>
      </w:r>
      <w:r w:rsidR="00091D3C" w:rsidRPr="00296441">
        <w:rPr>
          <w:rStyle w:val="CommentReference"/>
          <w:sz w:val="22"/>
          <w:szCs w:val="22"/>
          <w:lang w:val="en-GB"/>
        </w:rPr>
        <w:br w:type="page"/>
      </w:r>
    </w:p>
    <w:p w14:paraId="7DAFC349" w14:textId="77777777" w:rsidR="00485420" w:rsidRDefault="00485420" w:rsidP="00997AED">
      <w:pPr>
        <w:jc w:val="both"/>
        <w:rPr>
          <w:b/>
          <w:sz w:val="38"/>
          <w:szCs w:val="38"/>
          <w:lang w:val="en-GB"/>
        </w:rPr>
      </w:pPr>
      <w:r>
        <w:rPr>
          <w:b/>
          <w:sz w:val="38"/>
          <w:szCs w:val="38"/>
          <w:lang w:val="en-GB"/>
        </w:rPr>
        <w:lastRenderedPageBreak/>
        <w:t>Abstract</w:t>
      </w:r>
    </w:p>
    <w:p w14:paraId="5AE3C1CD" w14:textId="77777777" w:rsidR="00485420" w:rsidRPr="00485420" w:rsidRDefault="00485420" w:rsidP="00997AED">
      <w:pPr>
        <w:jc w:val="both"/>
        <w:rPr>
          <w:b/>
          <w:lang w:val="en-GB"/>
        </w:rPr>
      </w:pPr>
    </w:p>
    <w:p w14:paraId="6E8EC018" w14:textId="2CEB5CA2" w:rsidR="00485420" w:rsidRPr="006D0C1B" w:rsidRDefault="00485420" w:rsidP="00997AED">
      <w:pPr>
        <w:jc w:val="both"/>
        <w:rPr>
          <w:lang w:val="en-GB"/>
        </w:rPr>
      </w:pPr>
      <w:r>
        <w:rPr>
          <w:b/>
          <w:lang w:val="en-GB"/>
        </w:rPr>
        <w:t>1.</w:t>
      </w:r>
      <w:r w:rsidR="006D0C1B">
        <w:rPr>
          <w:b/>
          <w:lang w:val="en-GB"/>
        </w:rPr>
        <w:t xml:space="preserve"> </w:t>
      </w:r>
      <w:r w:rsidR="006D0C1B">
        <w:rPr>
          <w:lang w:val="en-GB"/>
        </w:rPr>
        <w:t>Species adaptation to changes in thermal regimes worldwide is observed in all temperature-dependent traits. Metabolic rates drive species biology and dynamics. We expect that as metabolic rates adapt to new environmental conditions these will result in new mismatches in performance of other biological traits, such as velocity, which will in turn affect predation dynamics via predator search rates.</w:t>
      </w:r>
    </w:p>
    <w:p w14:paraId="756C44C3" w14:textId="1CF67625" w:rsidR="00485420" w:rsidRPr="006D0C1B" w:rsidRDefault="00485420" w:rsidP="00997AED">
      <w:pPr>
        <w:jc w:val="both"/>
        <w:rPr>
          <w:lang w:val="en-GB"/>
        </w:rPr>
      </w:pPr>
      <w:r>
        <w:rPr>
          <w:b/>
          <w:lang w:val="en-GB"/>
        </w:rPr>
        <w:t>2.</w:t>
      </w:r>
      <w:r w:rsidR="006D0C1B">
        <w:rPr>
          <w:b/>
          <w:lang w:val="en-GB"/>
        </w:rPr>
        <w:t xml:space="preserve"> </w:t>
      </w:r>
      <w:r w:rsidR="006D0C1B">
        <w:rPr>
          <w:lang w:val="en-GB"/>
        </w:rPr>
        <w:t xml:space="preserve">Here, we develop a new theoretical framework relying on mathematical modelling of biological traits and empirical measurements of species’ metabolic thermal adaption. We test for </w:t>
      </w:r>
      <w:r w:rsidR="0010566E">
        <w:rPr>
          <w:lang w:val="en-GB"/>
        </w:rPr>
        <w:t>thermal</w:t>
      </w:r>
      <w:r w:rsidR="006D0C1B">
        <w:rPr>
          <w:lang w:val="en-GB"/>
        </w:rPr>
        <w:t xml:space="preserve"> adaptation of three aquatic inv</w:t>
      </w:r>
      <w:r w:rsidR="0010566E">
        <w:rPr>
          <w:lang w:val="en-GB"/>
        </w:rPr>
        <w:t>ertebrates and analyse how the ensuing</w:t>
      </w:r>
      <w:r w:rsidR="006D0C1B">
        <w:rPr>
          <w:lang w:val="en-GB"/>
        </w:rPr>
        <w:t xml:space="preserve"> adaptation patterns are reflected on predator search rates.</w:t>
      </w:r>
    </w:p>
    <w:p w14:paraId="5596EA58" w14:textId="34EAB642" w:rsidR="00485420" w:rsidRPr="006D0C1B" w:rsidRDefault="00485420" w:rsidP="00997AED">
      <w:pPr>
        <w:jc w:val="both"/>
        <w:rPr>
          <w:lang w:val="en-GB"/>
        </w:rPr>
      </w:pPr>
      <w:r>
        <w:rPr>
          <w:b/>
          <w:lang w:val="en-GB"/>
        </w:rPr>
        <w:t>3.</w:t>
      </w:r>
      <w:r w:rsidR="006D0C1B">
        <w:rPr>
          <w:b/>
          <w:lang w:val="en-GB"/>
        </w:rPr>
        <w:t xml:space="preserve"> </w:t>
      </w:r>
      <w:r w:rsidR="006D0C1B">
        <w:rPr>
          <w:lang w:val="en-GB"/>
        </w:rPr>
        <w:t>Our empirical work suggests that species adapt to warming by shifting their temperature performance curves vertically with temperature. We find that adaptation patterns are not consistent across species with temperature. Predator metabolic rates increase with warm adaptation whilst prey rates are highest for individuals adapted to intermediate temperatures.</w:t>
      </w:r>
    </w:p>
    <w:p w14:paraId="19A91567" w14:textId="39931A1A" w:rsidR="00485420" w:rsidRPr="006D0C1B" w:rsidRDefault="00485420" w:rsidP="00997AED">
      <w:pPr>
        <w:jc w:val="both"/>
        <w:rPr>
          <w:lang w:val="en-GB"/>
        </w:rPr>
      </w:pPr>
      <w:r>
        <w:rPr>
          <w:b/>
          <w:lang w:val="en-GB"/>
        </w:rPr>
        <w:t>4.</w:t>
      </w:r>
      <w:r w:rsidR="006D0C1B">
        <w:rPr>
          <w:b/>
          <w:lang w:val="en-GB"/>
        </w:rPr>
        <w:t xml:space="preserve"> </w:t>
      </w:r>
      <w:r w:rsidR="006D0C1B">
        <w:rPr>
          <w:lang w:val="en-GB"/>
        </w:rPr>
        <w:t>Mechanistic modelling predictions reveal that the predator species in our system is benefitting disproportionately from the effects of warming via an increase in body velocity relative to that of its prey. This new performance mismatch is also recovered in search rate predictions where warm adapted predators display higher search rates than cold adapted ones regardless of prey type.</w:t>
      </w:r>
    </w:p>
    <w:p w14:paraId="06A6C552" w14:textId="459748CA" w:rsidR="00485420" w:rsidRPr="0010566E" w:rsidRDefault="00485420" w:rsidP="00997AED">
      <w:pPr>
        <w:jc w:val="both"/>
        <w:rPr>
          <w:lang w:val="en-GB"/>
        </w:rPr>
      </w:pPr>
      <w:r>
        <w:rPr>
          <w:b/>
          <w:lang w:val="en-GB"/>
        </w:rPr>
        <w:t>5.</w:t>
      </w:r>
      <w:r w:rsidR="005E7139">
        <w:rPr>
          <w:b/>
          <w:lang w:val="en-GB"/>
        </w:rPr>
        <w:t xml:space="preserve"> </w:t>
      </w:r>
      <w:r w:rsidR="0010566E">
        <w:rPr>
          <w:lang w:val="en-GB"/>
        </w:rPr>
        <w:t>Ecologically sound modelling supported by robust empirical methods allows for the prediction of higher-level species dynamics from simple metabolic rates measurements. Our results provide the first attempt at providing a theoretical framework for predicting species interactions from temperature-dependence of metabolic rates. Key assumptions can be adapted to any system and will allow for a greater understanding of the effects of warming on biological systems.</w:t>
      </w:r>
    </w:p>
    <w:p w14:paraId="46EC9768" w14:textId="77777777" w:rsidR="00485420" w:rsidRPr="00485420" w:rsidRDefault="00485420" w:rsidP="00997AED">
      <w:pPr>
        <w:jc w:val="both"/>
        <w:rPr>
          <w:b/>
          <w:lang w:val="en-GB"/>
        </w:rPr>
      </w:pPr>
    </w:p>
    <w:p w14:paraId="7D794898" w14:textId="77777777" w:rsidR="00485420" w:rsidRDefault="00485420" w:rsidP="00997AED">
      <w:pPr>
        <w:jc w:val="both"/>
        <w:rPr>
          <w:lang w:val="en-GB"/>
        </w:rPr>
      </w:pPr>
      <w:commentRangeStart w:id="5"/>
      <w:r>
        <w:rPr>
          <w:b/>
          <w:lang w:val="en-GB"/>
        </w:rPr>
        <w:t>Keywords</w:t>
      </w:r>
      <w:commentRangeEnd w:id="5"/>
      <w:r>
        <w:rPr>
          <w:rStyle w:val="CommentReference"/>
        </w:rPr>
        <w:commentReference w:id="5"/>
      </w:r>
      <w:r>
        <w:rPr>
          <w:b/>
          <w:lang w:val="en-GB"/>
        </w:rPr>
        <w:t xml:space="preserve">: </w:t>
      </w:r>
      <w:r>
        <w:rPr>
          <w:lang w:val="en-GB"/>
        </w:rPr>
        <w:t xml:space="preserve">adaptation, temperature performance curve, respiration, search rate, velocity, metabolic rate, predator-prey, </w:t>
      </w:r>
      <w:proofErr w:type="gramStart"/>
      <w:r>
        <w:rPr>
          <w:lang w:val="en-GB"/>
        </w:rPr>
        <w:t>modelling</w:t>
      </w:r>
      <w:proofErr w:type="gramEnd"/>
      <w:r w:rsidR="00544F36">
        <w:rPr>
          <w:lang w:val="en-GB"/>
        </w:rPr>
        <w:t xml:space="preserve">, </w:t>
      </w:r>
      <w:r w:rsidR="009C5677">
        <w:rPr>
          <w:lang w:val="en-GB"/>
        </w:rPr>
        <w:t xml:space="preserve">metabolic </w:t>
      </w:r>
      <w:r w:rsidR="00544F36">
        <w:rPr>
          <w:lang w:val="en-GB"/>
        </w:rPr>
        <w:t>mismatch</w:t>
      </w:r>
      <w:r>
        <w:rPr>
          <w:lang w:val="en-GB"/>
        </w:rPr>
        <w:br w:type="page"/>
      </w:r>
    </w:p>
    <w:p w14:paraId="30E2EAED" w14:textId="77777777" w:rsidR="00416353" w:rsidRPr="00485420" w:rsidRDefault="00416353" w:rsidP="00997AED">
      <w:pPr>
        <w:jc w:val="both"/>
        <w:rPr>
          <w:lang w:val="en-GB"/>
        </w:rPr>
      </w:pPr>
      <w:r w:rsidRPr="003B2661">
        <w:rPr>
          <w:b/>
          <w:sz w:val="38"/>
          <w:szCs w:val="38"/>
          <w:lang w:val="en-GB"/>
        </w:rPr>
        <w:lastRenderedPageBreak/>
        <w:t>Introduction</w:t>
      </w:r>
    </w:p>
    <w:p w14:paraId="0C5B5BBF" w14:textId="77777777" w:rsidR="00E63A5C" w:rsidRDefault="00E63A5C" w:rsidP="00E63A5C">
      <w:pPr>
        <w:jc w:val="both"/>
        <w:rPr>
          <w:lang w:val="en-GB"/>
        </w:rPr>
      </w:pPr>
    </w:p>
    <w:p w14:paraId="27DB531A" w14:textId="288BA899" w:rsidR="00416353" w:rsidRPr="003B2661" w:rsidRDefault="00480BE4" w:rsidP="00E63A5C">
      <w:pPr>
        <w:jc w:val="both"/>
        <w:rPr>
          <w:lang w:val="en-GB"/>
        </w:rPr>
      </w:pPr>
      <w:commentRangeStart w:id="6"/>
      <w:r w:rsidRPr="003B2661">
        <w:rPr>
          <w:lang w:val="en-GB"/>
        </w:rPr>
        <w:t xml:space="preserve">Temperature is </w:t>
      </w:r>
      <w:del w:id="7" w:author="Becca Kordas" w:date="2018-03-08T10:59:00Z">
        <w:r w:rsidRPr="003B2661" w:rsidDel="00BD27D5">
          <w:rPr>
            <w:lang w:val="en-GB"/>
          </w:rPr>
          <w:delText xml:space="preserve">arguably </w:delText>
        </w:r>
      </w:del>
      <w:ins w:id="8" w:author="Becca Kordas" w:date="2018-03-08T10:59:00Z">
        <w:r w:rsidR="00BD27D5">
          <w:rPr>
            <w:lang w:val="en-GB"/>
          </w:rPr>
          <w:t>one of</w:t>
        </w:r>
        <w:r w:rsidR="00BD27D5" w:rsidRPr="003B2661">
          <w:rPr>
            <w:lang w:val="en-GB"/>
          </w:rPr>
          <w:t xml:space="preserve"> </w:t>
        </w:r>
      </w:ins>
      <w:r w:rsidRPr="003B2661">
        <w:rPr>
          <w:lang w:val="en-GB"/>
        </w:rPr>
        <w:t>the most important abiotic factor</w:t>
      </w:r>
      <w:ins w:id="9" w:author="Becca Kordas" w:date="2018-03-08T10:59:00Z">
        <w:r w:rsidR="00BD27D5">
          <w:rPr>
            <w:lang w:val="en-GB"/>
          </w:rPr>
          <w:t>s</w:t>
        </w:r>
      </w:ins>
      <w:r w:rsidRPr="003B2661">
        <w:rPr>
          <w:lang w:val="en-GB"/>
        </w:rPr>
        <w:t xml:space="preserve"> </w:t>
      </w:r>
      <w:del w:id="10" w:author="Becca Kordas" w:date="2018-03-08T10:47:00Z">
        <w:r w:rsidRPr="003B2661" w:rsidDel="00167307">
          <w:rPr>
            <w:lang w:val="en-GB"/>
          </w:rPr>
          <w:delText xml:space="preserve">directing </w:delText>
        </w:r>
      </w:del>
      <w:ins w:id="11" w:author="Becca Kordas" w:date="2018-03-08T10:47:00Z">
        <w:r w:rsidR="00BD27D5">
          <w:rPr>
            <w:lang w:val="en-GB"/>
          </w:rPr>
          <w:t>that influence</w:t>
        </w:r>
        <w:r w:rsidR="00167307" w:rsidRPr="003B2661">
          <w:rPr>
            <w:lang w:val="en-GB"/>
          </w:rPr>
          <w:t xml:space="preserve"> </w:t>
        </w:r>
      </w:ins>
      <w:r w:rsidRPr="003B2661">
        <w:rPr>
          <w:lang w:val="en-GB"/>
        </w:rPr>
        <w:t xml:space="preserve">ecological processes, from individual metabolism </w:t>
      </w:r>
      <w:commentRangeStart w:id="12"/>
      <w:r w:rsidR="002E435D">
        <w:rPr>
          <w:lang w:val="en-GB"/>
        </w:rPr>
        <w:fldChar w:fldCharType="begin" w:fldLock="1"/>
      </w:r>
      <w:r w:rsidR="00DA7390">
        <w:rPr>
          <w:lang w:val="en-GB"/>
        </w:rPr>
        <w:instrText>ADDIN CSL_CITATION { "citationItems" : [ { "id" : "ITEM-1", "itemData" : { "DOI" : "10.1126/science.1061967", "ISBN" : "0036-8075", "ISSN" : "1095-9203", "PMID" : "11567137", "abstract" : "We derive a general model, based on principles of biochemical kinetics and allometry, that characterizes the effects of temperature and body mass on metabolic rate. The model fits metabolic rates of microbes, ectotherms, endotherms (including those in hibernation), and plants in temperatures ranging from 0 degrees to 40 degrees C. Mass- and temperature-compensated resting metabolic rates of all organisms are similar: The lowest (for unicellular organisms and plants) is separated from the highest (for endothermic vertebrates) by a factor of about 20. Temperature and body size are primary determinants of biological time and ecological roles.", "author" : [ { "dropping-particle" : "", "family" : "Gillooly", "given" : "James F.", "non-dropping-particle" : "", "parse-names" : false, "suffix" : "" }, { "dropping-particle" : "", "family" : "Brown", "given" : "James H.", "non-dropping-particle" : "", "parse-names" : false, "suffix" : "" }, { "dropping-particle" : "", "family" : "West", "given" : "Geoffrey B.", "non-dropping-particle" : "", "parse-names" : false, "suffix" : "" }, { "dropping-particle" : "", "family" : "Savage", "given" : "Van M.", "non-dropping-particle" : "", "parse-names" : false, "suffix" : "" }, { "dropping-particle" : "", "family" : "Charnov", "given" : "Eric L.", "non-dropping-particle" : "", "parse-names" : false, "suffix" : "" } ], "container-title" : "Science", "id" : "ITEM-1", "issue" : "September", "issued" : { "date-parts" : [ [ "2001" ] ] }, "page" : "2248-2251", "title" : "Effects of size and temperature on metabolic rate", "type" : "article-journal", "volume" : "293" }, "uris" : [ "http://www.mendeley.com/documents/?uuid=a9e5af16-d4bd-4355-a339-dbec2bc857bb" ] } ], "mendeley" : { "formattedCitation" : "(James F. Gillooly &lt;i&gt;et al.&lt;/i&gt;, 2001)", "plainTextFormattedCitation" : "(James F. Gillooly et al., 2001)", "previouslyFormattedCitation" : "(James F. Gillooly &lt;i&gt;et al.&lt;/i&gt;, 2001)" }, "properties" : {  }, "schema" : "https://github.com/citation-style-language/schema/raw/master/csl-citation.json" }</w:instrText>
      </w:r>
      <w:r w:rsidR="002E435D">
        <w:rPr>
          <w:lang w:val="en-GB"/>
        </w:rPr>
        <w:fldChar w:fldCharType="separate"/>
      </w:r>
      <w:r w:rsidR="00DA7390" w:rsidRPr="00DA7390">
        <w:rPr>
          <w:noProof/>
          <w:lang w:val="en-GB"/>
        </w:rPr>
        <w:t xml:space="preserve">(James F. Gillooly </w:t>
      </w:r>
      <w:r w:rsidR="00DA7390" w:rsidRPr="00DA7390">
        <w:rPr>
          <w:i/>
          <w:noProof/>
          <w:lang w:val="en-GB"/>
        </w:rPr>
        <w:t>et al.</w:t>
      </w:r>
      <w:r w:rsidR="00DA7390" w:rsidRPr="00DA7390">
        <w:rPr>
          <w:noProof/>
          <w:lang w:val="en-GB"/>
        </w:rPr>
        <w:t>, 2001)</w:t>
      </w:r>
      <w:r w:rsidR="002E435D">
        <w:rPr>
          <w:lang w:val="en-GB"/>
        </w:rPr>
        <w:fldChar w:fldCharType="end"/>
      </w:r>
      <w:commentRangeEnd w:id="12"/>
      <w:r w:rsidR="002E435D">
        <w:rPr>
          <w:rStyle w:val="CommentReference"/>
        </w:rPr>
        <w:commentReference w:id="12"/>
      </w:r>
      <w:r w:rsidRPr="003B2661">
        <w:rPr>
          <w:lang w:val="en-GB"/>
        </w:rPr>
        <w:t xml:space="preserve"> to ecosystem dynamics</w:t>
      </w:r>
      <w:commentRangeEnd w:id="6"/>
      <w:r w:rsidR="00BD27D5">
        <w:rPr>
          <w:rStyle w:val="CommentReference"/>
        </w:rPr>
        <w:commentReference w:id="6"/>
      </w:r>
      <w:r w:rsidRPr="003B2661">
        <w:rPr>
          <w:lang w:val="en-GB"/>
        </w:rPr>
        <w:t xml:space="preserve"> </w:t>
      </w:r>
      <w:r w:rsidR="002E435D">
        <w:rPr>
          <w:lang w:val="en-GB"/>
        </w:rPr>
        <w:fldChar w:fldCharType="begin" w:fldLock="1"/>
      </w:r>
      <w:r w:rsidR="00DA7390">
        <w:rPr>
          <w:lang w:val="en-GB"/>
        </w:rPr>
        <w:instrText>ADDIN CSL_CITATION { "citationItems" : [ { "id" : "ITEM-1", "itemData" : { "author" : [ { "dropping-particle" : "", "family" : "Saxe", "given" : "Henrik", "non-dropping-particle" : "", "parse-names" : false, "suffix" : "" }, { "dropping-particle" : "", "family" : "Cannell", "given" : "Melvin G R", "non-dropping-particle" : "", "parse-names" : false, "suffix" : "" }, { "dropping-particle" : "", "family" : "Johnsen", "given" : "\u00d8ystein", "non-dropping-particle" : "", "parse-names" : false, "suffix" : "" }, { "dropping-particle" : "", "family" : "Ryan", "given" : "Michael G", "non-dropping-particle" : "", "parse-names" : false, "suffix" : "" }, { "dropping-particle" : "", "family" : "Vourlitis", "given" : "George", "non-dropping-particle" : "", "parse-names" : false, "suffix" : "" } ], "container-title" : "New Phytologist", "id" : "ITEM-1", "issue" : "3", "issued" : { "date-parts" : [ [ "2001" ] ] }, "page" : "369-399", "publisher" : "Wiley Online Library", "title" : "Tree and forest functioning in response to global warming", "type" : "article-journal", "volume" : "149" }, "uris" : [ "http://www.mendeley.com/documents/?uuid=f870c4b0-3e4b-42f1-9984-1ce15da83feb" ] }, { "id" : "ITEM-2", "itemData" : { "author" : [ { "dropping-particle" : "", "family" : "Yvon-Durocher", "given" : "Gabriel", "non-dropping-particle" : "", "parse-names" : false, "suffix" : "" }, { "dropping-particle" : "", "family" : "Caffrey", "given" : "Jane M", "non-dropping-particle" : "", "parse-names" : false, "suffix" : "" }, { "dropping-particle" : "", "family" : "Cescatti", "given" : "Alessandro", "non-dropping-particle" : "", "parse-names" : false, "suffix" : "" }, { "dropping-particle" : "", "family" : "Dossena", "given" : "Matteo", "non-dropping-particle" : "", "parse-names" : false, "suffix" : "" }, { "dropping-particle" : "", "family" : "Giorgio", "given" : "Paul", "non-dropping-particle" : "del", "parse-names" : false, "suffix" : "" }, { "dropping-particle" : "", "family" : "Gasol", "given" : "Josep M", "non-dropping-particle" : "", "parse-names" : false, "suffix" : "" }, { "dropping-particle" : "", "family" : "Montoya", "given" : "Jos\u00e9 M", "non-dropping-particle" : "", "parse-names" : false, "suffix" : "" }, { "dropping-particle" : "", "family" : "Pumpanen", "given" : "Jukka", "non-dropping-particle" : "", "parse-names" : false, "suffix" : "" }, { "dropping-particle" : "", "family" : "Staehr", "given" : "Peter A", "non-dropping-particle" : "", "parse-names" : false, "suffix" : "" }, { "dropping-particle" : "", "family" : "Trimmer", "given" : "Mark", "non-dropping-particle" : "", "parse-names" : false, "suffix" : "" }, { "dropping-particle" : "", "family" : "others", "given" : "", "non-dropping-particle" : "", "parse-names" : false, "suffix" : "" } ], "container-title" : "Nature", "id" : "ITEM-2", "issue" : "7408", "issued" : { "date-parts" : [ [ "2012" ] ] }, "page" : "472", "publisher" : "Nature Publishing Group", "title" : "Reconciling the temperature dependence of respiration across timescales and ecosystem types", "type" : "article-journal", "volume" : "487" }, "uris" : [ "http://www.mendeley.com/documents/?uuid=e3b0f61a-951c-475c-8039-79fcf4f81f06" ] } ], "mendeley" : { "formattedCitation" : "(Saxe &lt;i&gt;et al.&lt;/i&gt;, 2001; Yvon-Durocher &lt;i&gt;et al.&lt;/i&gt;, 2012)", "plainTextFormattedCitation" : "(Saxe et al., 2001; Yvon-Durocher et al., 2012)", "previouslyFormattedCitation" : "(Saxe &lt;i&gt;et al.&lt;/i&gt;, 2001; Yvon-Durocher &lt;i&gt;et al.&lt;/i&gt;, 2012)" }, "properties" : {  }, "schema" : "https://github.com/citation-style-language/schema/raw/master/csl-citation.json" }</w:instrText>
      </w:r>
      <w:r w:rsidR="002E435D">
        <w:rPr>
          <w:lang w:val="en-GB"/>
        </w:rPr>
        <w:fldChar w:fldCharType="separate"/>
      </w:r>
      <w:r w:rsidR="002E435D" w:rsidRPr="002E435D">
        <w:rPr>
          <w:noProof/>
          <w:lang w:val="en-GB"/>
        </w:rPr>
        <w:t xml:space="preserve">(Saxe </w:t>
      </w:r>
      <w:r w:rsidR="002E435D" w:rsidRPr="002E435D">
        <w:rPr>
          <w:i/>
          <w:noProof/>
          <w:lang w:val="en-GB"/>
        </w:rPr>
        <w:t>et al.</w:t>
      </w:r>
      <w:r w:rsidR="002E435D" w:rsidRPr="002E435D">
        <w:rPr>
          <w:noProof/>
          <w:lang w:val="en-GB"/>
        </w:rPr>
        <w:t xml:space="preserve">, 2001; Yvon-Durocher </w:t>
      </w:r>
      <w:r w:rsidR="002E435D" w:rsidRPr="002E435D">
        <w:rPr>
          <w:i/>
          <w:noProof/>
          <w:lang w:val="en-GB"/>
        </w:rPr>
        <w:t>et al.</w:t>
      </w:r>
      <w:r w:rsidR="002E435D" w:rsidRPr="002E435D">
        <w:rPr>
          <w:noProof/>
          <w:lang w:val="en-GB"/>
        </w:rPr>
        <w:t>, 2012)</w:t>
      </w:r>
      <w:r w:rsidR="002E435D">
        <w:rPr>
          <w:lang w:val="en-GB"/>
        </w:rPr>
        <w:fldChar w:fldCharType="end"/>
      </w:r>
      <w:r w:rsidRPr="003B2661">
        <w:rPr>
          <w:lang w:val="en-GB"/>
        </w:rPr>
        <w:t>.</w:t>
      </w:r>
      <w:ins w:id="13" w:author="mhasoba" w:date="2018-02-27T06:50:00Z">
        <w:r>
          <w:rPr>
            <w:lang w:val="en-GB"/>
          </w:rPr>
          <w:t xml:space="preserve"> </w:t>
        </w:r>
      </w:ins>
      <w:r w:rsidR="008438D9" w:rsidRPr="003B2661">
        <w:rPr>
          <w:lang w:val="en-GB"/>
        </w:rPr>
        <w:t xml:space="preserve">The past 50 years </w:t>
      </w:r>
      <w:r w:rsidR="00673EB1">
        <w:rPr>
          <w:lang w:val="en-GB"/>
        </w:rPr>
        <w:t xml:space="preserve">have </w:t>
      </w:r>
      <w:r w:rsidR="008438D9" w:rsidRPr="003B2661">
        <w:rPr>
          <w:lang w:val="en-GB"/>
        </w:rPr>
        <w:t xml:space="preserve">revealed the fastest rise in temperatures ever recorded </w:t>
      </w:r>
      <w:r w:rsidR="002E435D">
        <w:rPr>
          <w:lang w:val="en-GB"/>
        </w:rPr>
        <w:fldChar w:fldCharType="begin" w:fldLock="1"/>
      </w:r>
      <w:r w:rsidR="002E435D">
        <w:rPr>
          <w:lang w:val="en-GB"/>
        </w:rPr>
        <w:instrText>ADDIN CSL_CITATION { "citationItems" : [ { "id" : "ITEM-1", "itemData" : { "author" : [ { "dropping-particle" : "", "family" : "Houghton", "given" : "John T", "non-dropping-particle" : "", "parse-names" : false, "suffix" : "" } ], "id" : "ITEM-1", "issued" : { "date-parts" : [ [ "1996" ] ] }, "publisher" : "Cambridge University Press", "title" : "Climate change 1995: The science of climate change: contribution of working group I to the second assessment report of the Intergovernmental Panel on Climate Change", "type" : "book", "volume" : "2" }, "uris" : [ "http://www.mendeley.com/documents/?uuid=018e0c4b-f91e-46da-9fe6-f6bd2720ee12" ] }, { "id" : "ITEM-2", "itemData" : { "author" : [ { "dropping-particle" : "", "family" : "Stocker", "given" : "Thomas", "non-dropping-particle" : "", "parse-names" : false, "suffix" : "" } ], "id" : "ITEM-2", "issued" : { "date-parts" : [ [ "2014" ] ] }, "publisher" : "Cambridge University Press", "title" : "Climate change 2013: the physical science basis: Working Group I contribution to the Fifth assessment report of the Intergovernmental Panel on Climate Change", "type" : "book" }, "uris" : [ "http://www.mendeley.com/documents/?uuid=6cf6f21b-f873-4d54-99f6-1bea85f382f2" ] } ], "mendeley" : { "formattedCitation" : "(Houghton, 1996; Stocker, 2014)", "plainTextFormattedCitation" : "(Houghton, 1996; Stocker, 2014)", "previouslyFormattedCitation" : "(Houghton, 1996; Stocker, 2014)" }, "properties" : {  }, "schema" : "https://github.com/citation-style-language/schema/raw/master/csl-citation.json" }</w:instrText>
      </w:r>
      <w:r w:rsidR="002E435D">
        <w:rPr>
          <w:lang w:val="en-GB"/>
        </w:rPr>
        <w:fldChar w:fldCharType="separate"/>
      </w:r>
      <w:r w:rsidR="002E435D" w:rsidRPr="002E435D">
        <w:rPr>
          <w:noProof/>
          <w:lang w:val="en-GB"/>
        </w:rPr>
        <w:t>(Houghton, 1996; Stocker, 2014)</w:t>
      </w:r>
      <w:r w:rsidR="002E435D">
        <w:rPr>
          <w:lang w:val="en-GB"/>
        </w:rPr>
        <w:fldChar w:fldCharType="end"/>
      </w:r>
      <w:ins w:id="14" w:author="Becca Kordas" w:date="2018-03-08T10:47:00Z">
        <w:r w:rsidR="00167307">
          <w:rPr>
            <w:lang w:val="en-GB"/>
          </w:rPr>
          <w:t>.</w:t>
        </w:r>
      </w:ins>
      <w:r w:rsidR="00B5748C" w:rsidRPr="003B2661">
        <w:rPr>
          <w:lang w:val="en-GB"/>
        </w:rPr>
        <w:t xml:space="preserve"> </w:t>
      </w:r>
      <w:commentRangeStart w:id="15"/>
      <w:r w:rsidR="00B5748C">
        <w:rPr>
          <w:lang w:val="en-GB"/>
        </w:rPr>
        <w:t xml:space="preserve">These </w:t>
      </w:r>
      <w:del w:id="16" w:author="Becca Kordas" w:date="2018-03-08T10:47:00Z">
        <w:r w:rsidR="00B5748C" w:rsidDel="00167307">
          <w:rPr>
            <w:lang w:val="en-GB"/>
          </w:rPr>
          <w:delText xml:space="preserve">environmental </w:delText>
        </w:r>
      </w:del>
      <w:r w:rsidR="00B5748C">
        <w:rPr>
          <w:lang w:val="en-GB"/>
        </w:rPr>
        <w:t xml:space="preserve">changes </w:t>
      </w:r>
      <w:ins w:id="17" w:author="Becca Kordas" w:date="2018-03-08T10:47:00Z">
        <w:r w:rsidR="00167307">
          <w:rPr>
            <w:lang w:val="en-GB"/>
          </w:rPr>
          <w:t xml:space="preserve">are already </w:t>
        </w:r>
      </w:ins>
      <w:r w:rsidR="00B5748C">
        <w:rPr>
          <w:lang w:val="en-GB"/>
        </w:rPr>
        <w:t>affect</w:t>
      </w:r>
      <w:ins w:id="18" w:author="Becca Kordas" w:date="2018-03-08T10:47:00Z">
        <w:r w:rsidR="00167307">
          <w:rPr>
            <w:lang w:val="en-GB"/>
          </w:rPr>
          <w:t>ing</w:t>
        </w:r>
      </w:ins>
      <w:r w:rsidR="008438D9" w:rsidRPr="003B2661">
        <w:rPr>
          <w:lang w:val="en-GB"/>
        </w:rPr>
        <w:t xml:space="preserve"> </w:t>
      </w:r>
      <w:del w:id="19" w:author="Becca Kordas" w:date="2018-03-08T10:48:00Z">
        <w:r w:rsidR="008438D9" w:rsidRPr="003B2661" w:rsidDel="00167307">
          <w:rPr>
            <w:lang w:val="en-GB"/>
          </w:rPr>
          <w:delText xml:space="preserve">the </w:delText>
        </w:r>
      </w:del>
      <w:ins w:id="20" w:author="Becca Kordas" w:date="2018-03-08T10:48:00Z">
        <w:r w:rsidR="00167307">
          <w:rPr>
            <w:lang w:val="en-GB"/>
          </w:rPr>
          <w:t>a</w:t>
        </w:r>
        <w:r w:rsidR="00167307" w:rsidRPr="003B2661">
          <w:rPr>
            <w:lang w:val="en-GB"/>
          </w:rPr>
          <w:t xml:space="preserve"> </w:t>
        </w:r>
      </w:ins>
      <w:r w:rsidR="008438D9" w:rsidRPr="003B2661">
        <w:rPr>
          <w:lang w:val="en-GB"/>
        </w:rPr>
        <w:t xml:space="preserve">wide range of biological traits </w:t>
      </w:r>
      <w:r w:rsidR="00E913B7">
        <w:rPr>
          <w:lang w:val="en-GB"/>
        </w:rPr>
        <w:t xml:space="preserve">and </w:t>
      </w:r>
      <w:r w:rsidR="00E913B7" w:rsidRPr="003B2661">
        <w:rPr>
          <w:lang w:val="en-GB"/>
        </w:rPr>
        <w:t xml:space="preserve">ecological processes </w:t>
      </w:r>
      <w:r w:rsidR="00184091">
        <w:rPr>
          <w:lang w:val="en-GB"/>
        </w:rPr>
        <w:t xml:space="preserve">that </w:t>
      </w:r>
      <w:r w:rsidR="008438D9" w:rsidRPr="003B2661">
        <w:rPr>
          <w:lang w:val="en-GB"/>
        </w:rPr>
        <w:t xml:space="preserve">depend on temperature </w:t>
      </w:r>
      <w:r w:rsidR="00DA7390">
        <w:rPr>
          <w:lang w:val="en-GB"/>
        </w:rPr>
        <w:fldChar w:fldCharType="begin" w:fldLock="1"/>
      </w:r>
      <w:r w:rsidR="00DA7390">
        <w:rPr>
          <w:lang w:val="en-GB"/>
        </w:rPr>
        <w:instrText>ADDIN CSL_CITATION { "citationItems" : [ { "id" : "ITEM-1", "itemData" : { "author" : [ { "dropping-particle" : "", "family" : "Coley", "given" : "Phyllis D", "non-dropping-particle" : "", "parse-names" : false, "suffix" : "" }, { "dropping-particle" : "", "family" : "Bryant", "given" : "John P", "non-dropping-particle" : "", "parse-names" : false, "suffix" : "" }, { "dropping-particle" : "", "family" : "Chapin III", "given" : "F Stuart", "non-dropping-particle" : "", "parse-names" : false, "suffix" : "" } ], "container-title" : "Science", "id" : "ITEM-1", "issued" : { "date-parts" : [ [ "1985" ] ] }, "page" : "895-900", "publisher" : "American Association for the Advancement of Science", "title" : "Resource availability and plant antiherbivore defense", "type" : "article-journal", "volume" : "230" }, "uris" : [ "http://www.mendeley.com/documents/?uuid=8acc0876-3014-40fd-ad37-1687259677ea" ] }, { "id" : "ITEM-2", "itemData" : { "author" : [ { "dropping-particle" : "", "family" : "Loreau", "given" : "Michel", "non-dropping-particle" : "", "parse-names" : false, "suffix" : "" }, { "dropping-particle" : "", "family" : "Naeem", "given" : "Shahid", "non-dropping-particle" : "", "parse-names" : false, "suffix" : "" }, { "dropping-particle" : "", "family" : "Inchausti", "given" : "Pablo", "non-dropping-particle" : "", "parse-names" : false, "suffix" : "" }, { "dropping-particle" : "", "family" : "Bengtsson", "given" : "J", "non-dropping-particle" : "", "parse-names" : false, "suffix" : "" }, { "dropping-particle" : "", "family" : "Grime", "given" : "J P", "non-dropping-particle" : "", "parse-names" : false, "suffix" : "" }, { "dropping-particle" : "", "family" : "Hector", "given" : "A", "non-dropping-particle" : "", "parse-names" : false, "suffix" : "" }, { "dropping-particle" : "", "family" : "Hooper", "given" : "D U", "non-dropping-particle" : "", "parse-names" : false, "suffix" : "" }, { "dropping-particle" : "", "family" : "Huston", "given" : "M A", "non-dropping-particle" : "", "parse-names" : false, "suffix" : "" }, { "dropping-particle" : "", "family" : "Raffaelli", "given" : "D", "non-dropping-particle" : "", "parse-names" : false, "suffix" : "" }, { "dropping-particle" : "", "family" : "Schmid", "given" : "B", "non-dropping-particle" : "", "parse-names" : false, "suffix" : "" }, { "dropping-particle" : "", "family" : "others", "given" : "", "non-dropping-particle" : "", "parse-names" : false, "suffix" : "" } ], "container-title" : "science", "id" : "ITEM-2", "issue" : "5543", "issued" : { "date-parts" : [ [ "2001" ] ] }, "page" : "804-808", "publisher" : "American Association for the Advancement of Science", "title" : "Biodiversity and ecosystem functioning: current knowledge and future challenges", "type" : "article-journal", "volume" : "294" }, "uris" : [ "http://www.mendeley.com/documents/?uuid=8b902a96-932b-4813-af09-52927aa887bf" ] } ], "mendeley" : { "formattedCitation" : "(Coley, Bryant and Chapin III, 1985; Loreau &lt;i&gt;et al.&lt;/i&gt;, 2001)", "plainTextFormattedCitation" : "(Coley, Bryant and Chapin III, 1985; Loreau et al., 2001)", "previouslyFormattedCitation" : "(Coley, Bryant and Chapin III, 1985; Loreau &lt;i&gt;et al.&lt;/i&gt;, 2001)" }, "properties" : {  }, "schema" : "https://github.com/citation-style-language/schema/raw/master/csl-citation.json" }</w:instrText>
      </w:r>
      <w:r w:rsidR="00DA7390">
        <w:rPr>
          <w:lang w:val="en-GB"/>
        </w:rPr>
        <w:fldChar w:fldCharType="separate"/>
      </w:r>
      <w:r w:rsidR="00DA7390" w:rsidRPr="00DA7390">
        <w:rPr>
          <w:noProof/>
          <w:lang w:val="en-GB"/>
        </w:rPr>
        <w:t xml:space="preserve">(Coley, Bryant and Chapin III, 1985; Loreau </w:t>
      </w:r>
      <w:r w:rsidR="00DA7390" w:rsidRPr="00DA7390">
        <w:rPr>
          <w:i/>
          <w:noProof/>
          <w:lang w:val="en-GB"/>
        </w:rPr>
        <w:t>et al.</w:t>
      </w:r>
      <w:r w:rsidR="00DA7390" w:rsidRPr="00DA7390">
        <w:rPr>
          <w:noProof/>
          <w:lang w:val="en-GB"/>
        </w:rPr>
        <w:t>, 2001)</w:t>
      </w:r>
      <w:r w:rsidR="00DA7390">
        <w:rPr>
          <w:lang w:val="en-GB"/>
        </w:rPr>
        <w:fldChar w:fldCharType="end"/>
      </w:r>
      <w:r w:rsidR="008438D9" w:rsidRPr="003B2661">
        <w:rPr>
          <w:lang w:val="en-GB"/>
        </w:rPr>
        <w:t>. Th</w:t>
      </w:r>
      <w:r w:rsidR="008B057E">
        <w:rPr>
          <w:lang w:val="en-GB"/>
        </w:rPr>
        <w:t>e</w:t>
      </w:r>
      <w:r w:rsidR="008438D9" w:rsidRPr="003B2661">
        <w:rPr>
          <w:lang w:val="en-GB"/>
        </w:rPr>
        <w:t xml:space="preserve"> rapid in</w:t>
      </w:r>
      <w:r w:rsidR="00797E3C" w:rsidRPr="003B2661">
        <w:rPr>
          <w:lang w:val="en-GB"/>
        </w:rPr>
        <w:t>crease</w:t>
      </w:r>
      <w:r w:rsidR="00AD3FAF">
        <w:rPr>
          <w:lang w:val="en-GB"/>
        </w:rPr>
        <w:t>s</w:t>
      </w:r>
      <w:r w:rsidR="00797E3C" w:rsidRPr="003B2661">
        <w:rPr>
          <w:lang w:val="en-GB"/>
        </w:rPr>
        <w:t xml:space="preserve"> in </w:t>
      </w:r>
      <w:r w:rsidR="00AD3FAF">
        <w:rPr>
          <w:lang w:val="en-GB"/>
        </w:rPr>
        <w:t xml:space="preserve">climatic </w:t>
      </w:r>
      <w:r w:rsidR="00797E3C" w:rsidRPr="003B2661">
        <w:rPr>
          <w:lang w:val="en-GB"/>
        </w:rPr>
        <w:t>temperature</w:t>
      </w:r>
      <w:r w:rsidR="00DA7390">
        <w:rPr>
          <w:lang w:val="en-GB"/>
        </w:rPr>
        <w:t xml:space="preserve"> are</w:t>
      </w:r>
      <w:r w:rsidR="00797E3C" w:rsidRPr="003B2661">
        <w:rPr>
          <w:lang w:val="en-GB"/>
        </w:rPr>
        <w:t xml:space="preserve"> having</w:t>
      </w:r>
      <w:r w:rsidR="008438D9" w:rsidRPr="003B2661">
        <w:rPr>
          <w:lang w:val="en-GB"/>
        </w:rPr>
        <w:t xml:space="preserve"> a direct impact on species and their interactions </w:t>
      </w:r>
      <w:r w:rsidR="00DA7390">
        <w:rPr>
          <w:lang w:val="en-GB"/>
        </w:rPr>
        <w:fldChar w:fldCharType="begin" w:fldLock="1"/>
      </w:r>
      <w:r w:rsidR="00DA7390">
        <w:rPr>
          <w:lang w:val="en-GB"/>
        </w:rPr>
        <w:instrText>ADDIN CSL_CITATION { "citationItems" : [ { "id" : "ITEM-1", "itemData" : { "author" : [ { "dropping-particle" : "", "family" : "Pe\u00f1uelas", "given" : "Josep", "non-dropping-particle" : "", "parse-names" : false, "suffix" : "" }, { "dropping-particle" : "", "family" : "Filella", "given" : "Iolanda", "non-dropping-particle" : "", "parse-names" : false, "suffix" : "" } ], "container-title" : "Science", "id" : "ITEM-1", "issue" : "5543", "issued" : { "date-parts" : [ [ "2001" ] ] }, "page" : "793-795", "publisher" : "American Association for the Advancement of Science", "title" : "Responses to a warming world", "type" : "article-journal", "volume" : "294" }, "uris" : [ "http://www.mendeley.com/documents/?uuid=59780184-929d-450b-9be1-0a0410b4bce7" ] }, { "id" : "ITEM-2", "itemData" : { "author" : [ { "dropping-particle" : "", "family" : "Hughes", "given" : "Lesley", "non-dropping-particle" : "", "parse-names" : false, "suffix" : "" } ], "container-title" : "Trends in ecology &amp; evolution", "id" : "ITEM-2", "issue" : "2", "issued" : { "date-parts" : [ [ "2000" ] ] }, "page" : "56-61", "publisher" : "Elsevier", "title" : "Biological consequences of global warming: is the signal already apparent?", "type" : "article-journal", "volume" : "15" }, "uris" : [ "http://www.mendeley.com/documents/?uuid=a2dfbf3b-1410-4b10-ad37-6722704c614e" ] } ], "mendeley" : { "formattedCitation" : "(Hughes, 2000; Pe\u00f1uelas and Filella, 2001)", "plainTextFormattedCitation" : "(Hughes, 2000; Pe\u00f1uelas and Filella, 2001)", "previouslyFormattedCitation" : "(Hughes, 2000; Pe\u00f1uelas and Filella, 2001)" }, "properties" : {  }, "schema" : "https://github.com/citation-style-language/schema/raw/master/csl-citation.json" }</w:instrText>
      </w:r>
      <w:r w:rsidR="00DA7390">
        <w:rPr>
          <w:lang w:val="en-GB"/>
        </w:rPr>
        <w:fldChar w:fldCharType="separate"/>
      </w:r>
      <w:r w:rsidR="00DA7390" w:rsidRPr="00DA7390">
        <w:rPr>
          <w:noProof/>
          <w:lang w:val="en-GB"/>
        </w:rPr>
        <w:t>(Hughes, 2000; Peñuelas and Filella, 2001)</w:t>
      </w:r>
      <w:r w:rsidR="00DA7390">
        <w:rPr>
          <w:lang w:val="en-GB"/>
        </w:rPr>
        <w:fldChar w:fldCharType="end"/>
      </w:r>
      <w:r w:rsidR="008438D9" w:rsidRPr="003B2661">
        <w:rPr>
          <w:lang w:val="en-GB"/>
        </w:rPr>
        <w:t>.</w:t>
      </w:r>
      <w:commentRangeEnd w:id="15"/>
      <w:r w:rsidR="00167307">
        <w:rPr>
          <w:rStyle w:val="CommentReference"/>
        </w:rPr>
        <w:commentReference w:id="15"/>
      </w:r>
      <w:r w:rsidR="003E56E0" w:rsidRPr="003B2661">
        <w:rPr>
          <w:lang w:val="en-GB"/>
        </w:rPr>
        <w:t xml:space="preserve"> </w:t>
      </w:r>
      <w:r w:rsidR="00E84222" w:rsidRPr="003B2661">
        <w:rPr>
          <w:lang w:val="en-GB"/>
        </w:rPr>
        <w:t>Despite the</w:t>
      </w:r>
      <w:ins w:id="21" w:author="Becca Kordas" w:date="2018-03-08T10:48:00Z">
        <w:r w:rsidR="00167307">
          <w:rPr>
            <w:lang w:val="en-GB"/>
          </w:rPr>
          <w:t xml:space="preserve"> extensive</w:t>
        </w:r>
      </w:ins>
      <w:r w:rsidR="00E84222" w:rsidRPr="003B2661">
        <w:rPr>
          <w:lang w:val="en-GB"/>
        </w:rPr>
        <w:t xml:space="preserve"> body of work on how temperature affects </w:t>
      </w:r>
      <w:del w:id="22" w:author="Becca Kordas" w:date="2018-03-08T10:49:00Z">
        <w:r w:rsidR="00E84222" w:rsidDel="00167307">
          <w:rPr>
            <w:lang w:val="en-GB"/>
          </w:rPr>
          <w:delText>biological</w:delText>
        </w:r>
        <w:r w:rsidR="00E84222" w:rsidRPr="003B2661" w:rsidDel="00167307">
          <w:rPr>
            <w:lang w:val="en-GB"/>
          </w:rPr>
          <w:delText xml:space="preserve"> </w:delText>
        </w:r>
      </w:del>
      <w:ins w:id="23" w:author="Becca Kordas" w:date="2018-03-08T10:49:00Z">
        <w:r w:rsidR="00167307">
          <w:rPr>
            <w:lang w:val="en-GB"/>
          </w:rPr>
          <w:t>physiological</w:t>
        </w:r>
        <w:r w:rsidR="00167307" w:rsidRPr="003B2661">
          <w:rPr>
            <w:lang w:val="en-GB"/>
          </w:rPr>
          <w:t xml:space="preserve"> </w:t>
        </w:r>
      </w:ins>
      <w:r w:rsidR="00E84222" w:rsidRPr="003B2661">
        <w:rPr>
          <w:lang w:val="en-GB"/>
        </w:rPr>
        <w:t xml:space="preserve">rates </w:t>
      </w:r>
      <w:r w:rsidR="00DA7390">
        <w:rPr>
          <w:lang w:val="en-GB"/>
        </w:rPr>
        <w:fldChar w:fldCharType="begin" w:fldLock="1"/>
      </w:r>
      <w:r w:rsidR="00DA7390">
        <w:rPr>
          <w:lang w:val="en-GB"/>
        </w:rPr>
        <w:instrText>ADDIN CSL_CITATION { "citationItems" : [ { "id" : "ITEM-1", "itemData" : { "author" : [ { "dropping-particle" : "", "family" : "Gillooly", "given" : "James F", "non-dropping-particle" : "", "parse-names" : false, "suffix" : "" }, { "dropping-particle" : "", "family" : "Brown", "given" : "James H", "non-dropping-particle" : "", "parse-names" : false, "suffix" : "" }, { "dropping-particle" : "", "family" : "West", "given" : "Geoffrey B", "non-dropping-particle" : "", "parse-names" : false, "suffix" : "" }, { "dropping-particle" : "", "family" : "Savage", "given" : "Van M", "non-dropping-particle" : "", "parse-names" : false, "suffix" : "" }, { "dropping-particle" : "", "family" : "Charnov", "given" : "Eric L", "non-dropping-particle" : "", "parse-names" : false, "suffix" : "" } ], "container-title" : "science", "id" : "ITEM-1", "issue" : "5538", "issued" : { "date-parts" : [ [ "2001" ] ] }, "page" : "2248-2251", "publisher" : "American Association for the Advancement of Science", "title" : "Effects of size and temperature on metabolic rate", "type" : "article-journal", "volume" : "293" }, "uris" : [ "http://www.mendeley.com/documents/?uuid=b6280d1e-0fd9-4354-8880-230ad051b8df" ] }, { "id" : "ITEM-2", "itemData" : { "author" : [ { "dropping-particle" : "", "family" : "Brown", "given" : "James H", "non-dropping-particle" : "", "parse-names" : false, "suffix" : "" }, { "dropping-particle" : "", "family" : "Gillooly", "given" : "James F", "non-dropping-particle" : "", "parse-names" : false, "suffix" : "" }, { "dropping-particle" : "", "family" : "Allen", "given" : "Andrew P", "non-dropping-particle" : "", "parse-names" : false, "suffix" : "" }, { "dropping-particle" : "", "family" : "Savage", "given" : "Van M", "non-dropping-particle" : "", "parse-names" : false, "suffix" : "" }, { "dropping-particle" : "", "family" : "West", "given" : "Geoffrey B", "non-dropping-particle" : "", "parse-names" : false, "suffix" : "" } ], "container-title" : "Ecology", "id" : "ITEM-2", "issue" : "7", "issued" : { "date-parts" : [ [ "2004" ] ] }, "page" : "1771-1789", "publisher" : "Wiley Online Library", "title" : "Toward a metabolic theory of ecology", "type" : "article-journal", "volume" : "85" }, "uris" : [ "http://www.mendeley.com/documents/?uuid=656e9684-9299-4c52-a9a4-87d8fb039047" ] } ], "mendeley" : { "formattedCitation" : "(James F Gillooly &lt;i&gt;et al.&lt;/i&gt;, 2001; Brown &lt;i&gt;et al.&lt;/i&gt;, 2004)", "plainTextFormattedCitation" : "(James F Gillooly et al., 2001; Brown et al., 2004)", "previouslyFormattedCitation" : "(James F Gillooly &lt;i&gt;et al.&lt;/i&gt;, 2001; Brown &lt;i&gt;et al.&lt;/i&gt;, 2004)" }, "properties" : {  }, "schema" : "https://github.com/citation-style-language/schema/raw/master/csl-citation.json" }</w:instrText>
      </w:r>
      <w:r w:rsidR="00DA7390">
        <w:rPr>
          <w:lang w:val="en-GB"/>
        </w:rPr>
        <w:fldChar w:fldCharType="separate"/>
      </w:r>
      <w:r w:rsidR="00DA7390" w:rsidRPr="00DA7390">
        <w:rPr>
          <w:noProof/>
          <w:lang w:val="en-GB"/>
        </w:rPr>
        <w:t xml:space="preserve">(James F Gillooly </w:t>
      </w:r>
      <w:r w:rsidR="00DA7390" w:rsidRPr="00DA7390">
        <w:rPr>
          <w:i/>
          <w:noProof/>
          <w:lang w:val="en-GB"/>
        </w:rPr>
        <w:t>et al.</w:t>
      </w:r>
      <w:r w:rsidR="00DA7390" w:rsidRPr="00DA7390">
        <w:rPr>
          <w:noProof/>
          <w:lang w:val="en-GB"/>
        </w:rPr>
        <w:t xml:space="preserve">, 2001; Brown </w:t>
      </w:r>
      <w:r w:rsidR="00DA7390" w:rsidRPr="00DA7390">
        <w:rPr>
          <w:i/>
          <w:noProof/>
          <w:lang w:val="en-GB"/>
        </w:rPr>
        <w:t>et al.</w:t>
      </w:r>
      <w:r w:rsidR="00DA7390" w:rsidRPr="00DA7390">
        <w:rPr>
          <w:noProof/>
          <w:lang w:val="en-GB"/>
        </w:rPr>
        <w:t>, 2004)</w:t>
      </w:r>
      <w:r w:rsidR="00DA7390">
        <w:rPr>
          <w:lang w:val="en-GB"/>
        </w:rPr>
        <w:fldChar w:fldCharType="end"/>
      </w:r>
      <w:r w:rsidR="00E84222" w:rsidRPr="003B2661">
        <w:rPr>
          <w:lang w:val="en-GB"/>
        </w:rPr>
        <w:t xml:space="preserve">, we still lack the necessary </w:t>
      </w:r>
      <w:commentRangeStart w:id="24"/>
      <w:r w:rsidR="00E84222" w:rsidRPr="003B2661">
        <w:rPr>
          <w:lang w:val="en-GB"/>
        </w:rPr>
        <w:t xml:space="preserve">understanding to </w:t>
      </w:r>
      <w:commentRangeEnd w:id="24"/>
      <w:r w:rsidR="00167307">
        <w:rPr>
          <w:rStyle w:val="CommentReference"/>
        </w:rPr>
        <w:commentReference w:id="24"/>
      </w:r>
      <w:r w:rsidR="00E84222" w:rsidRPr="003B2661">
        <w:rPr>
          <w:lang w:val="en-GB"/>
        </w:rPr>
        <w:t>predict how future changes in global temperatures will affect species interactions.</w:t>
      </w:r>
      <w:r w:rsidR="00E84222">
        <w:rPr>
          <w:lang w:val="en-GB"/>
        </w:rPr>
        <w:t xml:space="preserve"> </w:t>
      </w:r>
      <w:r w:rsidR="00DF5BA9">
        <w:rPr>
          <w:lang w:val="en-GB"/>
        </w:rPr>
        <w:t xml:space="preserve">Recent work suggests that </w:t>
      </w:r>
      <w:r w:rsidR="00981729">
        <w:rPr>
          <w:lang w:val="en-GB"/>
        </w:rPr>
        <w:t>adaptation</w:t>
      </w:r>
      <w:r w:rsidR="00323199">
        <w:rPr>
          <w:lang w:val="en-GB"/>
        </w:rPr>
        <w:t xml:space="preserve"> </w:t>
      </w:r>
      <w:r w:rsidR="00E84222">
        <w:rPr>
          <w:lang w:val="en-GB"/>
        </w:rPr>
        <w:t xml:space="preserve">to </w:t>
      </w:r>
      <w:r w:rsidR="0044336C">
        <w:rPr>
          <w:lang w:val="en-GB"/>
        </w:rPr>
        <w:t>d</w:t>
      </w:r>
      <w:r w:rsidR="00391976">
        <w:rPr>
          <w:lang w:val="en-GB"/>
        </w:rPr>
        <w:t>i</w:t>
      </w:r>
      <w:r w:rsidR="0044336C">
        <w:rPr>
          <w:lang w:val="en-GB"/>
        </w:rPr>
        <w:t>ffer</w:t>
      </w:r>
      <w:r w:rsidR="006613AB">
        <w:rPr>
          <w:lang w:val="en-GB"/>
        </w:rPr>
        <w:t>ing</w:t>
      </w:r>
      <w:r w:rsidR="0044336C">
        <w:rPr>
          <w:lang w:val="en-GB"/>
        </w:rPr>
        <w:t xml:space="preserve"> </w:t>
      </w:r>
      <w:r w:rsidR="00E84222">
        <w:rPr>
          <w:lang w:val="en-GB"/>
        </w:rPr>
        <w:t xml:space="preserve">thermal </w:t>
      </w:r>
      <w:r w:rsidR="00366DBA">
        <w:rPr>
          <w:lang w:val="en-GB"/>
        </w:rPr>
        <w:t xml:space="preserve">environments </w:t>
      </w:r>
      <w:r w:rsidR="00E14E48">
        <w:rPr>
          <w:lang w:val="en-GB"/>
        </w:rPr>
        <w:t xml:space="preserve">or regimes </w:t>
      </w:r>
      <w:r w:rsidR="00100781">
        <w:rPr>
          <w:lang w:val="en-GB"/>
        </w:rPr>
        <w:t xml:space="preserve">may </w:t>
      </w:r>
      <w:r w:rsidR="00E84222">
        <w:rPr>
          <w:lang w:val="en-GB"/>
        </w:rPr>
        <w:t xml:space="preserve">cause </w:t>
      </w:r>
      <w:r w:rsidR="006A28A6">
        <w:rPr>
          <w:lang w:val="en-GB"/>
        </w:rPr>
        <w:t>“</w:t>
      </w:r>
      <w:r w:rsidR="009D440A">
        <w:rPr>
          <w:lang w:val="en-GB"/>
        </w:rPr>
        <w:t xml:space="preserve">metabolic </w:t>
      </w:r>
      <w:r w:rsidR="00E84222">
        <w:rPr>
          <w:lang w:val="en-GB"/>
        </w:rPr>
        <w:t>mismatches</w:t>
      </w:r>
      <w:r w:rsidR="006A28A6">
        <w:rPr>
          <w:lang w:val="en-GB"/>
        </w:rPr>
        <w:t>”</w:t>
      </w:r>
      <w:r w:rsidR="009F685B">
        <w:rPr>
          <w:lang w:val="en-GB"/>
        </w:rPr>
        <w:t xml:space="preserve"> between species</w:t>
      </w:r>
      <w:r w:rsidR="00E50BF0">
        <w:rPr>
          <w:lang w:val="en-GB"/>
        </w:rPr>
        <w:t xml:space="preserve"> with nontrivial consequences for</w:t>
      </w:r>
      <w:r w:rsidR="008A06B1">
        <w:rPr>
          <w:lang w:val="en-GB"/>
        </w:rPr>
        <w:t xml:space="preserve"> </w:t>
      </w:r>
      <w:r w:rsidR="00E84222">
        <w:rPr>
          <w:lang w:val="en-GB"/>
        </w:rPr>
        <w:t xml:space="preserve">predator-prey dynamics </w:t>
      </w:r>
      <w:r w:rsidR="00DA7390">
        <w:rPr>
          <w:lang w:val="en-GB"/>
        </w:rPr>
        <w:fldChar w:fldCharType="begin" w:fldLock="1"/>
      </w:r>
      <w:r w:rsidR="00DA7390">
        <w:rPr>
          <w:lang w:val="en-GB"/>
        </w:rPr>
        <w:instrText>ADDIN CSL_CITATION { "citationItems" : [ { "id" : "ITEM-1", "itemData" : {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"Proceedings of the National Academy of Sciences", "id" : "ITEM-1", "issue" : "26", "issued" : { "date-parts" : [ [ "2011" ] ] }, "page" : "10591-10596", "publisher" : "National Acad Sciences", "title" : "Systematic variation in the temperature dependence of physiological and ecological traits", "type" : "article-journal", "volume" : "108" }, "uris" : [ "http://www.mendeley.com/documents/?uuid=bb702c14-4b97-43a4-96a7-ffedecfe9ee1" ] } ], "mendeley" : { "formattedCitation" : "(Dell, Pawar and Savage, 2011)", "plainTextFormattedCitation" : "(Dell, Pawar and Savage, 2011)", "previouslyFormattedCitation" : "(Dell, Pawar and Savage, 2011)" }, "properties" : {  }, "schema" : "https://github.com/citation-style-language/schema/raw/master/csl-citation.json" }</w:instrText>
      </w:r>
      <w:r w:rsidR="00DA7390">
        <w:rPr>
          <w:lang w:val="en-GB"/>
        </w:rPr>
        <w:fldChar w:fldCharType="separate"/>
      </w:r>
      <w:r w:rsidR="00DA7390" w:rsidRPr="00DA7390">
        <w:rPr>
          <w:noProof/>
          <w:lang w:val="en-GB"/>
        </w:rPr>
        <w:t>(Dell, Pawar and Savage, 2011)</w:t>
      </w:r>
      <w:r w:rsidR="00DA7390">
        <w:rPr>
          <w:lang w:val="en-GB"/>
        </w:rPr>
        <w:fldChar w:fldCharType="end"/>
      </w:r>
      <w:r w:rsidR="00E84222">
        <w:rPr>
          <w:lang w:val="en-GB"/>
        </w:rPr>
        <w:t xml:space="preserve">. </w:t>
      </w:r>
    </w:p>
    <w:p w14:paraId="240FE670" w14:textId="0181780D" w:rsidR="00416353" w:rsidRDefault="00757EBC" w:rsidP="00997AED">
      <w:pPr>
        <w:ind w:firstLine="720"/>
        <w:jc w:val="both"/>
        <w:rPr>
          <w:lang w:val="en-GB"/>
        </w:rPr>
      </w:pPr>
      <w:commentRangeStart w:id="25"/>
      <w:r w:rsidRPr="003B2661">
        <w:rPr>
          <w:lang w:val="en-GB"/>
        </w:rPr>
        <w:t>T</w:t>
      </w:r>
      <w:commentRangeEnd w:id="25"/>
      <w:r w:rsidR="00167307">
        <w:rPr>
          <w:rStyle w:val="CommentReference"/>
        </w:rPr>
        <w:commentReference w:id="25"/>
      </w:r>
      <w:r w:rsidRPr="003B2661">
        <w:rPr>
          <w:lang w:val="en-GB"/>
        </w:rPr>
        <w:t xml:space="preserve">hermal </w:t>
      </w:r>
      <w:r w:rsidR="00416353" w:rsidRPr="003B2661">
        <w:rPr>
          <w:lang w:val="en-GB"/>
        </w:rPr>
        <w:t>performance curves (TPCs) of biological traits ar</w:t>
      </w:r>
      <w:r w:rsidR="00E401B9" w:rsidRPr="003B2661">
        <w:rPr>
          <w:lang w:val="en-GB"/>
        </w:rPr>
        <w:t>e key to understanding how tem</w:t>
      </w:r>
      <w:r w:rsidR="00416353" w:rsidRPr="003B2661">
        <w:rPr>
          <w:lang w:val="en-GB"/>
        </w:rPr>
        <w:t xml:space="preserve">perature </w:t>
      </w:r>
      <w:r w:rsidR="00791B2C" w:rsidRPr="003B2661">
        <w:rPr>
          <w:lang w:val="en-GB"/>
        </w:rPr>
        <w:t xml:space="preserve">affects </w:t>
      </w:r>
      <w:r w:rsidR="00416353" w:rsidRPr="003B2661">
        <w:rPr>
          <w:lang w:val="en-GB"/>
        </w:rPr>
        <w:t xml:space="preserve">biological processes. </w:t>
      </w:r>
      <w:r w:rsidR="00B256C6">
        <w:rPr>
          <w:lang w:val="en-GB"/>
        </w:rPr>
        <w:t>TPCs</w:t>
      </w:r>
      <w:r w:rsidR="002C42D3">
        <w:rPr>
          <w:lang w:val="en-GB"/>
        </w:rPr>
        <w:t xml:space="preserve"> </w:t>
      </w:r>
      <w:r w:rsidR="006E03E4">
        <w:rPr>
          <w:lang w:val="en-GB"/>
        </w:rPr>
        <w:t>display</w:t>
      </w:r>
      <w:r w:rsidR="00416353" w:rsidRPr="003B2661">
        <w:rPr>
          <w:lang w:val="en-GB"/>
        </w:rPr>
        <w:t xml:space="preserve"> a unimodal relationship with tempera</w:t>
      </w:r>
      <w:r w:rsidR="003E56E0" w:rsidRPr="003B2661">
        <w:rPr>
          <w:lang w:val="en-GB"/>
        </w:rPr>
        <w:t>ture due</w:t>
      </w:r>
      <w:r w:rsidR="00627A73">
        <w:rPr>
          <w:lang w:val="en-GB"/>
        </w:rPr>
        <w:t xml:space="preserve"> to the temperature dependence of enzyme kinetics</w:t>
      </w:r>
      <w:r w:rsidR="00416353" w:rsidRPr="003B2661">
        <w:rPr>
          <w:lang w:val="en-GB"/>
        </w:rPr>
        <w:t xml:space="preserve"> </w:t>
      </w:r>
      <w:r w:rsidR="00627A73">
        <w:rPr>
          <w:lang w:val="en-GB"/>
        </w:rPr>
        <w:fldChar w:fldCharType="begin" w:fldLock="1"/>
      </w:r>
      <w:r w:rsidR="00A81EDF">
        <w:rPr>
          <w:lang w:val="en-GB"/>
        </w:rPr>
        <w:instrText>ADDIN CSL_CITATION { "citationItems" : [ { "id" : "ITEM-1", "itemData" : { "DOI" : "10.7287/peerj.preprints.3068v1", "ISBN" : "2167-9843", "ISSN" : "2167-9843", "abstract" : "There is currently unprecedented interest in quantifying variation in thermal physiology among organisms in order to understand and predict the biological impacts of climate change. A key parameter in this quantification of thermal physiology is the performance or value of a trait, across individuals or species, at a common temperature (temperature normalisation). An increasingly popular model for fitting thermal performance curves to data \ufffd\ufffd\ufffd the Sharpe-Schoolfield equation \ufffd\ufffd\ufffd can yield strongly inflated estimates of temperature-normalised trait values. These deviations occur whenever a key thermodynamic assumption of the model is violated, i.e. when the enzyme governing the performance of the trait is not fully functional at the chosen reference temperature. Using data on 1,758 thermal performance curves across a wide range of species, we identify the conditions that exacerbate this inflation. We then demonstrate that these biases can compromise tests to detect metabolic cold adaptation, which requires comparison of fitness or trait performance of different species or genotypes at some fixed low temperature. Finally, we suggest alternative methods for obtaining unbiased estimates of temperature-normalised trait values for meta-analyses of thermal performance across species in climate change impact studies.", "author" : [ { "dropping-particle" : "", "family" : "Kontopoulos", "given" : "Dimitrios-Georgios", "non-dropping-particle" : "", "parse-names" : false, "suffix" : "" }, { "dropping-particle" : "", "family" : "Garc\u00eda-Carreras", "given" : "Bernardo", "non-dropping-particle" : "", "parse-names" : false, "suffix" : "" }, { "dropping-particle" : "", "family" : "Sal", "given" : "Sof\u00eda", "non-dropping-particle" : "", "parse-names" : false, "suffix" : "" }, { "dropping-particle" : "", "family" : "Smith", "given" : "Thomas P.", "non-dropping-particle" : "", "parse-names" : false, "suffix" : "" }, { "dropping-particle" : "", "family" : "Pawar", "given" : "Samraat", "non-dropping-particle" : "", "parse-names" : false, "suffix" : "" } ], "container-title" : "PeerJ", "id" : "ITEM-1", "issued" : { "date-parts" : [ [ "2018" ] ] }, "title" : "Use and misuse of temperature normalisation in meta-analyses of thermal responses of biological traits", "type" : "article-journal" }, "uris" : [ "http://www.mendeley.com/documents/?uuid=8fec0409-92a9-3ecb-a293-846e1960cd4b" ] }, { "id" : "ITEM-2", "itemData" : { "DOI" : "10.1016/j.jtherbio.2006.06.002", "ISBN" : "0306-4565", "ISSN" : "03064565", "abstract" : "I show how one can estimate the shape of a thermal performance curve using information theory. This approach ranks plausible models by their Akaike information criterion (AIC), which is a measure of a model's ability to describe the data discounted by the model's complexity. I analyze previously published data to demonstrate how one applies this approach to describe a thermal performance curve. This exemplary analysis produced two interesting results. First, a model with a very high r2(a modified Gaussian function) appeared to overfit the data. Second, the model favored by information theory (a Gaussian function) has been used widely in optimality studies of thermal performance curves. Finally, I discuss the choice between regression and ANOVA when comparing thermal performance curves and highlight a superior method called template mode of variation. Much progress can be made by abandoning traditional methods for a method that combines information theory with template mode of variation. \u00a9 2006 Elsevier Ltd. All rights reserved.", "author" : [ { "dropping-particle" : "", "family" : "Angilletta", "given" : "Michael J.", "non-dropping-particle" : "", "parse-names" : false, "suffix" : "" } ], "container-title" : "Journal of Thermal Biology", "id" : "ITEM-2", "issue" : "7", "issued" : { "date-parts" : [ [ "2006" ] ] }, "page" : "541-545", "title" : "Estimating and comparing thermal performance curves", "type" : "article-journal", "volume" : "31" }, "uris" : [ "http://www.mendeley.com/documents/?uuid=06366fc1-7180-443f-b854-280aa60037be" ] }, { "id" : "ITEM-3", "itemData" : { "author" : [ { "dropping-particle" : "", "family" : "DeLong", "given" : "John P", "non-dropping-particle" : "", "parse-names" : false, "suffix" : "" }, { "dropping-particle" : "", "family" : "Gibert", "given" : "Jean P", "non-dropping-particle" : "", "parse-names" : false, "suffix" : "" }, { "dropping-particle" : "", "family" : "Luhring", "given" : "Tom M", "non-dropping-particle" : "", "parse-names" : false, "suffix" : "" }, { "dropping-particle" : "", "family" : "Bachman", "given" : "Gwendolyn", "non-dropping-particle" : "", "parse-names" : false, "suffix" : "" }, { "dropping-particle" : "", "family" : "Reed", "given" : "Benjamin", "non-dropping-particle" : "", "parse-names" : false, "suffix" : "" }, { "dropping-particle" : "", "family" : "Neyer", "given" : "Abigail", "non-dropping-particle" : "", "parse-names" : false, "suffix" : "" }, { "dropping-particle" : "", "family" : "Montooth", "given" : "K L", "non-dropping-particle" : "", "parse-names" : false, "suffix" : "" } ], "container-title" : "Ecology and evolution", "id" : "ITEM-3", "issued" : { "date-parts" : [ [ "2017" ] ] }, "publisher" : "Wiley Online Library", "title" : "The combined effects of reactant kinetics and enzyme stability explain the temperature dependence of metabolic rates", "type" : "article-journal" }, "uris" : [ "http://www.mendeley.com/documents/?uuid=afbcecab-1607-4503-92ae-4a6925dc9b65" ] } ], "mendeley" : { "formattedCitation" : "(Angilletta, 2006; DeLong &lt;i&gt;et al.&lt;/i&gt;, 2017; Kontopoulos &lt;i&gt;et al.&lt;/i&gt;, 2018)", "manualFormatting" : "(Angilletta, 2006; DeLong et al., 2017; Kontopoulos et al., 2018; Fig 1A)", "plainTextFormattedCitation" : "(Angilletta, 2006; DeLong et al., 2017; Kontopoulos et al., 2018)", "previouslyFormattedCitation" : "(Angilletta, 2006; DeLong &lt;i&gt;et al.&lt;/i&gt;, 2017; Kontopoulos &lt;i&gt;et al.&lt;/i&gt;, 2018)" }, "properties" : {  }, "schema" : "https://github.com/citation-style-language/schema/raw/master/csl-citation.json" }</w:instrText>
      </w:r>
      <w:r w:rsidR="00627A73">
        <w:rPr>
          <w:lang w:val="en-GB"/>
        </w:rPr>
        <w:fldChar w:fldCharType="separate"/>
      </w:r>
      <w:r w:rsidR="00627A73" w:rsidRPr="00627A73">
        <w:rPr>
          <w:noProof/>
          <w:lang w:val="en-GB"/>
        </w:rPr>
        <w:t xml:space="preserve">(Angilletta, 2006; DeLong </w:t>
      </w:r>
      <w:r w:rsidR="00627A73" w:rsidRPr="00627A73">
        <w:rPr>
          <w:i/>
          <w:noProof/>
          <w:lang w:val="en-GB"/>
        </w:rPr>
        <w:t>et al.</w:t>
      </w:r>
      <w:r w:rsidR="00627A73" w:rsidRPr="00627A73">
        <w:rPr>
          <w:noProof/>
          <w:lang w:val="en-GB"/>
        </w:rPr>
        <w:t xml:space="preserve">, 2017; Kontopoulos </w:t>
      </w:r>
      <w:r w:rsidR="00627A73" w:rsidRPr="00627A73">
        <w:rPr>
          <w:i/>
          <w:noProof/>
          <w:lang w:val="en-GB"/>
        </w:rPr>
        <w:t>et al.</w:t>
      </w:r>
      <w:r w:rsidR="00627A73" w:rsidRPr="00627A73">
        <w:rPr>
          <w:noProof/>
          <w:lang w:val="en-GB"/>
        </w:rPr>
        <w:t>, 2018</w:t>
      </w:r>
      <w:r w:rsidR="00627A73">
        <w:rPr>
          <w:noProof/>
          <w:lang w:val="en-GB"/>
        </w:rPr>
        <w:t>; Fig 1A</w:t>
      </w:r>
      <w:r w:rsidR="00627A73" w:rsidRPr="00627A73">
        <w:rPr>
          <w:noProof/>
          <w:lang w:val="en-GB"/>
        </w:rPr>
        <w:t>)</w:t>
      </w:r>
      <w:r w:rsidR="00627A73">
        <w:rPr>
          <w:lang w:val="en-GB"/>
        </w:rPr>
        <w:fldChar w:fldCharType="end"/>
      </w:r>
      <w:r w:rsidR="00416353" w:rsidRPr="003B2661">
        <w:rPr>
          <w:lang w:val="en-GB"/>
        </w:rPr>
        <w:t>.</w:t>
      </w:r>
      <w:r w:rsidR="003E56E0" w:rsidRPr="003B2661">
        <w:rPr>
          <w:lang w:val="en-GB"/>
        </w:rPr>
        <w:t xml:space="preserve"> </w:t>
      </w:r>
      <w:r w:rsidR="00220AB3">
        <w:rPr>
          <w:lang w:val="en-GB"/>
        </w:rPr>
        <w:t>V</w:t>
      </w:r>
      <w:r w:rsidR="00416353" w:rsidRPr="003B2661">
        <w:rPr>
          <w:lang w:val="en-GB"/>
        </w:rPr>
        <w:t>arious</w:t>
      </w:r>
      <w:r w:rsidR="008A06B1">
        <w:rPr>
          <w:lang w:val="en-GB"/>
        </w:rPr>
        <w:t xml:space="preserve"> scenarios of</w:t>
      </w:r>
      <w:r w:rsidR="00416353" w:rsidRPr="003B2661">
        <w:rPr>
          <w:lang w:val="en-GB"/>
        </w:rPr>
        <w:t xml:space="preserve"> adaptation</w:t>
      </w:r>
      <w:r w:rsidR="008A06B1">
        <w:rPr>
          <w:lang w:val="en-GB"/>
        </w:rPr>
        <w:t xml:space="preserve"> </w:t>
      </w:r>
      <w:r w:rsidR="007B2C8C">
        <w:rPr>
          <w:lang w:val="en-GB"/>
        </w:rPr>
        <w:t xml:space="preserve">of TPCs </w:t>
      </w:r>
      <w:r w:rsidR="008A06B1">
        <w:rPr>
          <w:lang w:val="en-GB"/>
        </w:rPr>
        <w:t>to new thermal conditions</w:t>
      </w:r>
      <w:r w:rsidR="00416353" w:rsidRPr="003B2661">
        <w:rPr>
          <w:lang w:val="en-GB"/>
        </w:rPr>
        <w:t xml:space="preserve"> </w:t>
      </w:r>
      <w:r w:rsidR="007B2C8C">
        <w:rPr>
          <w:lang w:val="en-GB"/>
        </w:rPr>
        <w:t xml:space="preserve">are possible </w:t>
      </w:r>
      <w:r w:rsidR="006C6E9E">
        <w:rPr>
          <w:lang w:val="en-GB"/>
        </w:rPr>
        <w:fldChar w:fldCharType="begin" w:fldLock="1"/>
      </w:r>
      <w:r w:rsidR="006C6E9E">
        <w:rPr>
          <w:lang w:val="en-GB"/>
        </w:rPr>
        <w:instrText>ADDIN CSL_CITATION { "citationItems" : [ { "id" : "ITEM-1", "itemData" : { "author" : [ { "dropping-particle" : "", "family" : "Kingsolver", "given" : "Joel G", "non-dropping-particle" : "", "parse-names" : false, "suffix" : "" } ], "container-title" : "The American Naturalist", "id" : "ITEM-1", "issue" : "6", "issued" : { "date-parts" : [ [ "2009" ] ] }, "page" : "755-768", "publisher" : "The University of Chicago Press", "title" : "The Well-Temperatured Biologist: (American Society of Naturalists Presidential Address)", "type" : "article-journal", "volume" : "174" }, "uris" : [ "http://www.mendeley.com/documents/?uuid=39a06787-cccc-4d32-9227-83a1a3d92ddb" ] } ], "mendeley" : { "formattedCitation" : "(Kingsolver, 2009)", "manualFormatting" : "(Kingsolver, 2009", "plainTextFormattedCitation" : "(Kingsolver, 2009)", "previouslyFormattedCitation" : "(Kingsolver, 2009)" }, "properties" : {  }, "schema" : "https://github.com/citation-style-language/schema/raw/master/csl-citation.json" }</w:instrText>
      </w:r>
      <w:r w:rsidR="006C6E9E">
        <w:rPr>
          <w:lang w:val="en-GB"/>
        </w:rPr>
        <w:fldChar w:fldCharType="separate"/>
      </w:r>
      <w:r w:rsidR="006C6E9E" w:rsidRPr="006C6E9E">
        <w:rPr>
          <w:noProof/>
          <w:lang w:val="en-GB"/>
        </w:rPr>
        <w:t>(Kingsolver, 2009</w:t>
      </w:r>
      <w:r w:rsidR="006C6E9E">
        <w:rPr>
          <w:lang w:val="en-GB"/>
        </w:rPr>
        <w:fldChar w:fldCharType="end"/>
      </w:r>
      <w:r w:rsidR="006C6E9E">
        <w:rPr>
          <w:lang w:val="en-GB"/>
        </w:rPr>
        <w:t>; Fig</w:t>
      </w:r>
      <w:r w:rsidR="007B2C8C">
        <w:rPr>
          <w:lang w:val="en-GB"/>
        </w:rPr>
        <w:t xml:space="preserve"> 1B</w:t>
      </w:r>
      <w:del w:id="26" w:author="Becca Kordas" w:date="2018-03-08T10:53:00Z">
        <w:r w:rsidR="007B2C8C" w:rsidDel="00167307">
          <w:rPr>
            <w:lang w:val="en-GB"/>
          </w:rPr>
          <w:delText>-</w:delText>
        </w:r>
        <w:r w:rsidR="00CC14BC" w:rsidDel="00167307">
          <w:rPr>
            <w:lang w:val="en-GB"/>
          </w:rPr>
          <w:delText>E</w:delText>
        </w:r>
      </w:del>
      <w:ins w:id="27" w:author="Becca Kordas" w:date="2018-03-08T10:53:00Z">
        <w:r w:rsidR="00167307">
          <w:rPr>
            <w:lang w:val="en-GB"/>
          </w:rPr>
          <w:t>,C</w:t>
        </w:r>
      </w:ins>
      <w:r w:rsidR="00F64B1F">
        <w:rPr>
          <w:lang w:val="en-GB"/>
        </w:rPr>
        <w:t>)</w:t>
      </w:r>
      <w:r w:rsidR="00416353" w:rsidRPr="003B2661">
        <w:rPr>
          <w:lang w:val="en-GB"/>
        </w:rPr>
        <w:t xml:space="preserve">, which </w:t>
      </w:r>
      <w:commentRangeStart w:id="28"/>
      <w:r w:rsidR="00416353" w:rsidRPr="003B2661">
        <w:rPr>
          <w:lang w:val="en-GB"/>
        </w:rPr>
        <w:t>h</w:t>
      </w:r>
      <w:r w:rsidR="00E401B9" w:rsidRPr="003B2661">
        <w:rPr>
          <w:lang w:val="en-GB"/>
        </w:rPr>
        <w:t>ave higher-</w:t>
      </w:r>
      <w:r w:rsidR="00416353" w:rsidRPr="003B2661">
        <w:rPr>
          <w:lang w:val="en-GB"/>
        </w:rPr>
        <w:t xml:space="preserve">level </w:t>
      </w:r>
      <w:commentRangeEnd w:id="28"/>
      <w:r w:rsidR="00167307">
        <w:rPr>
          <w:rStyle w:val="CommentReference"/>
        </w:rPr>
        <w:commentReference w:id="28"/>
      </w:r>
      <w:r w:rsidR="00416353" w:rsidRPr="003B2661">
        <w:rPr>
          <w:lang w:val="en-GB"/>
        </w:rPr>
        <w:t xml:space="preserve">effects on their population dynamics </w:t>
      </w:r>
      <w:r w:rsidR="006C6E9E">
        <w:rPr>
          <w:lang w:val="en-GB"/>
        </w:rPr>
        <w:fldChar w:fldCharType="begin" w:fldLock="1"/>
      </w:r>
      <w:r w:rsidR="006C6E9E">
        <w:rPr>
          <w:lang w:val="en-GB"/>
        </w:rPr>
        <w:instrText>ADDIN CSL_CITATION { "citationItems" : [ { "id" : "ITEM-1", "itemData" : { "author" : [ { "dropping-particle" : "", "family" : "Rall", "given" : "Bj\u00f6rn C", "non-dropping-particle" : "", "parse-names" : false, "suffix" : "" }, { "dropping-particle" : "", "family" : "VUCIC-PESTIC", "given" : "OLIVERA", "non-dropping-particle" : "", "parse-names" : false, "suffix" : "" }, { "dropping-particle" : "", "family" : "Ehnes", "given" : "Roswitha B", "non-dropping-particle" : "", "parse-names" : false, "suffix" : "" }, { "dropping-particle" : "", "family" : "Emmerson", "given" : "Mark", "non-dropping-particle" : "", "parse-names" : false, "suffix" : "" }, { "dropping-particle" : "", "family" : "Brose", "given" : "Ulrich", "non-dropping-particle" : "", "parse-names" : false, "suffix" : "" } ], "container-title" : "Global Change Biology", "id" : "ITEM-1", "issue" : "8", "issued" : { "date-parts" : [ [ "2010" ] ] }, "page" : "2145-2157", "publisher" : "Wiley Online Library", "title" : "Temperature, predator--prey interaction strength and population stability", "type" : "article-journal", "volume" : "16" }, "uris" : [ "http://www.mendeley.com/documents/?uuid=0f410b36-09df-443a-bb75-19ae237c20d1" ] }, { "id" : "ITEM-2", "itemData" : { "author" : [ { "dropping-particle" : "", "family" : "Vucic-Pestic", "given" : "Olivera", "non-dropping-particle" : "", "parse-names" : false, "suffix" : "" }, { "dropping-particle" : "", "family" : "Ehnes", "given" : "Roswitha B", "non-dropping-particle" : "", "parse-names" : false, "suffix" : "" }, { "dropping-particle" : "", "family" : "Rall", "given" : "Bjoern C", "non-dropping-particle" : "", "parse-names" : false, "suffix" : "" }, { "dropping-particle" : "", "family" : "Brose", "given" : "Ulrich", "non-dropping-particle" : "", "parse-names" : false, "suffix" : "" } ], "container-title" : "Global Change Biology", "id" : "ITEM-2", "issue" : "3", "issued" : { "date-parts" : [ [ "2011" ] ] }, "page" : "1301-1310", "publisher" : "Wiley Online Library", "title" : "Warming up the system: higher predator feeding rates but lower energetic efficiencies", "type" : "article-journal", "volume" : "17" }, "uris" : [ "http://www.mendeley.com/documents/?uuid=26b8062a-c8f6-4083-a909-04b1b9981dbc" ] }, { "id" : "ITEM-3", "itemData" : {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"ITEM-3", "issue" : "1", "issued" : { "date-parts" : [ [ "2014" ] ] }, "page" : "70-84", "publisher" : "Wiley Online Library", "title" : "Temperature dependence of trophic interactions are driven by asymmetry of species responses and foraging strategy", "type" : "article-journal", "volume" : "83" }, "uris" : [ "http://www.mendeley.com/documents/?uuid=40b38d9d-8fb8-4494-8767-c067eebd46c8" ] }, { "id" : "ITEM-4",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"Aquatic functional biodiversity: an ecological and evolutionary perspective", "id" : "ITEM-4", "issued" : { "date-parts" : [ [ "2015" ] ] }, "page" : "3-36", "title" : "From metabolic constraints on individuals to the dynamics of ecosystems", "type" : "article-journal" }, "uris" : [ "http://www.mendeley.com/documents/?uuid=c56afa35-c957-4839-ae3d-d465063ad481" ] }, { "id" : "ITEM-5", "itemData" : { "DOI" : "10.1111/ele.12307", "ISBN" : "1461-0248", "ISSN" : "14610248", "PMID" : "24894409", "abstract" : "Changing temperature can substantially shift ecological communities by altering the strength andstability of trophic interactions. Because many ecological rates are constrained by temperature,new approaches are required to understand how simultaneous changes in multiple rates alter therelative performance of species and their trophic interactions. We develop an energetic approachto identify the relationship between biomass fluxes and standing biomass across trophic levels.Our approach links ecological rates and trophic dynamics to measure temperature-dependentchanges to the strength of trophic interactions and determine how these changes alter food webstability. It accomplishes this by using biomass as a common energetic currency and isolatingthree temperature-dependent processes that are common to all consumer\u2013resource interactions:biomass accumulation of the resource, resource consumption and consumer mortality. Using thisframework, we clarify when and how temperature alters consumer to resource biomass ratios,equilibrium resilience, consumer variability, extinction risk and transient vs. equilibrium dynamics.Finally, we characterise key asymmetries in species responses to temperature that produce thesedistinct dynamic behaviours and identify when they are likely to emerge. Overall, our frameworkprovides a mechanistic and more unified understanding of the temperature dependence of trophicdynamics in terms of ecological rates, biomass ratios and stability.", "author" : [ { "dropping-particle" : "", "family" : "Gilbert", "given" : "Benjamin", "non-dropping-particle" : "", "parse-names" : false, "suffix" : "" }, { "dropping-particle" : "", "family" : "Tunney", "given" : "Tyler D.", "non-dropping-particle" : "", "parse-names" : false, "suffix" : "" }, { "dropping-particle" : "", "family" : "Mccann", "given" : "Kevin S.", "non-dropping-particle" : "", "parse-names" : false, "suffix" : "" }, { "dropping-particle" : "", "family" : "Delong", "given" : "John P.", "non-dropping-particle" : "", "parse-names" : false, "suffix" : "" }, { "dropping-particle" : "", "family" : "Vasseur", "given" : "David A.", "non-dropping-particle" : "", "parse-names" : false, "suffix" : "" }, { "dropping-particle" : "", "family" : "Savage", "given" : "Van", "non-dropping-particle" : "", "parse-names" : false, "suffix" : "" }, { "dropping-particle" : "", "family" : "Shurin", "given" : "Jonathan B.", "non-dropping-particle" : "", "parse-names" : false, "suffix" : "" }, { "dropping-particle" : "", "family" : "Dell", "given" : "Anthony I.", "non-dropping-particle" : "", "parse-names" : false, "suffix" : "" }, { "dropping-particle" : "", "family" : "Barton", "given" : "Brandon T.", "non-dropping-particle" : "", "parse-names" : false, "suffix" : "" }, { "dropping-particle" : "", "family" : "Harley", "given" : "Christopher D.G.", "non-dropping-particle" : "", "parse-names" : false, "suffix" : "" }, { "dropping-particle" : "", "family" : "Kharouba", "given" : "Heather M.", "non-dropping-particle" : "", "parse-names" : false, "suffix" : "" }, { "dropping-particle" : "", "family" : "Kratina", "given" : "Pavel", "non-dropping-particle" : "", "parse-names" : false, "suffix" : "" }, { "dropping-particle" : "", "family" : "Blanchard", "given" : "Julia L.", "non-dropping-particle" : "", "parse-names" : false, "suffix" : "" }, { "dropping-particle" : "", "family" : "Clements", "given" : "Christopher", "non-dropping-particle" : "", "parse-names" : false, "suffix" : "" }, { "dropping-particle" : "", "family" : "Winder", "given" : "Monika", "non-dropping-particle" : "", "parse-names" : false, "suffix" : "" }, { "dropping-particle" : "", "family" : "Greig", "given" : "Hamish S.", "non-dropping-particle" : "", "parse-names" : false, "suffix" : "" }, { "dropping-particle" : "", "family" : "O'Connor", "given" : "Mary I.", "non-dropping-particle" : "", "parse-names" : false, "suffix" : "" } ], "container-title" : "Ecology Letters", "id" : "ITEM-5", "issue" : "8", "issued" : { "date-parts" : [ [ "2014" ] ] }, "page" : "902-914", "title" : "A bioenergetic framework for the temperature dependence of trophic interactions", "type" : "article-journal", "volume" : "17" }, "uris" : [ "http://www.mendeley.com/documents/?uuid=d2843482-fb91-499d-a9ca-6c6b25526787" ] } ], "mendeley" : { "formattedCitation" : "(Rall &lt;i&gt;et al.&lt;/i&gt;, 2010; Vucic-Pestic &lt;i&gt;et al.&lt;/i&gt;, 2011; Anthony I Dell, Pawar and Savage, 2014; Gilbert &lt;i&gt;et al.&lt;/i&gt;, 2014; Pawar, Dell and Savage, 2015)", "plainTextFormattedCitation" : "(Rall et al., 2010; Vucic-Pestic et al., 2011; Anthony I Dell, Pawar and Savage, 2014; Gilbert et al., 2014; Pawar, Dell and Savage, 2015)", "previouslyFormattedCitation" : "(Rall &lt;i&gt;et al.&lt;/i&gt;, 2010; Vucic-Pestic &lt;i&gt;et al.&lt;/i&gt;, 2011; Anthony I Dell, Pawar and Savage, 2014; Gilbert &lt;i&gt;et al.&lt;/i&gt;, 2014; Pawar, Dell and Savage, 2015)" }, "properties" : {  }, "schema" : "https://github.com/citation-style-language/schema/raw/master/csl-citation.json" }</w:instrText>
      </w:r>
      <w:r w:rsidR="006C6E9E">
        <w:rPr>
          <w:lang w:val="en-GB"/>
        </w:rPr>
        <w:fldChar w:fldCharType="separate"/>
      </w:r>
      <w:r w:rsidR="006C6E9E" w:rsidRPr="006C6E9E">
        <w:rPr>
          <w:noProof/>
          <w:lang w:val="en-GB"/>
        </w:rPr>
        <w:t xml:space="preserve">(Rall </w:t>
      </w:r>
      <w:r w:rsidR="006C6E9E" w:rsidRPr="006C6E9E">
        <w:rPr>
          <w:i/>
          <w:noProof/>
          <w:lang w:val="en-GB"/>
        </w:rPr>
        <w:t>et al.</w:t>
      </w:r>
      <w:r w:rsidR="006C6E9E" w:rsidRPr="006C6E9E">
        <w:rPr>
          <w:noProof/>
          <w:lang w:val="en-GB"/>
        </w:rPr>
        <w:t xml:space="preserve">, 2010; Vucic-Pestic </w:t>
      </w:r>
      <w:r w:rsidR="006C6E9E" w:rsidRPr="006C6E9E">
        <w:rPr>
          <w:i/>
          <w:noProof/>
          <w:lang w:val="en-GB"/>
        </w:rPr>
        <w:t>et al.</w:t>
      </w:r>
      <w:r w:rsidR="006C6E9E" w:rsidRPr="006C6E9E">
        <w:rPr>
          <w:noProof/>
          <w:lang w:val="en-GB"/>
        </w:rPr>
        <w:t xml:space="preserve">, 2011; Anthony I Dell, Pawar and Savage, 2014; Gilbert </w:t>
      </w:r>
      <w:r w:rsidR="006C6E9E" w:rsidRPr="006C6E9E">
        <w:rPr>
          <w:i/>
          <w:noProof/>
          <w:lang w:val="en-GB"/>
        </w:rPr>
        <w:t>et al.</w:t>
      </w:r>
      <w:r w:rsidR="006C6E9E" w:rsidRPr="006C6E9E">
        <w:rPr>
          <w:noProof/>
          <w:lang w:val="en-GB"/>
        </w:rPr>
        <w:t>, 2014; Pawar, Dell and Savage, 2015)</w:t>
      </w:r>
      <w:r w:rsidR="006C6E9E">
        <w:rPr>
          <w:lang w:val="en-GB"/>
        </w:rPr>
        <w:fldChar w:fldCharType="end"/>
      </w:r>
      <w:r w:rsidR="0086451F" w:rsidRPr="003B2661">
        <w:rPr>
          <w:lang w:val="en-GB"/>
        </w:rPr>
        <w:t xml:space="preserve">. </w:t>
      </w:r>
      <w:r w:rsidR="001856AD">
        <w:rPr>
          <w:lang w:val="en-GB"/>
        </w:rPr>
        <w:t>Of t</w:t>
      </w:r>
      <w:r w:rsidR="008A06B1">
        <w:rPr>
          <w:lang w:val="en-GB"/>
        </w:rPr>
        <w:t xml:space="preserve">hese </w:t>
      </w:r>
      <w:r w:rsidR="001F72A7">
        <w:rPr>
          <w:lang w:val="en-GB"/>
        </w:rPr>
        <w:t>adaptation scenarios</w:t>
      </w:r>
      <w:r w:rsidR="001856AD">
        <w:rPr>
          <w:lang w:val="en-GB"/>
        </w:rPr>
        <w:t>, two key ones are</w:t>
      </w:r>
      <w:r w:rsidR="008A06B1">
        <w:rPr>
          <w:lang w:val="en-GB"/>
        </w:rPr>
        <w:t xml:space="preserve"> </w:t>
      </w:r>
      <w:r w:rsidR="00E401B9" w:rsidRPr="003B2661">
        <w:rPr>
          <w:lang w:val="en-GB"/>
        </w:rPr>
        <w:t>displace</w:t>
      </w:r>
      <w:r w:rsidR="00416353" w:rsidRPr="003B2661">
        <w:rPr>
          <w:lang w:val="en-GB"/>
        </w:rPr>
        <w:t xml:space="preserve">ment in temperature at peak performance (determined by </w:t>
      </w:r>
      <w:proofErr w:type="spellStart"/>
      <w:r w:rsidR="00A13EAC" w:rsidRPr="006F3380">
        <w:rPr>
          <w:i/>
          <w:lang w:val="en-GB"/>
        </w:rPr>
        <w:t>T</w:t>
      </w:r>
      <w:r w:rsidR="00A13EAC" w:rsidRPr="006F3380">
        <w:rPr>
          <w:i/>
          <w:vertAlign w:val="subscript"/>
          <w:lang w:val="en-GB"/>
        </w:rPr>
        <w:t>pk</w:t>
      </w:r>
      <w:proofErr w:type="spellEnd"/>
      <w:r w:rsidR="003240CB">
        <w:rPr>
          <w:lang w:val="en-GB"/>
        </w:rPr>
        <w:t>, Fig</w:t>
      </w:r>
      <w:r w:rsidR="00F64B1F">
        <w:rPr>
          <w:lang w:val="en-GB"/>
        </w:rPr>
        <w:t xml:space="preserve"> 1C</w:t>
      </w:r>
      <w:r w:rsidR="00416353" w:rsidRPr="003B2661">
        <w:rPr>
          <w:lang w:val="en-GB"/>
        </w:rPr>
        <w:t xml:space="preserve">) and changes in the curve’s elevation (determined by the performance parameter </w:t>
      </w:r>
      <w:r w:rsidR="00A13EAC" w:rsidRPr="006C6E9E">
        <w:rPr>
          <w:i/>
          <w:lang w:val="en-GB"/>
        </w:rPr>
        <w:t>b</w:t>
      </w:r>
      <w:r w:rsidR="00A13EAC" w:rsidRPr="006F3380">
        <w:rPr>
          <w:i/>
          <w:vertAlign w:val="subscript"/>
          <w:lang w:val="en-GB"/>
        </w:rPr>
        <w:t>0</w:t>
      </w:r>
      <w:r w:rsidR="00F64B1F">
        <w:rPr>
          <w:lang w:val="en-GB"/>
        </w:rPr>
        <w:t>, Fig 1B</w:t>
      </w:r>
      <w:r w:rsidR="00416353" w:rsidRPr="003B2661">
        <w:rPr>
          <w:lang w:val="en-GB"/>
        </w:rPr>
        <w:t xml:space="preserve">) </w:t>
      </w:r>
      <w:r w:rsidR="006C6E9E">
        <w:rPr>
          <w:lang w:val="en-GB"/>
        </w:rPr>
        <w:fldChar w:fldCharType="begin" w:fldLock="1"/>
      </w:r>
      <w:r w:rsidR="006C6E9E">
        <w:rPr>
          <w:lang w:val="en-GB"/>
        </w:rPr>
        <w:instrText>ADDIN CSL_CITATION { "citationItems" : [ { "id" : "ITEM-1", "itemData" : { "author" : [ { "dropping-particle" : "", "family" : "Angilletta", "given" : "Michael James", "non-dropping-particle" : "", "parse-names" : false, "suffix" : "" } ], "id" : "ITEM-1", "issued" : { "date-parts" : [ [ "2009" ] ] }, "publisher" : "Oxford University Press", "title" : "Thermal adaptation: a theoretical and empirical synthesis", "type" : "book" }, "uris" : [ "http://www.mendeley.com/documents/?uuid=731f6c5b-7d9f-4f4a-94dd-b8c7d48d9b4b" ] } ], "mendeley" : { "formattedCitation" : "(Angilletta, 2009)", "plainTextFormattedCitation" : "(Angilletta, 2009)", "previouslyFormattedCitation" : "(Angilletta, 2009)" }, "properties" : {  }, "schema" : "https://github.com/citation-style-language/schema/raw/master/csl-citation.json" }</w:instrText>
      </w:r>
      <w:r w:rsidR="006C6E9E">
        <w:rPr>
          <w:lang w:val="en-GB"/>
        </w:rPr>
        <w:fldChar w:fldCharType="separate"/>
      </w:r>
      <w:r w:rsidR="006C6E9E" w:rsidRPr="006C6E9E">
        <w:rPr>
          <w:noProof/>
          <w:lang w:val="en-GB"/>
        </w:rPr>
        <w:t>(Angilletta, 2009)</w:t>
      </w:r>
      <w:r w:rsidR="006C6E9E">
        <w:rPr>
          <w:lang w:val="en-GB"/>
        </w:rPr>
        <w:fldChar w:fldCharType="end"/>
      </w:r>
      <w:r w:rsidR="00E401B9" w:rsidRPr="003B2661">
        <w:rPr>
          <w:lang w:val="en-GB"/>
        </w:rPr>
        <w:t xml:space="preserve">. </w:t>
      </w:r>
      <w:r w:rsidR="00F23E04">
        <w:rPr>
          <w:lang w:val="en-GB"/>
        </w:rPr>
        <w:t>Both t</w:t>
      </w:r>
      <w:r w:rsidR="00E401B9" w:rsidRPr="003B2661">
        <w:rPr>
          <w:lang w:val="en-GB"/>
        </w:rPr>
        <w:t xml:space="preserve">hese </w:t>
      </w:r>
      <w:r w:rsidR="00416353" w:rsidRPr="003B2661">
        <w:rPr>
          <w:lang w:val="en-GB"/>
        </w:rPr>
        <w:t xml:space="preserve">have consequences </w:t>
      </w:r>
      <w:r w:rsidR="00244F64">
        <w:rPr>
          <w:lang w:val="en-GB"/>
        </w:rPr>
        <w:t>for</w:t>
      </w:r>
      <w:r w:rsidR="00244F64" w:rsidRPr="003B2661">
        <w:rPr>
          <w:lang w:val="en-GB"/>
        </w:rPr>
        <w:t xml:space="preserve"> </w:t>
      </w:r>
      <w:r w:rsidR="00416353" w:rsidRPr="003B2661">
        <w:rPr>
          <w:lang w:val="en-GB"/>
        </w:rPr>
        <w:t>species interactions by producing</w:t>
      </w:r>
      <w:r w:rsidR="002A79C8">
        <w:rPr>
          <w:lang w:val="en-GB"/>
        </w:rPr>
        <w:t xml:space="preserve"> </w:t>
      </w:r>
      <w:r w:rsidR="0086451F" w:rsidRPr="003B2661">
        <w:rPr>
          <w:lang w:val="en-GB"/>
        </w:rPr>
        <w:t>mismatches</w:t>
      </w:r>
      <w:r w:rsidR="00416353" w:rsidRPr="003B2661">
        <w:rPr>
          <w:lang w:val="en-GB"/>
        </w:rPr>
        <w:t xml:space="preserve"> in performance between predators and their prey </w:t>
      </w:r>
      <w:r w:rsidR="006C6E9E">
        <w:rPr>
          <w:lang w:val="en-GB"/>
        </w:rPr>
        <w:fldChar w:fldCharType="begin" w:fldLock="1"/>
      </w:r>
      <w:r w:rsidR="006C6E9E">
        <w:rPr>
          <w:lang w:val="en-GB"/>
        </w:rPr>
        <w:instrText>ADDIN CSL_CITATION { "citationItems" : [ { "id" : "ITEM-1", "itemData" : { "DOI" : "10.1111/1365-2656.12081", "ISBN" : "1365-2656", "ISSN" : "00218790", "PMID" : "23692182", "abstract" : "Environmental temperature has systematic effects on rates of species interactions, primarily through its influence on organismal physiology. We present a mechanistic model for the thermal response of consumer-resource interactions. We focus on how temperature affects species interactions via key traits - body velocity, detection distance, search rate and handling time - that underlie per capita consumption rate. The model is general because it applies to all foraging strategies: active-capture (both consumer and resource body velocity are important), sit-and-wait (resource velocity dominates) and grazing (consumer velocity dominates). The model predicts that temperature influences consumer-resource interactions primarily through its effects on body velocity (either of the consumer, resource or both), which determines how often consumers and resources encounter each other, and that asymmetries in the thermal responses of interacting species can introduce qualitative, not just quantitative, changes in consumer-resource dynamics. We illustrate this by showing how asymmetries in thermal responses determine equilibrium population densities in interacting consumer-resource pairs. We test for the existence of asymmetries in consumer-resource thermal responses by analysing an extensive database on thermal response curves of ecological traits for 309 species spanning 15 orders of magnitude in body size from terrestrial, marine and freshwater habitats. We find that asymmetries in consumer-resource thermal responses are likely to be a common occurrence. Overall, our study reveals the importance of asymmetric thermal responses in consumer-resource dynamics. In particular, we identify three general types of asymmetries: (i) different levels of performance of the response, (ii) different rates of response (e.g. activation energies) and (iii) different peak or optimal temperatures. Such asymmetries should occur more frequently as the climate changes and species' geographical distributions and phenologies are altered, such that previously noninteracting species come into contact. 6. By using characteristics of trophic interactions that are often well known, such as body size, foraging strategy, thermy and environmental temperature, our framework should allow more accurate predictions about the thermal dependence of consumer-resource interactions. Ultimately, integration of our theory into models of food web and ecosystem dynamics should be useful in understanding how n\u2026",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"ITEM-1", "issue" : "1", "issued" : { "date-parts" : [ [ "2014" ] ] }, "page" : "70-84", "title" : "Temperature dependence of trophic interactions are driven by asymmetry of species responses and foraging strategy", "type" : "article-journal", "volume" : "83" }, "uris" : [ "http://www.mendeley.com/documents/?uuid=339f26fe-ef8f-4030-ad80-2b875427d56a" ] } ], "mendeley" : { "formattedCitation" : "(Anthony I. Dell, Pawar and Savage, 2014)", "plainTextFormattedCitation" : "(Anthony I. Dell, Pawar and Savage, 2014)", "previouslyFormattedCitation" : "(Anthony I. Dell, Pawar and Savage, 2014)" }, "properties" : {  }, "schema" : "https://github.com/citation-style-language/schema/raw/master/csl-citation.json" }</w:instrText>
      </w:r>
      <w:r w:rsidR="006C6E9E">
        <w:rPr>
          <w:lang w:val="en-GB"/>
        </w:rPr>
        <w:fldChar w:fldCharType="separate"/>
      </w:r>
      <w:r w:rsidR="006C6E9E" w:rsidRPr="006C6E9E">
        <w:rPr>
          <w:noProof/>
          <w:lang w:val="en-GB"/>
        </w:rPr>
        <w:t>(Anthony I. Dell, Pawar and Savage, 2014)</w:t>
      </w:r>
      <w:r w:rsidR="006C6E9E">
        <w:rPr>
          <w:lang w:val="en-GB"/>
        </w:rPr>
        <w:fldChar w:fldCharType="end"/>
      </w:r>
      <w:r w:rsidR="00416353" w:rsidRPr="003B2661">
        <w:rPr>
          <w:lang w:val="en-GB"/>
        </w:rPr>
        <w:t>. Most species</w:t>
      </w:r>
      <w:r w:rsidR="00A81EDF">
        <w:rPr>
          <w:lang w:val="en-GB"/>
        </w:rPr>
        <w:t>'</w:t>
      </w:r>
      <w:r w:rsidR="00627A73">
        <w:rPr>
          <w:lang w:val="en-GB"/>
        </w:rPr>
        <w:t xml:space="preserve"> biological rates</w:t>
      </w:r>
      <w:r w:rsidR="00416353" w:rsidRPr="003B2661">
        <w:rPr>
          <w:lang w:val="en-GB"/>
        </w:rPr>
        <w:t xml:space="preserve"> </w:t>
      </w:r>
      <w:r w:rsidR="00627A73">
        <w:rPr>
          <w:lang w:val="en-GB"/>
        </w:rPr>
        <w:t>do not match</w:t>
      </w:r>
      <w:r w:rsidR="00416353" w:rsidRPr="003B2661">
        <w:rPr>
          <w:lang w:val="en-GB"/>
        </w:rPr>
        <w:t xml:space="preserve"> throughout their operational te</w:t>
      </w:r>
      <w:r w:rsidR="002A79C8">
        <w:rPr>
          <w:lang w:val="en-GB"/>
        </w:rPr>
        <w:t>mperature</w:t>
      </w:r>
      <w:r w:rsidR="003240CB">
        <w:rPr>
          <w:lang w:val="en-GB"/>
        </w:rPr>
        <w:t xml:space="preserve"> range (OTR) (Fig</w:t>
      </w:r>
      <w:r w:rsidR="002A79C8">
        <w:rPr>
          <w:lang w:val="en-GB"/>
        </w:rPr>
        <w:t xml:space="preserve"> 1D</w:t>
      </w:r>
      <w:r w:rsidR="00416353" w:rsidRPr="003B2661">
        <w:rPr>
          <w:lang w:val="en-GB"/>
        </w:rPr>
        <w:t xml:space="preserve">), </w:t>
      </w:r>
      <w:r w:rsidR="00A81EDF">
        <w:rPr>
          <w:lang w:val="en-GB"/>
        </w:rPr>
        <w:t>indeed rates are typically higher for</w:t>
      </w:r>
      <w:r w:rsidR="00416353" w:rsidRPr="003B2661">
        <w:rPr>
          <w:lang w:val="en-GB"/>
        </w:rPr>
        <w:t xml:space="preserve"> p</w:t>
      </w:r>
      <w:r w:rsidR="002A79C8">
        <w:rPr>
          <w:lang w:val="en-GB"/>
        </w:rPr>
        <w:t xml:space="preserve">rey </w:t>
      </w:r>
      <w:r w:rsidR="00A81EDF">
        <w:rPr>
          <w:lang w:val="en-GB"/>
        </w:rPr>
        <w:t xml:space="preserve">than for predators </w:t>
      </w:r>
      <w:r w:rsidR="00416353" w:rsidRPr="003B2661">
        <w:rPr>
          <w:lang w:val="en-GB"/>
        </w:rPr>
        <w:t xml:space="preserve">at the bottom of the </w:t>
      </w:r>
      <w:r w:rsidR="00321950">
        <w:rPr>
          <w:lang w:val="en-GB"/>
        </w:rPr>
        <w:t xml:space="preserve">temperature </w:t>
      </w:r>
      <w:r w:rsidR="00416353" w:rsidRPr="003B2661">
        <w:rPr>
          <w:lang w:val="en-GB"/>
        </w:rPr>
        <w:t xml:space="preserve">range </w:t>
      </w:r>
      <w:r w:rsidR="00A81EDF">
        <w:rPr>
          <w:lang w:val="en-GB"/>
        </w:rPr>
        <w:fldChar w:fldCharType="begin" w:fldLock="1"/>
      </w:r>
      <w:r w:rsidR="00F65C9B">
        <w:rPr>
          <w:lang w:val="en-GB"/>
        </w:rPr>
        <w:instrText>ADDIN CSL_CITATION { "citationItems" : [ { "id" : "ITEM-1", "itemData" : { "DOI" : "10.1111/ele.12307", "ISBN" : "1461-0248", "ISSN" : "14610248", "PMID" : "24894409", "abstract" : "Changing temperature can substantially shift ecological communities by altering the strength andstability of trophic interactions. Because many ecological rates are constrained by temperature,new approaches are required to understand how simultaneous changes in multiple rates alter therelative performance of species and their trophic interactions. We develop an energetic approachto identify the relationship between biomass fluxes and standing biomass across trophic levels.Our approach links ecological rates and trophic dynamics to measure temperature-dependentchanges to the strength of trophic interactions and determine how these changes alter food webstability. It accomplishes this by using biomass as a common energetic currency and isolatingthree temperature-dependent processes that are common to all consumer\u2013resource interactions:biomass accumulation of the resource, resource consumption and consumer mortality. Using thisframework, we clarify when and how temperature alters consumer to resource biomass ratios,equilibrium resilience, consumer variability, extinction risk and transient vs. equilibrium dynamics.Finally, we characterise key asymmetries in species responses to temperature that produce thesedistinct dynamic behaviours and identify when they are likely to emerge. Overall, our frameworkprovides a mechanistic and more unified understanding of the temperature dependence of trophicdynamics in terms of ecological rates, biomass ratios and stability.", "author" : [ { "dropping-particle" : "", "family" : "Gilbert", "given" : "Benjamin", "non-dropping-particle" : "", "parse-names" : false, "suffix" : "" }, { "dropping-particle" : "", "family" : "Tunney", "given" : "Tyler D.", "non-dropping-particle" : "", "parse-names" : false, "suffix" : "" }, { "dropping-particle" : "", "family" : "Mccann", "given" : "Kevin S.", "non-dropping-particle" : "", "parse-names" : false, "suffix" : "" }, { "dropping-particle" : "", "family" : "Delong", "given" : "John P.", "non-dropping-particle" : "", "parse-names" : false, "suffix" : "" }, { "dropping-particle" : "", "family" : "Vasseur", "given" : "David A.", "non-dropping-particle" : "", "parse-names" : false, "suffix" : "" }, { "dropping-particle" : "", "family" : "Savage", "given" : "Van", "non-dropping-particle" : "", "parse-names" : false, "suffix" : "" }, { "dropping-particle" : "", "family" : "Shurin", "given" : "Jonathan B.", "non-dropping-particle" : "", "parse-names" : false, "suffix" : "" }, { "dropping-particle" : "", "family" : "Dell", "given" : "Anthony I.", "non-dropping-particle" : "", "parse-names" : false, "suffix" : "" }, { "dropping-particle" : "", "family" : "Barton", "given" : "Brandon T.", "non-dropping-particle" : "", "parse-names" : false, "suffix" : "" }, { "dropping-particle" : "", "family" : "Harley", "given" : "Christopher D.G.", "non-dropping-particle" : "", "parse-names" : false, "suffix" : "" }, { "dropping-particle" : "", "family" : "Kharouba", "given" : "Heather M.", "non-dropping-particle" : "", "parse-names" : false, "suffix" : "" }, { "dropping-particle" : "", "family" : "Kratina", "given" : "Pavel", "non-dropping-particle" : "", "parse-names" : false, "suffix" : "" }, { "dropping-particle" : "", "family" : "Blanchard", "given" : "Julia L.", "non-dropping-particle" : "", "parse-names" : false, "suffix" : "" }, { "dropping-particle" : "", "family" : "Clements", "given" : "Christopher", "non-dropping-particle" : "", "parse-names" : false, "suffix" : "" }, { "dropping-particle" : "", "family" : "Winder", "given" : "Monika", "non-dropping-particle" : "", "parse-names" : false, "suffix" : "" }, { "dropping-particle" : "", "family" : "Greig", "given" : "Hamish S.", "non-dropping-particle" : "", "parse-names" : false, "suffix" : "" }, { "dropping-particle" : "", "family" : "O'Connor", "given" : "Mary I.", "non-dropping-particle" : "", "parse-names" : false, "suffix" : "" } ], "container-title" : "Ecology Letters", "id" : "ITEM-1", "issue" : "8", "issued" : { "date-parts" : [ [ "2014" ] ] }, "page" : "902-914", "title" : "A bioenergetic framework for the temperature dependence of trophic interactions", "type" : "article-journal", "volume" : "17" }, "uris" : [ "http://www.mendeley.com/documents/?uuid=d2843482-fb91-499d-a9ca-6c6b25526787" ] }, { "id" : "ITEM-2", "itemData" : { "DOI" : "10.1098/rspb.2014.2254", "ISBN" : "0962-8452", "ISSN" : "0962-8452", "PMID" : "25473013", "abstract" : "The temperature dependence of predation rates is a key issue for under- standing and predicting the responses of ecosystems to climate change. Using a simple mechanistic model, we demonstrate that differences in the relative performances of predator and prey can cause strong threshold effects in the temperature dependence of attack rates. Empirical data on the attack rate of northern pike (Esox lucius) feeding on brown trout (Salmo trutta) con- firm this result. Attack rates fell sharply below a threshold temperature of \u00fe118C, which corresponded to a shift in relative performance of pike and brown trout with respect to maximum attack and escape swimming speeds. The average attack speed of pike was an order of magnitude lower than the escape speed of brown trout at 58C, but approximately equal at temperatures above 118C. Thresholds in the temperature depen- dence of ecological rates can create tipping points in the responses of ecosystems to increasing temperatures. Thus, identifying thresholds is crucial when predicting future effects of climate warming.", "author" : [ { "dropping-particle" : "", "family" : "Ohlund", "given" : "G.", "non-dropping-particle" : "", "parse-names" : false, "suffix" : "" }, { "dropping-particle" : "", "family" : "Hedstrom", "given" : "P.", "non-dropping-particle" : "", "parse-names" : false, "suffix" : "" }, { "dropping-particle" : "", "family" : "Norman", "given" : "S.", "non-dropping-particle" : "", "parse-names" : false, "suffix" : "" }, { "dropping-particle" : "", "family" : "Hein", "given" : "C. L.", "non-dropping-particle" : "", "parse-names" : false, "suffix" : "" }, { "dropping-particle" : "", "family" : "Englund", "given" : "G.", "non-dropping-particle" : "", "parse-names" : false, "suffix" : "" } ], "container-title" : "Proceedings of the Royal Society B: Biological Sciences", "id" : "ITEM-2", "issued" : { "date-parts" : [ [ "2014" ] ] }, "title" : "Temperature dependence of predation depends on the relative performance of predators and prey", "type" : "article-journal" }, "uris" : [ "http://www.mendeley.com/documents/?uuid=f4b31748-0d31-3dd9-97e1-7ae9f0edcb56" ] }, { "id" : "ITEM-3", "itemData" : {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"Proceedings of the National Academy of Sciences", "id" : "ITEM-3", "issue" : "26", "issued" : { "date-parts" : [ [ "2011" ] ] }, "page" : "10591-10596", "publisher" : "National Acad Sciences", "title" : "Systematic variation in the temperature dependence of physiological and ecological traits", "type" : "article-journal", "volume" : "108" }, "uris" : [ "http://www.mendeley.com/documents/?uuid=bb702c14-4b97-43a4-96a7-ffedecfe9ee1" ] } ], "mendeley" : { "formattedCitation" : "(Dell, Pawar and Savage, 2011; Gilbert &lt;i&gt;et al.&lt;/i&gt;, 2014; Ohlund &lt;i&gt;et al.&lt;/i&gt;, 2014)", "plainTextFormattedCitation" : "(Dell, Pawar and Savage, 2011; Gilbert et al., 2014; Ohlund et al., 2014)", "previouslyFormattedCitation" : "(Dell, Pawar and Savage, 2011; Gilbert &lt;i&gt;et al.&lt;/i&gt;, 2014; Ohlund &lt;i&gt;et al.&lt;/i&gt;, 2014)" }, "properties" : {  }, "schema" : "https://github.com/citation-style-language/schema/raw/master/csl-citation.json" }</w:instrText>
      </w:r>
      <w:r w:rsidR="00A81EDF">
        <w:rPr>
          <w:lang w:val="en-GB"/>
        </w:rPr>
        <w:fldChar w:fldCharType="separate"/>
      </w:r>
      <w:r w:rsidR="00A81EDF" w:rsidRPr="00A81EDF">
        <w:rPr>
          <w:noProof/>
          <w:lang w:val="en-GB"/>
        </w:rPr>
        <w:t xml:space="preserve">(Dell, Pawar and Savage, 2011; Gilbert </w:t>
      </w:r>
      <w:r w:rsidR="00A81EDF" w:rsidRPr="00A81EDF">
        <w:rPr>
          <w:i/>
          <w:noProof/>
          <w:lang w:val="en-GB"/>
        </w:rPr>
        <w:t>et al.</w:t>
      </w:r>
      <w:r w:rsidR="00A81EDF" w:rsidRPr="00A81EDF">
        <w:rPr>
          <w:noProof/>
          <w:lang w:val="en-GB"/>
        </w:rPr>
        <w:t xml:space="preserve">, 2014; Ohlund </w:t>
      </w:r>
      <w:r w:rsidR="00A81EDF" w:rsidRPr="00A81EDF">
        <w:rPr>
          <w:i/>
          <w:noProof/>
          <w:lang w:val="en-GB"/>
        </w:rPr>
        <w:t>et al.</w:t>
      </w:r>
      <w:r w:rsidR="00A81EDF" w:rsidRPr="00A81EDF">
        <w:rPr>
          <w:noProof/>
          <w:lang w:val="en-GB"/>
        </w:rPr>
        <w:t>, 2014)</w:t>
      </w:r>
      <w:r w:rsidR="00A81EDF">
        <w:rPr>
          <w:lang w:val="en-GB"/>
        </w:rPr>
        <w:fldChar w:fldCharType="end"/>
      </w:r>
      <w:r w:rsidR="00416353" w:rsidRPr="003B2661">
        <w:rPr>
          <w:lang w:val="en-GB"/>
        </w:rPr>
        <w:t xml:space="preserve"> As species adapt to new environments, new mismatches will arise and lead to new interactions</w:t>
      </w:r>
      <w:r w:rsidR="003240CB">
        <w:rPr>
          <w:lang w:val="en-GB"/>
        </w:rPr>
        <w:t xml:space="preserve"> (Fig</w:t>
      </w:r>
      <w:r w:rsidR="00F64B1F">
        <w:rPr>
          <w:lang w:val="en-GB"/>
        </w:rPr>
        <w:t xml:space="preserve"> 1E)</w:t>
      </w:r>
      <w:r w:rsidR="00416353" w:rsidRPr="003B2661">
        <w:rPr>
          <w:lang w:val="en-GB"/>
        </w:rPr>
        <w:t>. These in t</w:t>
      </w:r>
      <w:r w:rsidR="003E56E0" w:rsidRPr="003B2661">
        <w:rPr>
          <w:lang w:val="en-GB"/>
        </w:rPr>
        <w:t>urn will</w:t>
      </w:r>
      <w:r w:rsidR="00E11075">
        <w:rPr>
          <w:lang w:val="en-GB"/>
        </w:rPr>
        <w:t xml:space="preserve"> increase consumption rates,</w:t>
      </w:r>
      <w:r w:rsidR="002A79C8">
        <w:rPr>
          <w:lang w:val="en-GB"/>
        </w:rPr>
        <w:t xml:space="preserve"> modify</w:t>
      </w:r>
      <w:r w:rsidR="003E56E0" w:rsidRPr="003B2661">
        <w:rPr>
          <w:lang w:val="en-GB"/>
        </w:rPr>
        <w:t xml:space="preserve"> com</w:t>
      </w:r>
      <w:r w:rsidR="00416353" w:rsidRPr="003B2661">
        <w:rPr>
          <w:lang w:val="en-GB"/>
        </w:rPr>
        <w:t>munity dynamics</w:t>
      </w:r>
      <w:r w:rsidR="00E11075">
        <w:rPr>
          <w:lang w:val="en-GB"/>
        </w:rPr>
        <w:t xml:space="preserve"> </w:t>
      </w:r>
      <w:r w:rsidR="00416353" w:rsidRPr="003B2661">
        <w:rPr>
          <w:lang w:val="en-GB"/>
        </w:rPr>
        <w:t xml:space="preserve">and could lead to changes in ecosystem assemblage and increased extinction risk </w:t>
      </w:r>
      <w:r w:rsidR="006C6E9E">
        <w:rPr>
          <w:lang w:val="en-GB"/>
        </w:rPr>
        <w:fldChar w:fldCharType="begin" w:fldLock="1"/>
      </w:r>
      <w:r w:rsidR="006C6E9E">
        <w:rPr>
          <w:lang w:val="en-GB"/>
        </w:rPr>
        <w:instrText>ADDIN CSL_CITATION { "citationItems" : [ { "id" : "ITEM-1", "itemData" : { "author" : [ { "dropping-particle" : "", "family" : "Albouy", "given" : "Camille", "non-dropping-particle" : "", "parse-names" : false, "suffix" : "" }, { "dropping-particle" : "", "family" : "Velez", "given" : "Laure", "non-dropping-particle" : "", "parse-names" : false, "suffix" : "" }, { "dropping-particle" : "", "family" : "Coll", "given" : "Marta", "non-dropping-particle" : "", "parse-names" : false, "suffix" : "" }, { "dropping-particle" : "", "family" : "Colloca", "given" : "Francesco", "non-dropping-particle" : "", "parse-names" : false, "suffix" : "" }, { "dropping-particle" : "", "family" : "Loc'h", "given" : "Fran\u00e7ois", "non-dropping-particle" : "", "parse-names" : false, "suffix" : "" }, { "dropping-particle" : "", "family" : "Mouillot", "given" : "David", "non-dropping-particle" : "", "parse-names" : false, "suffix" : "" }, { "dropping-particle" : "", "family" : "Gravel", "given" : "Dominique", "non-dropping-particle" : "", "parse-names" : false, "suffix" : "" } ], "container-title" : "Global change biology", "id" : "ITEM-1", "issue" : "3", "issued" : { "date-parts" : [ [ "2014" ] ] }, "page" : "730-741", "publisher" : "Wiley Online Library", "title" : "From projected species distribution to food-web structure under climate change", "type" : "article-journal", "volume" : "20" }, "uris" : [ "http://www.mendeley.com/documents/?uuid=94897b93-0a31-44fe-9422-a5cab48955cc" ] }, { "id" : "ITEM-2", "itemData" : { "author" : [ { "dropping-particle" : "", "family" : "Rall", "given" : "Bj\u00f6rn C", "non-dropping-particle" : "", "parse-names" : false, "suffix" : "" }, { "dropping-particle" : "", "family" : "VUCIC-PESTIC", "given" : "OLIVERA", "non-dropping-particle" : "", "parse-names" : false, "suffix" : "" }, { "dropping-particle" : "", "family" : "Ehnes", "given" : "Roswitha B", "non-dropping-particle" : "", "parse-names" : false, "suffix" : "" }, { "dropping-particle" : "", "family" : "Emmerson", "given" : "Mark", "non-dropping-particle" : "", "parse-names" : false, "suffix" : "" }, { "dropping-particle" : "", "family" : "Brose", "given" : "Ulrich", "non-dropping-particle" : "", "parse-names" : false, "suffix" : "" } ], "container-title" : "Global Change Biology", "id" : "ITEM-2", "issue" : "8", "issued" : { "date-parts" : [ [ "2010" ] ] }, "page" : "2145-2157", "publisher" : "Wiley Online Library", "title" : "Temperature, predator--prey interaction strength and population stability", "type" : "article-journal", "volume" : "16" }, "uris" : [ "http://www.mendeley.com/documents/?uuid=0f410b36-09df-443a-bb75-19ae237c20d1" ] } ], "mendeley" : { "formattedCitation" : "(Rall &lt;i&gt;et al.&lt;/i&gt;, 2010; Albouy &lt;i&gt;et al.&lt;/i&gt;, 2014)", "plainTextFormattedCitation" : "(Rall et al., 2010; Albouy et al., 2014)", "previouslyFormattedCitation" : "(Rall &lt;i&gt;et al.&lt;/i&gt;, 2010; Albouy &lt;i&gt;et al.&lt;/i&gt;, 2014)" }, "properties" : {  }, "schema" : "https://github.com/citation-style-language/schema/raw/master/csl-citation.json" }</w:instrText>
      </w:r>
      <w:r w:rsidR="006C6E9E">
        <w:rPr>
          <w:lang w:val="en-GB"/>
        </w:rPr>
        <w:fldChar w:fldCharType="separate"/>
      </w:r>
      <w:r w:rsidR="006C6E9E" w:rsidRPr="006C6E9E">
        <w:rPr>
          <w:noProof/>
          <w:lang w:val="en-GB"/>
        </w:rPr>
        <w:t xml:space="preserve">(Rall </w:t>
      </w:r>
      <w:r w:rsidR="006C6E9E" w:rsidRPr="006C6E9E">
        <w:rPr>
          <w:i/>
          <w:noProof/>
          <w:lang w:val="en-GB"/>
        </w:rPr>
        <w:t>et al.</w:t>
      </w:r>
      <w:r w:rsidR="006C6E9E" w:rsidRPr="006C6E9E">
        <w:rPr>
          <w:noProof/>
          <w:lang w:val="en-GB"/>
        </w:rPr>
        <w:t xml:space="preserve">, 2010; Albouy </w:t>
      </w:r>
      <w:r w:rsidR="006C6E9E" w:rsidRPr="006C6E9E">
        <w:rPr>
          <w:i/>
          <w:noProof/>
          <w:lang w:val="en-GB"/>
        </w:rPr>
        <w:t>et al.</w:t>
      </w:r>
      <w:r w:rsidR="006C6E9E" w:rsidRPr="006C6E9E">
        <w:rPr>
          <w:noProof/>
          <w:lang w:val="en-GB"/>
        </w:rPr>
        <w:t>, 2014)</w:t>
      </w:r>
      <w:r w:rsidR="006C6E9E">
        <w:rPr>
          <w:lang w:val="en-GB"/>
        </w:rPr>
        <w:fldChar w:fldCharType="end"/>
      </w:r>
      <w:r w:rsidR="00416353" w:rsidRPr="003B2661">
        <w:rPr>
          <w:lang w:val="en-GB"/>
        </w:rPr>
        <w:t xml:space="preserve">. </w:t>
      </w:r>
    </w:p>
    <w:p w14:paraId="11080FF0" w14:textId="6895D877" w:rsidR="008A06B1" w:rsidRPr="003B2661" w:rsidRDefault="002F242E" w:rsidP="00997AED">
      <w:pPr>
        <w:ind w:firstLine="720"/>
        <w:jc w:val="both"/>
        <w:rPr>
          <w:lang w:val="en-GB"/>
        </w:rPr>
      </w:pPr>
      <w:r>
        <w:rPr>
          <w:lang w:val="en-GB"/>
        </w:rPr>
        <w:t>In</w:t>
      </w:r>
      <w:r w:rsidR="006C6E9E">
        <w:rPr>
          <w:lang w:val="en-GB"/>
        </w:rPr>
        <w:t xml:space="preserve"> </w:t>
      </w:r>
      <w:r>
        <w:rPr>
          <w:lang w:val="en-GB"/>
        </w:rPr>
        <w:t xml:space="preserve">this study, </w:t>
      </w:r>
      <w:r w:rsidR="00B36318">
        <w:rPr>
          <w:lang w:val="en-GB"/>
        </w:rPr>
        <w:t>we com</w:t>
      </w:r>
      <w:r w:rsidR="006F3380">
        <w:rPr>
          <w:lang w:val="en-GB"/>
        </w:rPr>
        <w:t>b</w:t>
      </w:r>
      <w:r w:rsidR="00B36318">
        <w:rPr>
          <w:lang w:val="en-GB"/>
        </w:rPr>
        <w:t xml:space="preserve">ine theory and data to study </w:t>
      </w:r>
      <w:r>
        <w:rPr>
          <w:lang w:val="en-GB"/>
        </w:rPr>
        <w:t xml:space="preserve">the drivers of adaptation </w:t>
      </w:r>
      <w:r w:rsidR="009B7D59">
        <w:rPr>
          <w:lang w:val="en-GB"/>
        </w:rPr>
        <w:t xml:space="preserve">in TPCs </w:t>
      </w:r>
      <w:r>
        <w:rPr>
          <w:lang w:val="en-GB"/>
        </w:rPr>
        <w:t>and quantify how changes in these bio</w:t>
      </w:r>
      <w:r w:rsidR="007B2490">
        <w:rPr>
          <w:lang w:val="en-GB"/>
        </w:rPr>
        <w:t>logical</w:t>
      </w:r>
      <w:r>
        <w:rPr>
          <w:lang w:val="en-GB"/>
        </w:rPr>
        <w:t xml:space="preserve"> p</w:t>
      </w:r>
      <w:r w:rsidR="006F3380">
        <w:rPr>
          <w:lang w:val="en-GB"/>
        </w:rPr>
        <w:t>arameters</w:t>
      </w:r>
      <w:r>
        <w:rPr>
          <w:lang w:val="en-GB"/>
        </w:rPr>
        <w:t xml:space="preserve"> affect predator-prey dynamics via their effect on search rates.</w:t>
      </w:r>
      <w:r w:rsidR="00F65C9B">
        <w:rPr>
          <w:lang w:val="en-GB"/>
        </w:rPr>
        <w:t xml:space="preserve"> </w:t>
      </w:r>
      <w:r w:rsidR="00F65C9B" w:rsidRPr="003B2661">
        <w:rPr>
          <w:lang w:val="en-GB"/>
        </w:rPr>
        <w:t xml:space="preserve">Temperature dependence of search rates has been suggested </w:t>
      </w:r>
      <w:r w:rsidR="00F65C9B">
        <w:rPr>
          <w:lang w:val="en-GB"/>
        </w:rPr>
        <w:fldChar w:fldCharType="begin" w:fldLock="1"/>
      </w:r>
      <w:r w:rsidR="00F65C9B">
        <w:rPr>
          <w:lang w:val="en-GB"/>
        </w:rPr>
        <w:instrText>ADDIN CSL_CITATION { "citationItems" : [ { "id" : "ITEM-1", "itemData" : { "author" : [ { "dropping-particle" : "", "family" : "Rall", "given" : "Bj\u00f6rn C", "non-dropping-particle" : "", "parse-names" : false, "suffix" : "" }, { "dropping-particle" : "", "family" : "Brose", "given" : "Ulrich", "non-dropping-particle" : "", "parse-names" : false, "suffix" : "" }, { "dropping-particle" : "", "family" : "Hartvig", "given" : "Martin", "non-dropping-particle" : "", "parse-names" : false, "suffix" : "" }, { "dropping-particle" : "", "family" : "Kalinkat", "given" : "Gregor", "non-dropping-particle" : "", "parse-names" : false, "suffix" : "" }, { "dropping-particle" : "", "family" : "Schwarzm\u00fcller", "given" : "Florian", "non-dropping-particle" : "", "parse-names" : false, "suffix" : "" }, { "dropping-particle" : "", "family" : "Vucic-Pestic", "given" : "Olivera", "non-dropping-particle" : "", "parse-names" : false, "suffix" : "" }, { "dropping-particle" : "", "family" : "Petchey", "given" : "Owen L", "non-dropping-particle" : "", "parse-names" : false, "suffix" : "" } ], "container-title" : "Phil. Trans. R. Soc. B", "id" : "ITEM-1", "issue" : "1605", "issued" : { "date-parts" : [ [ "2012" ] ] }, "page" : "2923-2934", "publisher" : "The Royal Society", "title" : "Universal temperature and body-mass scaling of feeding rates", "type" : "article-journal", "volume" : "367" }, "uris" : [ "http://www.mendeley.com/documents/?uuid=7011af76-7914-4ca6-a4f5-53303e66cba6" ] }, { "id" : "ITEM-2", "itemData" : { "author" : [ { "dropping-particle" : "", "family" : "Vucic-Pestic", "given" : "Olivera", "non-dropping-particle" : "", "parse-names" : false, "suffix" : "" }, { "dropping-particle" : "", "family" : "Ehnes", "given" : "Roswitha B", "non-dropping-particle" : "", "parse-names" : false, "suffix" : "" }, { "dropping-particle" : "", "family" : "Rall", "given" : "Bjoern C", "non-dropping-particle" : "", "parse-names" : false, "suffix" : "" }, { "dropping-particle" : "", "family" : "Brose", "given" : "Ulrich", "non-dropping-particle" : "", "parse-names" : false, "suffix" : "" } ], "container-title" : "Global Change Biology", "id" : "ITEM-2", "issue" : "3", "issued" : { "date-parts" : [ [ "2011" ] ] }, "page" : "1301-1310", "publisher" : "Wiley Online Library", "title" : "Warming up the system: higher predator feeding rates but lower energetic efficiencies", "type" : "article-journal", "volume" : "17" }, "uris" : [ "http://www.mendeley.com/documents/?uuid=26b8062a-c8f6-4083-a909-04b1b9981dbc" ] }, { "id" : "ITEM-3", "itemData" : { "author" : [ { "dropping-particle" : "", "family" : "Rall", "given" : "Bj\u00f6rn C", "non-dropping-particle" : "", "parse-names" : false, "suffix" : "" }, { "dropping-particle" : "", "family" : "VUCIC-PESTIC", "given" : "OLIVERA", "non-dropping-particle" : "", "parse-names" : false, "suffix" : "" }, { "dropping-particle" : "", "family" : "Ehnes", "given" : "Roswitha B", "non-dropping-particle" : "", "parse-names" : false, "suffix" : "" }, { "dropping-particle" : "", "family" : "Emmerson", "given" : "Mark", "non-dropping-particle" : "", "parse-names" : false, "suffix" : "" }, { "dropping-particle" : "", "family" : "Brose", "given" : "Ulrich", "non-dropping-particle" : "", "parse-names" : false, "suffix" : "" } ], "container-title" : "Global Change Biology", "id" : "ITEM-3", "issue" : "8", "issued" : { "date-parts" : [ [ "2010" ] ] }, "page" : "2145-2157", "publisher" : "Wiley Online Library", "title" : "Temperature, predator--prey interaction strength and population stability", "type" : "article-journal", "volume" : "16" }, "uris" : [ "http://www.mendeley.com/documents/?uuid=0f410b36-09df-443a-bb75-19ae237c20d1" ] } ], "mendeley" : { "formattedCitation" : "(Rall &lt;i&gt;et al.&lt;/i&gt;, 2010, 2012; Vucic-Pestic &lt;i&gt;et al.&lt;/i&gt;, 2011)", "plainTextFormattedCitation" : "(Rall et al., 2010, 2012; Vucic-Pestic et al., 2011)", "previouslyFormattedCitation" : "(Rall &lt;i&gt;et al.&lt;/i&gt;, 2010, 2012; Vucic-Pestic &lt;i&gt;et al.&lt;/i&gt;, 2011)" }, "properties" : {  }, "schema" : "https://github.com/citation-style-language/schema/raw/master/csl-citation.json" }</w:instrText>
      </w:r>
      <w:r w:rsidR="00F65C9B">
        <w:rPr>
          <w:lang w:val="en-GB"/>
        </w:rPr>
        <w:fldChar w:fldCharType="separate"/>
      </w:r>
      <w:r w:rsidR="00F65C9B" w:rsidRPr="006F3380">
        <w:rPr>
          <w:noProof/>
          <w:lang w:val="en-GB"/>
        </w:rPr>
        <w:t xml:space="preserve">(Rall </w:t>
      </w:r>
      <w:r w:rsidR="00F65C9B" w:rsidRPr="006F3380">
        <w:rPr>
          <w:i/>
          <w:noProof/>
          <w:lang w:val="en-GB"/>
        </w:rPr>
        <w:t>et al.</w:t>
      </w:r>
      <w:r w:rsidR="00F65C9B" w:rsidRPr="006F3380">
        <w:rPr>
          <w:noProof/>
          <w:lang w:val="en-GB"/>
        </w:rPr>
        <w:t xml:space="preserve">, 2010, 2012; Vucic-Pestic </w:t>
      </w:r>
      <w:r w:rsidR="00F65C9B" w:rsidRPr="006F3380">
        <w:rPr>
          <w:i/>
          <w:noProof/>
          <w:lang w:val="en-GB"/>
        </w:rPr>
        <w:t>et al.</w:t>
      </w:r>
      <w:r w:rsidR="00F65C9B" w:rsidRPr="006F3380">
        <w:rPr>
          <w:noProof/>
          <w:lang w:val="en-GB"/>
        </w:rPr>
        <w:t>, 2011)</w:t>
      </w:r>
      <w:r w:rsidR="00F65C9B">
        <w:rPr>
          <w:lang w:val="en-GB"/>
        </w:rPr>
        <w:fldChar w:fldCharType="end"/>
      </w:r>
      <w:r w:rsidR="00F65C9B" w:rsidRPr="003B2661">
        <w:rPr>
          <w:lang w:val="en-GB"/>
        </w:rPr>
        <w:t xml:space="preserve"> but proper mechanistic understanding of the relationship is lacking.  Search rates are determined both by the biological traits of the resource and its consumer</w:t>
      </w:r>
      <w:r w:rsidR="00F65C9B">
        <w:rPr>
          <w:lang w:val="en-GB"/>
        </w:rPr>
        <w:t xml:space="preserve"> </w:t>
      </w:r>
      <w:r w:rsidR="00F65C9B">
        <w:rPr>
          <w:lang w:val="en-GB"/>
        </w:rPr>
        <w:fldChar w:fldCharType="begin" w:fldLock="1"/>
      </w:r>
      <w:r w:rsidR="00F65C9B">
        <w:rPr>
          <w:lang w:val="en-GB"/>
        </w:rPr>
        <w:instrText>ADDIN CSL_CITATION { "citationItems" : [ { "id" : "ITEM-1", "itemData" : {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"ITEM-1", "issue" : "1", "issued" : { "date-parts" : [ [ "2014" ] ] }, "page" : "70-84", "publisher" : "Wiley Online Library", "title" : "Temperature dependence of trophic interactions are driven by asymmetry of species responses and foraging strategy", "type" : "article-journal", "volume" : "83" }, "uris" : [ "http://www.mendeley.com/documents/?uuid=40b38d9d-8fb8-4494-8767-c067eebd46c8" ] }, { "id" : "ITEM-2", "itemData" : { "DOI" : "10.1111/ele.12307", "ISBN" : "1461-0248", "ISSN" : "14610248", "PMID" : "24894409", "abstract" : "Changing temperature can substantially shift ecological communities by altering the strength andstability of trophic interactions. Because many ecological rates are constrained by temperature,new approaches are required to understand how simultaneous changes in multiple rates alter therelative performance of species and their trophic interactions. We develop an energetic approachto identify the relationship between biomass fluxes and standing biomass across trophic levels.Our approach links ecological rates and trophic dynamics to measure temperature-dependentchanges to the strength of trophic interactions and determine how these changes alter food webstability. It accomplishes this by using biomass as a common energetic currency and isolatingthree temperature-dependent processes that are common to all consumer\u2013resource interactions:biomass accumulation of the resource, resource consumption and consumer mortality. Using thisframework, we clarify when and how temperature alters consumer to resource biomass ratios,equilibrium resilience, consumer variability, extinction risk and transient vs. equilibrium dynamics.Finally, we characterise key asymmetries in species responses to temperature that produce thesedistinct dynamic behaviours and identify when they are likely to emerge. Overall, our frameworkprovides a mechanistic and more unified understanding of the temperature dependence of trophicdynamics in terms of ecological rates, biomass ratios and stability.", "author" : [ { "dropping-particle" : "", "family" : "Gilbert", "given" : "Benjamin", "non-dropping-particle" : "", "parse-names" : false, "suffix" : "" }, { "dropping-particle" : "", "family" : "Tunney", "given" : "Tyler D.", "non-dropping-particle" : "", "parse-names" : false, "suffix" : "" }, { "dropping-particle" : "", "family" : "Mccann", "given" : "Kevin S.", "non-dropping-particle" : "", "parse-names" : false, "suffix" : "" }, { "dropping-particle" : "", "family" : "Delong", "given" : "John P.", "non-dropping-particle" : "", "parse-names" : false, "suffix" : "" }, { "dropping-particle" : "", "family" : "Vasseur", "given" : "David A.", "non-dropping-particle" : "", "parse-names" : false, "suffix" : "" }, { "dropping-particle" : "", "family" : "Savage", "given" : "Van", "non-dropping-particle" : "", "parse-names" : false, "suffix" : "" }, { "dropping-particle" : "", "family" : "Shurin", "given" : "Jonathan B.", "non-dropping-particle" : "", "parse-names" : false, "suffix" : "" }, { "dropping-particle" : "", "family" : "Dell", "given" : "Anthony I.", "non-dropping-particle" : "", "parse-names" : false, "suffix" : "" }, { "dropping-particle" : "", "family" : "Barton", "given" : "Brandon T.", "non-dropping-particle" : "", "parse-names" : false, "suffix" : "" }, { "dropping-particle" : "", "family" : "Harley", "given" : "Christopher D.G.", "non-dropping-particle" : "", "parse-names" : false, "suffix" : "" }, { "dropping-particle" : "", "family" : "Kharouba", "given" : "Heather M.", "non-dropping-particle" : "", "parse-names" : false, "suffix" : "" }, { "dropping-particle" : "", "family" : "Kratina", "given" : "Pavel", "non-dropping-particle" : "", "parse-names" : false, "suffix" : "" }, { "dropping-particle" : "", "family" : "Blanchard", "given" : "Julia L.", "non-dropping-particle" : "", "parse-names" : false, "suffix" : "" }, { "dropping-particle" : "", "family" : "Clements", "given" : "Christopher", "non-dropping-particle" : "", "parse-names" : false, "suffix" : "" }, { "dropping-particle" : "", "family" : "Winder", "given" : "Monika", "non-dropping-particle" : "", "parse-names" : false, "suffix" : "" }, { "dropping-particle" : "", "family" : "Greig", "given" : "Hamish S.", "non-dropping-particle" : "", "parse-names" : false, "suffix" : "" }, { "dropping-particle" : "", "family" : "O'Connor", "given" : "Mary I.", "non-dropping-particle" : "", "parse-names" : false, "suffix" : "" } ], "container-title" : "Ecology Letters", "id" : "ITEM-2", "issue" : "8", "issued" : { "date-parts" : [ [ "2014" ] ] }, "page" : "902-914", "title" : "A bioenergetic framework for the temperature dependence of trophic interactions", "type" : "article-journal", "volume" : "17" }, "uris" : [ "http://www.mendeley.com/documents/?uuid=d2843482-fb91-499d-a9ca-6c6b25526787" ] } ], "mendeley" : { "formattedCitation" : "(Anthony I Dell, Pawar and Savage, 2014; Gilbert &lt;i&gt;et al.&lt;/i&gt;, 2014)", "plainTextFormattedCitation" : "(Anthony I Dell, Pawar and Savage, 2014; Gilbert et al., 2014)", "previouslyFormattedCitation" : "(Anthony I Dell, Pawar and Savage, 2014; Gilbert &lt;i&gt;et al.&lt;/i&gt;, 2014)" }, "properties" : {  }, "schema" : "https://github.com/citation-style-language/schema/raw/master/csl-citation.json" }</w:instrText>
      </w:r>
      <w:r w:rsidR="00F65C9B">
        <w:rPr>
          <w:lang w:val="en-GB"/>
        </w:rPr>
        <w:fldChar w:fldCharType="separate"/>
      </w:r>
      <w:r w:rsidR="00F65C9B" w:rsidRPr="00F65C9B">
        <w:rPr>
          <w:noProof/>
          <w:lang w:val="en-GB"/>
        </w:rPr>
        <w:t xml:space="preserve">(Anthony I Dell, Pawar and Savage, 2014; Gilbert </w:t>
      </w:r>
      <w:r w:rsidR="00F65C9B" w:rsidRPr="00F65C9B">
        <w:rPr>
          <w:i/>
          <w:noProof/>
          <w:lang w:val="en-GB"/>
        </w:rPr>
        <w:t>et al.</w:t>
      </w:r>
      <w:r w:rsidR="00F65C9B" w:rsidRPr="00F65C9B">
        <w:rPr>
          <w:noProof/>
          <w:lang w:val="en-GB"/>
        </w:rPr>
        <w:t>, 2014)</w:t>
      </w:r>
      <w:r w:rsidR="00F65C9B">
        <w:rPr>
          <w:lang w:val="en-GB"/>
        </w:rPr>
        <w:fldChar w:fldCharType="end"/>
      </w:r>
      <w:r w:rsidR="00F65C9B" w:rsidRPr="003B2661">
        <w:rPr>
          <w:lang w:val="en-GB"/>
        </w:rPr>
        <w:t xml:space="preserve"> and </w:t>
      </w:r>
      <w:r w:rsidR="00F65C9B">
        <w:rPr>
          <w:lang w:val="en-GB"/>
        </w:rPr>
        <w:t xml:space="preserve">the environmental space they </w:t>
      </w:r>
      <w:r w:rsidR="00F65C9B">
        <w:rPr>
          <w:lang w:val="en-GB"/>
        </w:rPr>
        <w:lastRenderedPageBreak/>
        <w:t>interact in</w:t>
      </w:r>
      <w:r w:rsidR="00F65C9B" w:rsidRPr="003B2661">
        <w:rPr>
          <w:lang w:val="en-GB"/>
        </w:rPr>
        <w:t xml:space="preserve"> </w:t>
      </w:r>
      <w:r w:rsidR="00F65C9B">
        <w:rPr>
          <w:lang w:val="en-GB"/>
        </w:rPr>
        <w:fldChar w:fldCharType="begin" w:fldLock="1"/>
      </w:r>
      <w:r w:rsidR="00F65C9B">
        <w:rPr>
          <w:lang w:val="en-GB"/>
        </w:rPr>
        <w:instrText>ADDIN CSL_CITATION { "citationItems" : [ { "id" : "ITEM-1",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 "publisher" : "Nature Publishing Group", "title" : "Dimensionality of consumer search space drives trophic interaction strengths", "type" : "article-journal", "volume" : "486" }, "uris" : [ "http://www.mendeley.com/documents/?uuid=e44c2d38-6919-4e55-88ff-dd1a6e31e947"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F65C9B">
        <w:rPr>
          <w:lang w:val="en-GB"/>
        </w:rPr>
        <w:fldChar w:fldCharType="separate"/>
      </w:r>
      <w:r w:rsidR="00F65C9B" w:rsidRPr="006F3380">
        <w:rPr>
          <w:noProof/>
          <w:lang w:val="en-GB"/>
        </w:rPr>
        <w:t>(Pawar, Dell and Savage, 2012)</w:t>
      </w:r>
      <w:r w:rsidR="00F65C9B">
        <w:rPr>
          <w:lang w:val="en-GB"/>
        </w:rPr>
        <w:fldChar w:fldCharType="end"/>
      </w:r>
      <w:r w:rsidR="00F65C9B" w:rsidRPr="003B2661">
        <w:rPr>
          <w:lang w:val="en-GB"/>
        </w:rPr>
        <w:t>.</w:t>
      </w:r>
      <w:r w:rsidR="00F65C9B">
        <w:rPr>
          <w:lang w:val="en-GB"/>
        </w:rPr>
        <w:t xml:space="preserve"> </w:t>
      </w:r>
      <w:r w:rsidR="007B2490">
        <w:rPr>
          <w:lang w:val="en-GB"/>
        </w:rPr>
        <w:t>Specifically, b</w:t>
      </w:r>
      <w:r w:rsidR="00F65C9B" w:rsidRPr="003B2661">
        <w:rPr>
          <w:lang w:val="en-GB"/>
        </w:rPr>
        <w:t>iotic effects on search rates are determined by the relative</w:t>
      </w:r>
      <w:r w:rsidR="00F65C9B">
        <w:rPr>
          <w:lang w:val="en-GB"/>
        </w:rPr>
        <w:t xml:space="preserve"> body velocities</w:t>
      </w:r>
      <w:r w:rsidR="00F65C9B" w:rsidRPr="003B2661">
        <w:rPr>
          <w:lang w:val="en-GB"/>
        </w:rPr>
        <w:t xml:space="preserve"> of the predator and its prey </w:t>
      </w:r>
      <w:r w:rsidR="006F3380">
        <w:rPr>
          <w:lang w:val="en-GB"/>
        </w:rPr>
        <w:fldChar w:fldCharType="begin" w:fldLock="1"/>
      </w:r>
      <w:r w:rsidR="006F3380">
        <w:rPr>
          <w:lang w:val="en-GB"/>
        </w:rPr>
        <w:instrText>ADDIN CSL_CITATION { "citationItems" : [ { "id" : "ITEM-1", "itemData" : { "author" : [ { "dropping-particle" : "", "family" : "McGill", "given" : "Brian J", "non-dropping-particle" : "", "parse-names" : false, "suffix" : "" }, { "dropping-particle" : "", "family" : "Mittelbach", "given" : "Gary G", "non-dropping-particle" : "", "parse-names" : false, "suffix" : "" } ], "container-title" : "Evolutionary Ecology Research", "id" : "ITEM-1", "issue" : "4", "issued" : { "date-parts" : [ [ "2006" ] ] }, "page" : "691-701", "publisher" : "Evolutionary Ecology, Ltd.", "title" : "An allometric vision and motion model to predict prey encounter rates", "type" : "article-journal", "volume" : "8" }, "uris" : [ "http://www.mendeley.com/documents/?uuid=0f952be7-e402-4808-a4c5-c8e1c97ea642" ] }, { "id" : "ITEM-2",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"ITEM-2", "issue" : "7404", "issued" : { "date-parts" : [ [ "2012" ] ] }, "page" : "485", "publisher" : "Nature Publishing Group", "title" : "Dimensionality of consumer search space drives trophic interaction strengths", "type" : "article-journal", "volume" : "486" }, "uris" : [ "http://www.mendeley.com/documents/?uuid=e44c2d38-6919-4e55-88ff-dd1a6e31e947" ] }, { "id" : "ITEM-3", "itemData" : {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"ITEM-3", "issue" : "1", "issued" : { "date-parts" : [ [ "2014" ] ] }, "page" : "70-84", "publisher" : "Wiley Online Library", "title" : "Temperature dependence of trophic interactions are driven by asymmetry of species responses and foraging strategy", "type" : "article-journal", "volume" : "83" }, "uris" : [ "http://www.mendeley.com/documents/?uuid=40b38d9d-8fb8-4494-8767-c067eebd46c8" ] } ], "mendeley" : { "formattedCitation" : "(McGill and Mittelbach, 2006; Pawar, Dell and Savage, 2012; Anthony I Dell, Pawar and Savage, 2014)", "plainTextFormattedCitation" : "(McGill and Mittelbach, 2006; Pawar, Dell and Savage, 2012; Anthony I Dell, Pawar and Savage, 2014)", "previouslyFormattedCitation" : "(McGill and Mittelbach, 2006; Pawar, Dell and Savage, 2012; Anthony I Dell, Pawar and Savage, 2014)" }, "properties" : {  }, "schema" : "https://github.com/citation-style-language/schema/raw/master/csl-citation.json" }</w:instrText>
      </w:r>
      <w:r w:rsidR="006F3380">
        <w:rPr>
          <w:lang w:val="en-GB"/>
        </w:rPr>
        <w:fldChar w:fldCharType="separate"/>
      </w:r>
      <w:r w:rsidR="006F3380" w:rsidRPr="006F3380">
        <w:rPr>
          <w:noProof/>
          <w:lang w:val="en-GB"/>
        </w:rPr>
        <w:t>(McGill and Mittelbach, 2006; Pawar, Dell and Savage, 2012; Anthony I Dell, Pawar and Savage, 2014)</w:t>
      </w:r>
      <w:r w:rsidR="006F3380">
        <w:rPr>
          <w:lang w:val="en-GB"/>
        </w:rPr>
        <w:fldChar w:fldCharType="end"/>
      </w:r>
      <w:r w:rsidR="008A06B1" w:rsidRPr="003B2661">
        <w:rPr>
          <w:lang w:val="en-GB"/>
        </w:rPr>
        <w:t xml:space="preserve">. </w:t>
      </w:r>
      <w:r w:rsidR="007B2490" w:rsidRPr="003B2661">
        <w:rPr>
          <w:lang w:val="en-GB"/>
        </w:rPr>
        <w:t>Research on animal locomotion suggests specific relationships between</w:t>
      </w:r>
      <w:r w:rsidR="007B2490">
        <w:rPr>
          <w:lang w:val="en-GB"/>
        </w:rPr>
        <w:t xml:space="preserve"> the energetic</w:t>
      </w:r>
      <w:r w:rsidR="007B2490" w:rsidRPr="003B2661">
        <w:rPr>
          <w:lang w:val="en-GB"/>
        </w:rPr>
        <w:t xml:space="preserve"> cost of transport and metabolic rate based on locomotion type </w:t>
      </w:r>
      <w:r w:rsidR="007B2490">
        <w:rPr>
          <w:lang w:val="en-GB"/>
        </w:rPr>
        <w:fldChar w:fldCharType="begin" w:fldLock="1"/>
      </w:r>
      <w:r w:rsidR="007B2490">
        <w:rPr>
          <w:lang w:val="en-GB"/>
        </w:rPr>
        <w:instrText>ADDIN CSL_CITATION { "citationItems" : [ { "id" : "ITEM-1", "itemData" : { "author" : [ { "dropping-particle" : "", "family" : "Tucker", "given" : "Vance A", "non-dropping-particle" : "", "parse-names" : false, "suffix" : "" } ], "container-title" : "Comparative Biochemistry and Physiology", "id" : "ITEM-1", "issue" : "4", "issued" : { "date-parts" : [ [ "1970" ] ] }, "page" : "841-846", "publisher" : "Elsevier", "title" : "Energetic cost of locomotion in animals", "type" : "article-journal", "volume" : "34" }, "uris" : [ "http://www.mendeley.com/documents/?uuid=ccfa0475-19c2-4599-b7b2-186dfab2b312" ] }, { "id" : "ITEM-2", "itemData" : { "author" : [ { "dropping-particle" : "", "family" : "Videler", "given" : "J J", "non-dropping-particle" : "", "parse-names" : false, "suffix" : "" }, { "dropping-particle" : "", "family" : "Nolet", "given" : "B A", "non-dropping-particle" : "", "parse-names" : false, "suffix" : "" } ], "container-title" : "Comparative Biochemistry and Physiology Part A: Physiology", "id" : "ITEM-2", "issue" : "2", "issued" : { "date-parts" : [ [ "1990" ] ] }, "page" : "91-99", "publisher" : "Elsevier", "title" : "Costs of swimming measured at optimum speed: scale effects, differences between swimming styles, taxonomic groups and submerged and surface swimming", "type" : "article-journal", "volume" : "97" }, "uris" : [ "http://www.mendeley.com/documents/?uuid=d5f572d3-dc52-4d91-9e59-d4e81676a19b" ] }, { "id" : "ITEM-3", "itemData" : { "author" : [ { "dropping-particle" : "", "family" : "Videler", "given" : "John J", "non-dropping-particle" : "", "parse-names" : false, "suffix" : "" } ], "id" : "ITEM-3", "issued" : { "date-parts" : [ [ "1993" ] ] }, "publisher" : "Springer Science &amp; Business Media", "title" : "Fish swimming", "type" : "book", "volume" : "10" }, "uris" : [ "http://www.mendeley.com/documents/?uuid=70094dbe-2371-4be1-bd5e-9d3c0cc046d5" ] }, { "id" : "ITEM-4", "itemData" : { "author" : [ { "dropping-particle" : "", "family" : "Alexander", "given" : "R McNeill", "non-dropping-particle" : "", "parse-names" : false, "suffix" : "" } ], "id" : "ITEM-4", "issued" : { "date-parts" : [ [ "2003" ] ] }, "publisher" : "Princeton University Press", "title" : "Principles of animal locomotion", "type" : "book" }, "uris" : [ "http://www.mendeley.com/documents/?uuid=89d521e5-37d4-4b2d-92fc-870acedec200" ] }, { "id" : "ITEM-5", "itemData" : { "author" : [ { "dropping-particle" : "", "family" : "Hein", "given" : "Andrew M", "non-dropping-particle" : "", "parse-names" : false, "suffix" : "" }, { "dropping-particle" : "", "family" : "Hou", "given" : "Chen", "non-dropping-particle" : "", "parse-names" : false, "suffix" : "" }, { "dropping-particle" : "", "family" : "Gillooly", "given" : "James F", "non-dropping-particle" : "", "parse-names" : false, "suffix" : "" } ], "container-title" : "Ecology letters", "id" : "ITEM-5", "issue" : "2", "issued" : { "date-parts" : [ [ "2012" ] ] }, "page" : "104-110", "publisher" : "Wiley Online Library", "title" : "Energetic and biomechanical constraints on animal migration distance", "type" : "article-journal", "volume" : "15" }, "uris" : [ "http://www.mendeley.com/documents/?uuid=a8ae2f1e-1001-4173-bd05-4a92445b5276" ] }, { "id" : "ITEM-6", "itemData" : { "DOI" : "10.1111/ele.12307", "ISBN" : "1461-0248", "ISSN" : "14610248", "PMID" : "24894409", "abstract" : "Changing temperature can substantially shift ecological communities by altering the strength andstability of trophic interactions. Because many ecological rates are constrained by temperature,new approaches are required to understand how simultaneous changes in multiple rates alter therelative performance of species and their trophic interactions. We develop an energetic approachto identify the relationship between biomass fluxes and standing biomass across trophic levels.Our approach links ecological rates and trophic dynamics to measure temperature-dependentchanges to the strength of trophic interactions and determine how these changes alter food webstability. It accomplishes this by using biomass as a common energetic currency and isolatingthree temperature-dependent processes that are common to all consumer\u2013resource interactions:biomass accumulation of the resource, resource consumption and consumer mortality. Using thisframework, we clarify when and how temperature alters consumer to resource biomass ratios,equilibrium resilience, consumer variability, extinction risk and transient vs. equilibrium dynamics.Finally, we characterise key asymmetries in species responses to temperature that produce thesedistinct dynamic behaviours and identify when they are likely to emerge. Overall, our frameworkprovides a mechanistic and more unified understanding of the temperature dependence of trophicdynamics in terms of ecological rates, biomass ratios and stability.", "author" : [ { "dropping-particle" : "", "family" : "Gilbert", "given" : "Benjamin", "non-dropping-particle" : "", "parse-names" : false, "suffix" : "" }, { "dropping-particle" : "", "family" : "Tunney", "given" : "Tyler D.", "non-dropping-particle" : "", "parse-names" : false, "suffix" : "" }, { "dropping-particle" : "", "family" : "Mccann", "given" : "Kevin S.", "non-dropping-particle" : "", "parse-names" : false, "suffix" : "" }, { "dropping-particle" : "", "family" : "Delong", "given" : "John P.", "non-dropping-particle" : "", "parse-names" : false, "suffix" : "" }, { "dropping-particle" : "", "family" : "Vasseur", "given" : "David A.", "non-dropping-particle" : "", "parse-names" : false, "suffix" : "" }, { "dropping-particle" : "", "family" : "Savage", "given" : "Van", "non-dropping-particle" : "", "parse-names" : false, "suffix" : "" }, { "dropping-particle" : "", "family" : "Shurin", "given" : "Jonathan B.", "non-dropping-particle" : "", "parse-names" : false, "suffix" : "" }, { "dropping-particle" : "", "family" : "Dell", "given" : "Anthony I.", "non-dropping-particle" : "", "parse-names" : false, "suffix" : "" }, { "dropping-particle" : "", "family" : "Barton", "given" : "Brandon T.", "non-dropping-particle" : "", "parse-names" : false, "suffix" : "" }, { "dropping-particle" : "", "family" : "Harley", "given" : "Christopher D.G.", "non-dropping-particle" : "", "parse-names" : false, "suffix" : "" }, { "dropping-particle" : "", "family" : "Kharouba", "given" : "Heather M.", "non-dropping-particle" : "", "parse-names" : false, "suffix" : "" }, { "dropping-particle" : "", "family" : "Kratina", "given" : "Pavel", "non-dropping-particle" : "", "parse-names" : false, "suffix" : "" }, { "dropping-particle" : "", "family" : "Blanchard", "given" : "Julia L.", "non-dropping-particle" : "", "parse-names" : false, "suffix" : "" }, { "dropping-particle" : "", "family" : "Clements", "given" : "Christopher", "non-dropping-particle" : "", "parse-names" : false, "suffix" : "" }, { "dropping-particle" : "", "family" : "Winder", "given" : "Monika", "non-dropping-particle" : "", "parse-names" : false, "suffix" : "" }, { "dropping-particle" : "", "family" : "Greig", "given" : "Hamish S.", "non-dropping-particle" : "", "parse-names" : false, "suffix" : "" }, { "dropping-particle" : "", "family" : "O'Connor", "given" : "Mary I.", "non-dropping-particle" : "", "parse-names" : false, "suffix" : "" } ], "container-title" : "Ecology Letters", "id" : "ITEM-6", "issue" : "8", "issued" : { "date-parts" : [ [ "2014" ] ] }, "page" : "902-914", "title" : "A bioenergetic framework for the temperature dependence of trophic interactions", "type" : "article-journal", "volume" : "17" }, "uris" : [ "http://www.mendeley.com/documents/?uuid=d2843482-fb91-499d-a9ca-6c6b25526787" ] } ], "mendeley" : { "formattedCitation" : "(Tucker, 1970; Videler and Nolet, 1990; Videler, 1993; Alexander, 2003; Hein, Hou and Gillooly, 2012; Gilbert &lt;i&gt;et al.&lt;/i&gt;, 2014)", "plainTextFormattedCitation" : "(Tucker, 1970; Videler and Nolet, 1990; Videler, 1993; Alexander, 2003; Hein, Hou and Gillooly, 2012; Gilbert et al., 2014)", "previouslyFormattedCitation" : "(Tucker, 1970; Videler and Nolet, 1990; Videler, 1993; Alexander, 2003; Hein, Hou and Gillooly, 2012; Gilbert &lt;i&gt;et al.&lt;/i&gt;, 2014)" }, "properties" : {  }, "schema" : "https://github.com/citation-style-language/schema/raw/master/csl-citation.json" }</w:instrText>
      </w:r>
      <w:r w:rsidR="007B2490">
        <w:rPr>
          <w:lang w:val="en-GB"/>
        </w:rPr>
        <w:fldChar w:fldCharType="separate"/>
      </w:r>
      <w:r w:rsidR="007B2490" w:rsidRPr="006F3380">
        <w:rPr>
          <w:noProof/>
          <w:lang w:val="en-GB"/>
        </w:rPr>
        <w:t xml:space="preserve">(Tucker, 1970; Videler and Nolet, 1990; Videler, 1993; Alexander, 2003; Hein, Hou and Gillooly, 2012; Gilbert </w:t>
      </w:r>
      <w:r w:rsidR="007B2490" w:rsidRPr="006F3380">
        <w:rPr>
          <w:i/>
          <w:noProof/>
          <w:lang w:val="en-GB"/>
        </w:rPr>
        <w:t>et al.</w:t>
      </w:r>
      <w:r w:rsidR="007B2490" w:rsidRPr="006F3380">
        <w:rPr>
          <w:noProof/>
          <w:lang w:val="en-GB"/>
        </w:rPr>
        <w:t>, 2014)</w:t>
      </w:r>
      <w:r w:rsidR="007B2490">
        <w:rPr>
          <w:lang w:val="en-GB"/>
        </w:rPr>
        <w:fldChar w:fldCharType="end"/>
      </w:r>
      <w:r w:rsidR="007B2490" w:rsidRPr="003B2661">
        <w:rPr>
          <w:lang w:val="en-GB"/>
        </w:rPr>
        <w:t>.</w:t>
      </w:r>
      <w:r w:rsidR="007B2490">
        <w:rPr>
          <w:lang w:val="en-GB"/>
        </w:rPr>
        <w:t xml:space="preserve"> </w:t>
      </w:r>
      <w:r w:rsidR="008A06B1" w:rsidRPr="003B2661">
        <w:rPr>
          <w:lang w:val="en-GB"/>
        </w:rPr>
        <w:t>In part, the energy produced from respiration will be used up for muscle contraction and locomotion</w:t>
      </w:r>
      <w:r w:rsidR="008A06B1">
        <w:rPr>
          <w:lang w:val="en-GB"/>
        </w:rPr>
        <w:t xml:space="preserve"> </w:t>
      </w:r>
      <w:r w:rsidR="006F3380">
        <w:rPr>
          <w:lang w:val="en-GB"/>
        </w:rPr>
        <w:fldChar w:fldCharType="begin" w:fldLock="1"/>
      </w:r>
      <w:r w:rsidR="006F3380">
        <w:rPr>
          <w:lang w:val="en-GB"/>
        </w:rPr>
        <w:instrText>ADDIN CSL_CITATION { "citationItems" : [ { "id" : "ITEM-1", "itemData" : { "author" : [ { "dropping-particle" : "", "family" : "Alexander", "given" : "R McNeill", "non-dropping-particle" : "", "parse-names" : false, "suffix" : "" } ], "id" : "ITEM-1", "issued" : { "date-parts" : [ [ "2003" ] ] }, "publisher" : "Princeton University Press", "title" : "Principles of animal locomotion", "type" : "book" }, "uris" : [ "http://www.mendeley.com/documents/?uuid=89d521e5-37d4-4b2d-92fc-870acedec200" ] } ], "mendeley" : { "formattedCitation" : "(Alexander, 2003)", "plainTextFormattedCitation" : "(Alexander, 2003)", "previouslyFormattedCitation" : "(Alexander, 2003)" }, "properties" : {  }, "schema" : "https://github.com/citation-style-language/schema/raw/master/csl-citation.json" }</w:instrText>
      </w:r>
      <w:r w:rsidR="006F3380">
        <w:rPr>
          <w:lang w:val="en-GB"/>
        </w:rPr>
        <w:fldChar w:fldCharType="separate"/>
      </w:r>
      <w:r w:rsidR="006F3380" w:rsidRPr="006F3380">
        <w:rPr>
          <w:noProof/>
          <w:lang w:val="en-GB"/>
        </w:rPr>
        <w:t>(Alexander, 2003)</w:t>
      </w:r>
      <w:r w:rsidR="006F3380">
        <w:rPr>
          <w:lang w:val="en-GB"/>
        </w:rPr>
        <w:fldChar w:fldCharType="end"/>
      </w:r>
      <w:r w:rsidR="008A06B1" w:rsidRPr="003B2661">
        <w:rPr>
          <w:lang w:val="en-GB"/>
        </w:rPr>
        <w:t xml:space="preserve">. Thus, </w:t>
      </w:r>
      <w:r w:rsidR="00C06E93">
        <w:rPr>
          <w:lang w:val="en-GB"/>
        </w:rPr>
        <w:t xml:space="preserve">local </w:t>
      </w:r>
      <w:r w:rsidR="008A06B1" w:rsidRPr="003B2661">
        <w:rPr>
          <w:lang w:val="en-GB"/>
        </w:rPr>
        <w:t xml:space="preserve">adaptation of </w:t>
      </w:r>
      <w:r w:rsidR="00C06E93">
        <w:rPr>
          <w:lang w:val="en-GB"/>
        </w:rPr>
        <w:t>respiration TPCs</w:t>
      </w:r>
      <w:r w:rsidR="008A06B1" w:rsidRPr="003B2661">
        <w:rPr>
          <w:lang w:val="en-GB"/>
        </w:rPr>
        <w:t xml:space="preserve"> w</w:t>
      </w:r>
      <w:r w:rsidR="00C06E93">
        <w:rPr>
          <w:lang w:val="en-GB"/>
        </w:rPr>
        <w:t>ill induce</w:t>
      </w:r>
      <w:r w:rsidR="008A06B1" w:rsidRPr="003B2661">
        <w:rPr>
          <w:lang w:val="en-GB"/>
        </w:rPr>
        <w:t xml:space="preserve"> changes</w:t>
      </w:r>
      <w:r w:rsidR="00C06E93">
        <w:rPr>
          <w:lang w:val="en-GB"/>
        </w:rPr>
        <w:t xml:space="preserve"> in velocity TPCs</w:t>
      </w:r>
      <w:r w:rsidR="008A06B1" w:rsidRPr="003B2661">
        <w:rPr>
          <w:lang w:val="en-GB"/>
        </w:rPr>
        <w:t xml:space="preserve"> in </w:t>
      </w:r>
      <w:r w:rsidR="00C06E93">
        <w:rPr>
          <w:lang w:val="en-GB"/>
        </w:rPr>
        <w:t>turn</w:t>
      </w:r>
      <w:r w:rsidR="008A06B1" w:rsidRPr="003B2661">
        <w:rPr>
          <w:lang w:val="en-GB"/>
        </w:rPr>
        <w:t xml:space="preserve"> </w:t>
      </w:r>
      <w:r w:rsidR="00C06E93">
        <w:rPr>
          <w:lang w:val="en-GB"/>
        </w:rPr>
        <w:t>affecting predator-prey</w:t>
      </w:r>
      <w:r w:rsidR="008A06B1" w:rsidRPr="003B2661">
        <w:rPr>
          <w:lang w:val="en-GB"/>
        </w:rPr>
        <w:t xml:space="preserve"> ability to forage or escape.</w:t>
      </w:r>
      <w:r w:rsidR="00C06E93">
        <w:rPr>
          <w:lang w:val="en-GB"/>
        </w:rPr>
        <w:t xml:space="preserve"> </w:t>
      </w:r>
      <w:r w:rsidR="007B2490">
        <w:rPr>
          <w:lang w:val="en-GB"/>
        </w:rPr>
        <w:t>Hence, w</w:t>
      </w:r>
      <w:r w:rsidR="00C74859">
        <w:rPr>
          <w:lang w:val="en-GB"/>
        </w:rPr>
        <w:t>e consider how local adaptation of metabolic rates drives adaptation of species velocity and how the arising mismatches result in altered predator search rates.</w:t>
      </w:r>
      <w:r w:rsidR="00C74859" w:rsidRPr="003B2661">
        <w:rPr>
          <w:lang w:val="en-GB"/>
        </w:rPr>
        <w:t xml:space="preserve"> </w:t>
      </w:r>
    </w:p>
    <w:p w14:paraId="7D5814F8" w14:textId="3D2D8B17" w:rsidR="00416353" w:rsidRPr="003B2661" w:rsidRDefault="00416353" w:rsidP="00997AED">
      <w:pPr>
        <w:ind w:firstLine="720"/>
        <w:jc w:val="both"/>
        <w:rPr>
          <w:lang w:val="en-GB"/>
        </w:rPr>
      </w:pPr>
      <w:r w:rsidRPr="003B2661">
        <w:rPr>
          <w:lang w:val="en-GB"/>
        </w:rPr>
        <w:t>Comprehensive mechanistic mode</w:t>
      </w:r>
      <w:r w:rsidR="00C74859">
        <w:rPr>
          <w:lang w:val="en-GB"/>
        </w:rPr>
        <w:t>l</w:t>
      </w:r>
      <w:r w:rsidRPr="003B2661">
        <w:rPr>
          <w:lang w:val="en-GB"/>
        </w:rPr>
        <w:t xml:space="preserve">ling of the effect of metabolism on </w:t>
      </w:r>
      <w:r w:rsidR="009A3391">
        <w:rPr>
          <w:lang w:val="en-GB"/>
        </w:rPr>
        <w:t>species</w:t>
      </w:r>
      <w:r w:rsidRPr="003B2661">
        <w:rPr>
          <w:lang w:val="en-GB"/>
        </w:rPr>
        <w:t xml:space="preserve"> </w:t>
      </w:r>
      <w:r w:rsidR="009A3391">
        <w:rPr>
          <w:lang w:val="en-GB"/>
        </w:rPr>
        <w:t>dynamics</w:t>
      </w:r>
      <w:r w:rsidRPr="003B2661">
        <w:rPr>
          <w:lang w:val="en-GB"/>
        </w:rPr>
        <w:t xml:space="preserve"> promises to yield invaluable insight into the </w:t>
      </w:r>
      <w:r w:rsidR="009A3391">
        <w:rPr>
          <w:lang w:val="en-GB"/>
        </w:rPr>
        <w:t>temperature dependence of ecological processes</w:t>
      </w:r>
      <w:r w:rsidRPr="003B2661">
        <w:rPr>
          <w:lang w:val="en-GB"/>
        </w:rPr>
        <w:t xml:space="preserve"> </w:t>
      </w:r>
      <w:r w:rsidR="00F85EA3">
        <w:rPr>
          <w:lang w:val="en-GB"/>
        </w:rPr>
        <w:fldChar w:fldCharType="begin" w:fldLock="1"/>
      </w:r>
      <w:r w:rsidR="00F85EA3">
        <w:rPr>
          <w:lang w:val="en-GB"/>
        </w:rPr>
        <w:instrText>ADDIN CSL_CITATION { "citationItems" : [ { "id" : "ITEM-1", "itemData" : {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"ITEM-1", "issue" : "1", "issued" : { "date-parts" : [ [ "2014" ] ] }, "page" : "70-84", "publisher" : "Wiley Online Library", "title" : "Temperature dependence of trophic interactions are driven by asymmetry of species responses and foraging strategy", "type" : "article-journal", "volume" : "83" }, "uris" : [ "http://www.mendeley.com/documents/?uuid=40b38d9d-8fb8-4494-8767-c067eebd46c8" ] }, { "id" : "ITEM-2", "itemData" : { "author" : [ { "dropping-particle" : "", "family" : "Gibert", "given" : "Jean P", "non-dropping-particle" : "", "parse-names" : false, "suffix" : "" }, { "dropping-particle" : "", "family" : "DeLong", "given" : "John P", "non-dropping-particle" : "", "parse-names" : false, "suffix" : "" } ], "container-title" : "Biology letters", "id" : "ITEM-2", "issue" : "8", "issued" : { "date-parts" : [ [ "2014" ] ] }, "page" : "20140473", "publisher" : "The Royal Society", "title" : "Temperature alters food web body-size structure", "type" : "article-journal", "volume" : "10" }, "uris" : [ "http://www.mendeley.com/documents/?uuid=7fb0653e-4ad8-4323-93e1-ef2afce90fc1" ] }, { "id" : "ITEM-3",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"Aquatic functional biodiversity: an ecological and evolutionary perspective", "id" : "ITEM-3", "issued" : { "date-parts" : [ [ "2015" ] ] }, "page" : "3-36", "title" : "From metabolic constraints on individuals to the dynamics of ecosystems", "type" : "article-journal" }, "uris" : [ "http://www.mendeley.com/documents/?uuid=c56afa35-c957-4839-ae3d-d465063ad481" ] } ], "mendeley" : { "formattedCitation" : "(Anthony I Dell, Pawar and Savage, 2014; Gibert and DeLong, 2014; Pawar, Dell and Savage, 2015)", "plainTextFormattedCitation" : "(Anthony I Dell, Pawar and Savage, 2014; Gibert and DeLong, 2014; Pawar, Dell and Savage, 2015)", "previouslyFormattedCitation" : "(Anthony I Dell, Pawar and Savage, 2014; Gibert and DeLong, 2014; Pawar, Dell and Savage, 2015)" }, "properties" : {  }, "schema" : "https://github.com/citation-style-language/schema/raw/master/csl-citation.json" }</w:instrText>
      </w:r>
      <w:r w:rsidR="00F85EA3">
        <w:rPr>
          <w:lang w:val="en-GB"/>
        </w:rPr>
        <w:fldChar w:fldCharType="separate"/>
      </w:r>
      <w:r w:rsidR="00F85EA3" w:rsidRPr="00F85EA3">
        <w:rPr>
          <w:noProof/>
          <w:lang w:val="en-GB"/>
        </w:rPr>
        <w:t>(Anthony I Dell, Pawar and Savage, 2014; Gibert and DeLong, 2014; Pawar, Dell and Savage, 2015)</w:t>
      </w:r>
      <w:r w:rsidR="00F85EA3">
        <w:rPr>
          <w:lang w:val="en-GB"/>
        </w:rPr>
        <w:fldChar w:fldCharType="end"/>
      </w:r>
      <w:r w:rsidRPr="003B2661">
        <w:rPr>
          <w:lang w:val="en-GB"/>
        </w:rPr>
        <w:t xml:space="preserve">. </w:t>
      </w:r>
      <w:r w:rsidR="00B96A01" w:rsidRPr="003B2661">
        <w:rPr>
          <w:lang w:val="en-GB"/>
        </w:rPr>
        <w:t>Here, w</w:t>
      </w:r>
      <w:r w:rsidRPr="003B2661">
        <w:rPr>
          <w:lang w:val="en-GB"/>
        </w:rPr>
        <w:t>e develop</w:t>
      </w:r>
      <w:r w:rsidR="00406E28" w:rsidRPr="003B2661">
        <w:rPr>
          <w:lang w:val="en-GB"/>
        </w:rPr>
        <w:t xml:space="preserve"> </w:t>
      </w:r>
      <w:r w:rsidRPr="003B2661">
        <w:rPr>
          <w:lang w:val="en-GB"/>
        </w:rPr>
        <w:t xml:space="preserve">a </w:t>
      </w:r>
      <w:r w:rsidR="009A3391">
        <w:rPr>
          <w:lang w:val="en-GB"/>
        </w:rPr>
        <w:t>theoretical framework</w:t>
      </w:r>
      <w:r w:rsidR="00B00653" w:rsidRPr="003B2661">
        <w:rPr>
          <w:lang w:val="en-GB"/>
        </w:rPr>
        <w:t xml:space="preserve"> to predict </w:t>
      </w:r>
      <w:r w:rsidRPr="003B2661">
        <w:rPr>
          <w:lang w:val="en-GB"/>
        </w:rPr>
        <w:t xml:space="preserve">species </w:t>
      </w:r>
      <w:r w:rsidR="00966381" w:rsidRPr="003B2661">
        <w:rPr>
          <w:lang w:val="en-GB"/>
        </w:rPr>
        <w:t xml:space="preserve">interaction rates </w:t>
      </w:r>
      <w:r w:rsidR="007040D4" w:rsidRPr="003B2661">
        <w:rPr>
          <w:lang w:val="en-GB"/>
        </w:rPr>
        <w:t>from individual</w:t>
      </w:r>
      <w:r w:rsidR="00F97C43" w:rsidRPr="003B2661">
        <w:rPr>
          <w:lang w:val="en-GB"/>
        </w:rPr>
        <w:t>-level</w:t>
      </w:r>
      <w:r w:rsidR="007040D4" w:rsidRPr="003B2661">
        <w:rPr>
          <w:lang w:val="en-GB"/>
        </w:rPr>
        <w:t xml:space="preserve"> metabolic</w:t>
      </w:r>
      <w:r w:rsidR="007663FE" w:rsidRPr="003B2661">
        <w:rPr>
          <w:lang w:val="en-GB"/>
        </w:rPr>
        <w:t xml:space="preserve"> (specifically respiration)</w:t>
      </w:r>
      <w:r w:rsidR="007040D4" w:rsidRPr="003B2661">
        <w:rPr>
          <w:lang w:val="en-GB"/>
        </w:rPr>
        <w:t xml:space="preserve"> rates</w:t>
      </w:r>
      <w:r w:rsidR="009A3391">
        <w:rPr>
          <w:lang w:val="en-GB"/>
        </w:rPr>
        <w:t xml:space="preserve"> from field data</w:t>
      </w:r>
      <w:r w:rsidRPr="003B2661">
        <w:rPr>
          <w:lang w:val="en-GB"/>
        </w:rPr>
        <w:t>. Bridging the gap</w:t>
      </w:r>
      <w:r w:rsidR="00C74859">
        <w:rPr>
          <w:lang w:val="en-GB"/>
        </w:rPr>
        <w:t xml:space="preserve"> between </w:t>
      </w:r>
      <w:r w:rsidR="009A3391">
        <w:rPr>
          <w:lang w:val="en-GB"/>
        </w:rPr>
        <w:t>metabolism</w:t>
      </w:r>
      <w:r w:rsidR="00C74859">
        <w:rPr>
          <w:lang w:val="en-GB"/>
        </w:rPr>
        <w:t>, velocity and search rates</w:t>
      </w:r>
      <w:r w:rsidR="002061BD">
        <w:rPr>
          <w:lang w:val="en-GB"/>
        </w:rPr>
        <w:t xml:space="preserve"> v</w:t>
      </w:r>
      <w:r w:rsidR="00C74859">
        <w:rPr>
          <w:lang w:val="en-GB"/>
        </w:rPr>
        <w:t xml:space="preserve">ia robust mathematical modelling allows for predictions of </w:t>
      </w:r>
      <w:commentRangeStart w:id="29"/>
      <w:r w:rsidR="00C74859">
        <w:rPr>
          <w:lang w:val="en-GB"/>
        </w:rPr>
        <w:t>seldom measured search rates</w:t>
      </w:r>
      <w:commentRangeEnd w:id="29"/>
      <w:r w:rsidR="002061BD">
        <w:rPr>
          <w:rStyle w:val="CommentReference"/>
        </w:rPr>
        <w:commentReference w:id="29"/>
      </w:r>
      <w:r w:rsidR="00C74859">
        <w:rPr>
          <w:lang w:val="en-GB"/>
        </w:rPr>
        <w:t xml:space="preserve"> using commonly acquired respiration rates</w:t>
      </w:r>
      <w:r w:rsidR="002061BD">
        <w:rPr>
          <w:lang w:val="en-GB"/>
        </w:rPr>
        <w:t xml:space="preserve"> </w:t>
      </w:r>
      <w:r w:rsidR="00F85EA3">
        <w:rPr>
          <w:lang w:val="en-GB"/>
        </w:rPr>
        <w:fldChar w:fldCharType="begin" w:fldLock="1"/>
      </w:r>
      <w:r w:rsidR="00F85EA3">
        <w:rPr>
          <w:lang w:val="en-GB"/>
        </w:rPr>
        <w:instrText>ADDIN CSL_CITATION { "citationItems" : [ { "id" : "ITEM-1", "itemData" : { "DOI" : "10.1126/science.1061967", "ISBN" : "0036-8075", "ISSN" : "1095-9203", "PMID" : "11567137", "abstract" : "We derive a general model, based on principles of biochemical kinetics and allometry, that characterizes the effects of temperature and body mass on metabolic rate. The model fits metabolic rates of microbes, ectotherms, endotherms (including those in hibernation), and plants in temperatures ranging from 0 degrees to 40 degrees C. Mass- and temperature-compensated resting metabolic rates of all organisms are similar: The lowest (for unicellular organisms and plants) is separated from the highest (for endothermic vertebrates) by a factor of about 20. Temperature and body size are primary determinants of biological time and ecological roles.", "author" : [ { "dropping-particle" : "", "family" : "Gillooly", "given" : "James F.", "non-dropping-particle" : "", "parse-names" : false, "suffix" : "" }, { "dropping-particle" : "", "family" : "Brown", "given" : "James H.", "non-dropping-particle" : "", "parse-names" : false, "suffix" : "" }, { "dropping-particle" : "", "family" : "West", "given" : "Geoffrey B.", "non-dropping-particle" : "", "parse-names" : false, "suffix" : "" }, { "dropping-particle" : "", "family" : "Savage", "given" : "Van M.", "non-dropping-particle" : "", "parse-names" : false, "suffix" : "" }, { "dropping-particle" : "", "family" : "Charnov", "given" : "Eric L.", "non-dropping-particle" : "", "parse-names" : false, "suffix" : "" } ], "container-title" : "Science", "id" : "ITEM-1", "issue" : "September", "issued" : { "date-parts" : [ [ "2001" ] ] }, "page" : "2248-2251", "title" : "Effects of size and temperature on metabolic rate", "type" : "article-journal", "volume" : "293" }, "uris" : [ "http://www.mendeley.com/documents/?uuid=a9e5af16-d4bd-4355-a339-dbec2bc857bb" ] }, { "id" : "ITEM-2", "itemData" : { "author" : [ { "dropping-particle" : "", "family" : "Brown", "given" : "James H", "non-dropping-particle" : "", "parse-names" : false, "suffix" : "" }, { "dropping-particle" : "", "family" : "Gillooly", "given" : "James F", "non-dropping-particle" : "", "parse-names" : false, "suffix" : "" }, { "dropping-particle" : "", "family" : "Allen", "given" : "Andrew P", "non-dropping-particle" : "", "parse-names" : false, "suffix" : "" }, { "dropping-particle" : "", "family" : "Savage", "given" : "Van M", "non-dropping-particle" : "", "parse-names" : false, "suffix" : "" }, { "dropping-particle" : "", "family" : "West", "given" : "Geoffrey B", "non-dropping-particle" : "", "parse-names" : false, "suffix" : "" } ], "container-title" : "Ecology", "id" : "ITEM-2", "issue" : "7", "issued" : { "date-parts" : [ [ "2004" ] ] }, "page" : "1771-1789", "publisher" : "Wiley Online Library", "title" : "Toward a metabolic theory of ecology", "type" : "article-journal", "volume" : "85" }, "uris" : [ "http://www.mendeley.com/documents/?uuid=656e9684-9299-4c52-a9a4-87d8fb039047" ] }, { "id" : "ITEM-3", "itemData" : {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"Proceedings of the National Academy of Sciences", "id" : "ITEM-3", "issue" : "26", "issued" : { "date-parts" : [ [ "2011" ] ] }, "page" : "10591-10596", "publisher" : "National Acad Sciences", "title" : "Systematic variation in the temperature dependence of physiological and ecological traits", "type" : "article-journal", "volume" : "108" }, "uris" : [ "http://www.mendeley.com/documents/?uuid=bb702c14-4b97-43a4-96a7-ffedecfe9ee1" ] }, { "id" : "ITEM-4", "itemData" : { "DOI" : "10.1073/pnas.1107430108", "ISBN" : "0027-8424", "ISSN" : "0027-8424", "PMID" : "21149725", "abstract" : "he management of water resources in arid and semiarid areas has long been a challenge, from ancient Mesopotamia to the modern southwestern United States. As our understanding of the hydrologrcal and climatological cycles has improved, and our ability to manipulate the hydrologic cycle has increased, so too have the challenges associated with managing a limited natural resource for a growing pop ulation. Modern civilization has made remarkable progress in water management in the past few centuries. Burgeoning cities now survive in desert regions, relying on a mix of simple and complex technologies and management systems to bring adequate water and remove wastewater. These systems have permitted agricultural and urban concentrations production to expand in regions previously thought to have inadequate moisture. However, evidence is also mounting that our current management and use of water is unsustainable. Physical, economic, and ecological limits constrain the development of new supplies and additional water withdrawals, even in regions not pre viously thought vulnerable to water constraints. New kinds of limits are forcing water managers and policy makers to rethink previous assumptions about population, regional planning, and forms of development. In addition, new threats, especially the chal technology, lenges posed by climatic changes, are now apparent. in arid and semiarid Sustainably managing and using water regions such as the southwestern United States will require new thinking about water in an interdisciplinary and integrated way. The good news is that a wide range of options suggest a roadmap for sustainable water management and use in the coming decades.", "author" : [ { "dropping-particle" : "", "family" : "Huey", "given" : "R. B.", "non-dropping-particle" : "", "parse-names" : false, "suffix" : "" }, { "dropping-particle" : "", "family" : "Kingsolver", "given" : "J. G.", "non-dropping-particle" : "", "parse-names" : false, "suffix" : "" } ], "container-title" : "Proceedings of the National Academy of Sciences", "id" : "ITEM-4", "issue" : "26", "issued" : { "date-parts" : [ [ "2011" ] ] }, "page" : "10377-10378", "title" : "Variation in universal temperature dependence of biological rates", "type" : "article-journal", "volume" : "108" }, "uris" : [ "http://www.mendeley.com/documents/?uuid=ad97fa8b-0d8b-48be-9d25-a71957bcdcd3" ] } ], "mendeley" : { "formattedCitation" : "(James F. Gillooly &lt;i&gt;et al.&lt;/i&gt;, 2001; Brown &lt;i&gt;et al.&lt;/i&gt;, 2004; Dell, Pawar and Savage, 2011; Huey and Kingsolver, 2011)", "plainTextFormattedCitation" : "(James F. Gillooly et al., 2001; Brown et al., 2004; Dell, Pawar and Savage, 2011; Huey and Kingsolver, 2011)", "previouslyFormattedCitation" : "(James F. Gillooly &lt;i&gt;et al.&lt;/i&gt;, 2001; Brown &lt;i&gt;et al.&lt;/i&gt;, 2004; Dell, Pawar and Savage, 2011; Huey and Kingsolver, 2011)" }, "properties" : {  }, "schema" : "https://github.com/citation-style-language/schema/raw/master/csl-citation.json" }</w:instrText>
      </w:r>
      <w:r w:rsidR="00F85EA3">
        <w:rPr>
          <w:lang w:val="en-GB"/>
        </w:rPr>
        <w:fldChar w:fldCharType="separate"/>
      </w:r>
      <w:r w:rsidR="00F85EA3" w:rsidRPr="00F85EA3">
        <w:rPr>
          <w:noProof/>
          <w:lang w:val="en-GB"/>
        </w:rPr>
        <w:t xml:space="preserve">(James F. Gillooly </w:t>
      </w:r>
      <w:r w:rsidR="00F85EA3" w:rsidRPr="00F85EA3">
        <w:rPr>
          <w:i/>
          <w:noProof/>
          <w:lang w:val="en-GB"/>
        </w:rPr>
        <w:t>et al.</w:t>
      </w:r>
      <w:r w:rsidR="00F85EA3" w:rsidRPr="00F85EA3">
        <w:rPr>
          <w:noProof/>
          <w:lang w:val="en-GB"/>
        </w:rPr>
        <w:t xml:space="preserve">, 2001; Brown </w:t>
      </w:r>
      <w:r w:rsidR="00F85EA3" w:rsidRPr="00F85EA3">
        <w:rPr>
          <w:i/>
          <w:noProof/>
          <w:lang w:val="en-GB"/>
        </w:rPr>
        <w:t>et al.</w:t>
      </w:r>
      <w:r w:rsidR="00F85EA3" w:rsidRPr="00F85EA3">
        <w:rPr>
          <w:noProof/>
          <w:lang w:val="en-GB"/>
        </w:rPr>
        <w:t>, 2004; Dell, Pawar and Savage, 2011; Huey and Kingsolver, 2011)</w:t>
      </w:r>
      <w:r w:rsidR="00F85EA3">
        <w:rPr>
          <w:lang w:val="en-GB"/>
        </w:rPr>
        <w:fldChar w:fldCharType="end"/>
      </w:r>
      <w:r w:rsidRPr="003B2661">
        <w:rPr>
          <w:lang w:val="en-GB"/>
        </w:rPr>
        <w:t>.</w:t>
      </w:r>
      <w:r w:rsidR="001F3354" w:rsidRPr="003B2661">
        <w:rPr>
          <w:lang w:val="en-GB"/>
        </w:rPr>
        <w:t xml:space="preserve"> We </w:t>
      </w:r>
      <w:r w:rsidR="003B344F" w:rsidRPr="003B2661">
        <w:rPr>
          <w:lang w:val="en-GB"/>
        </w:rPr>
        <w:t xml:space="preserve">support our </w:t>
      </w:r>
      <w:r w:rsidRPr="003B2661">
        <w:rPr>
          <w:lang w:val="en-GB"/>
        </w:rPr>
        <w:t xml:space="preserve">theoretical </w:t>
      </w:r>
      <w:r w:rsidR="003B344F" w:rsidRPr="003B2661">
        <w:rPr>
          <w:lang w:val="en-GB"/>
        </w:rPr>
        <w:t xml:space="preserve">approach by integrating </w:t>
      </w:r>
      <w:r w:rsidRPr="003B2661">
        <w:rPr>
          <w:lang w:val="en-GB"/>
        </w:rPr>
        <w:t xml:space="preserve">empirical </w:t>
      </w:r>
      <w:r w:rsidR="003B344F" w:rsidRPr="003B2661">
        <w:rPr>
          <w:lang w:val="en-GB"/>
        </w:rPr>
        <w:t>work</w:t>
      </w:r>
      <w:r w:rsidRPr="003B2661">
        <w:rPr>
          <w:lang w:val="en-GB"/>
        </w:rPr>
        <w:t xml:space="preserve"> to understand the relationship between biological </w:t>
      </w:r>
      <w:commentRangeStart w:id="30"/>
      <w:r w:rsidRPr="003B2661">
        <w:rPr>
          <w:lang w:val="en-GB"/>
        </w:rPr>
        <w:t>traits</w:t>
      </w:r>
      <w:commentRangeEnd w:id="30"/>
      <w:r w:rsidR="00BD27D5">
        <w:rPr>
          <w:rStyle w:val="CommentReference"/>
        </w:rPr>
        <w:commentReference w:id="30"/>
      </w:r>
      <w:r w:rsidRPr="003B2661">
        <w:rPr>
          <w:lang w:val="en-GB"/>
        </w:rPr>
        <w:t xml:space="preserve"> and species interac</w:t>
      </w:r>
      <w:r w:rsidR="001F3354" w:rsidRPr="003B2661">
        <w:rPr>
          <w:lang w:val="en-GB"/>
        </w:rPr>
        <w:t xml:space="preserve">tions with temperature. </w:t>
      </w:r>
      <w:r w:rsidR="009A3391">
        <w:rPr>
          <w:lang w:val="en-GB"/>
        </w:rPr>
        <w:t>We use</w:t>
      </w:r>
      <w:r w:rsidR="002061BD">
        <w:rPr>
          <w:lang w:val="en-GB"/>
        </w:rPr>
        <w:t xml:space="preserve"> a space for time substitution for adaptation by sampling </w:t>
      </w:r>
      <w:r w:rsidR="002061BD" w:rsidRPr="003B2661">
        <w:rPr>
          <w:lang w:val="en-GB"/>
        </w:rPr>
        <w:t>three taxa of aquatic invertebrates</w:t>
      </w:r>
      <w:r w:rsidR="002061BD">
        <w:rPr>
          <w:lang w:val="en-GB"/>
        </w:rPr>
        <w:t xml:space="preserve"> from a large mesocosm experiment set up</w:t>
      </w:r>
      <w:r w:rsidRPr="003B2661">
        <w:rPr>
          <w:lang w:val="en-GB"/>
        </w:rPr>
        <w:t xml:space="preserve"> in the Iberian </w:t>
      </w:r>
      <w:r w:rsidR="00B00653" w:rsidRPr="003B2661">
        <w:rPr>
          <w:lang w:val="en-GB"/>
        </w:rPr>
        <w:t>Peninsula</w:t>
      </w:r>
      <w:r w:rsidR="002061BD">
        <w:rPr>
          <w:lang w:val="en-GB"/>
        </w:rPr>
        <w:t xml:space="preserve"> with sites located in regions varying in mean temperature. </w:t>
      </w:r>
      <w:r w:rsidRPr="003B2661">
        <w:rPr>
          <w:lang w:val="en-GB"/>
        </w:rPr>
        <w:t xml:space="preserve">All three species of interest are widespread insects in Europe and fill different ecological niches: top predator, intermediate consumer and bottom-feeder. These </w:t>
      </w:r>
      <w:r w:rsidR="00332BE1" w:rsidRPr="003B2661">
        <w:rPr>
          <w:lang w:val="en-GB"/>
        </w:rPr>
        <w:t>taxa are locally adapted,</w:t>
      </w:r>
      <w:r w:rsidRPr="003B2661">
        <w:rPr>
          <w:lang w:val="en-GB"/>
        </w:rPr>
        <w:t xml:space="preserve"> </w:t>
      </w:r>
      <w:r w:rsidR="006F3A02" w:rsidRPr="003B2661">
        <w:rPr>
          <w:lang w:val="en-GB"/>
        </w:rPr>
        <w:t xml:space="preserve">which </w:t>
      </w:r>
      <w:r w:rsidRPr="003B2661">
        <w:rPr>
          <w:lang w:val="en-GB"/>
        </w:rPr>
        <w:t>enabl</w:t>
      </w:r>
      <w:r w:rsidR="009A3391">
        <w:rPr>
          <w:lang w:val="en-GB"/>
        </w:rPr>
        <w:t>es</w:t>
      </w:r>
      <w:r w:rsidRPr="003B2661">
        <w:rPr>
          <w:lang w:val="en-GB"/>
        </w:rPr>
        <w:t xml:space="preserve"> us to detect the</w:t>
      </w:r>
      <w:r w:rsidR="003B344F" w:rsidRPr="003B2661">
        <w:rPr>
          <w:lang w:val="en-GB"/>
        </w:rPr>
        <w:t xml:space="preserve"> </w:t>
      </w:r>
      <w:r w:rsidRPr="003B2661">
        <w:rPr>
          <w:lang w:val="en-GB"/>
        </w:rPr>
        <w:t xml:space="preserve">effect of warming on their respective TPCs. </w:t>
      </w:r>
      <w:r w:rsidR="003B344F" w:rsidRPr="003B2661">
        <w:rPr>
          <w:lang w:val="en-GB"/>
        </w:rPr>
        <w:t>We look for</w:t>
      </w:r>
      <w:r w:rsidR="006E6E3A" w:rsidRPr="003B2661">
        <w:rPr>
          <w:lang w:val="en-GB"/>
        </w:rPr>
        <w:t xml:space="preserve"> temperature-induced</w:t>
      </w:r>
      <w:r w:rsidR="003B344F" w:rsidRPr="003B2661">
        <w:rPr>
          <w:lang w:val="en-GB"/>
        </w:rPr>
        <w:t xml:space="preserve"> m</w:t>
      </w:r>
      <w:r w:rsidRPr="003B2661">
        <w:rPr>
          <w:lang w:val="en-GB"/>
        </w:rPr>
        <w:t>i</w:t>
      </w:r>
      <w:r w:rsidR="006E6E3A" w:rsidRPr="003B2661">
        <w:rPr>
          <w:lang w:val="en-GB"/>
        </w:rPr>
        <w:t xml:space="preserve">smatches in the TPCs </w:t>
      </w:r>
      <w:r w:rsidR="002061BD">
        <w:rPr>
          <w:lang w:val="en-GB"/>
        </w:rPr>
        <w:t xml:space="preserve">of </w:t>
      </w:r>
      <w:r w:rsidR="006E6E3A" w:rsidRPr="003B2661">
        <w:rPr>
          <w:lang w:val="en-GB"/>
        </w:rPr>
        <w:t>velocity, to predict</w:t>
      </w:r>
      <w:r w:rsidR="00B00653" w:rsidRPr="003B2661">
        <w:rPr>
          <w:lang w:val="en-GB"/>
        </w:rPr>
        <w:t xml:space="preserve"> changes in species interac</w:t>
      </w:r>
      <w:r w:rsidRPr="003B2661">
        <w:rPr>
          <w:lang w:val="en-GB"/>
        </w:rPr>
        <w:t xml:space="preserve">tions for locally adapted populations. </w:t>
      </w:r>
    </w:p>
    <w:p w14:paraId="3729636F" w14:textId="7B78D491" w:rsidR="00896C5A" w:rsidRPr="003536B0" w:rsidRDefault="00B40FB1" w:rsidP="00997AED">
      <w:pPr>
        <w:ind w:firstLine="720"/>
        <w:jc w:val="both"/>
        <w:rPr>
          <w:ins w:id="31" w:author="mhasoba" w:date="2018-02-02T08:02:00Z"/>
          <w:lang w:val="en-GB"/>
        </w:rPr>
      </w:pPr>
      <w:commentRangeStart w:id="32"/>
      <w:r w:rsidRPr="003B2661">
        <w:rPr>
          <w:lang w:val="en-GB"/>
        </w:rPr>
        <w:t xml:space="preserve">To </w:t>
      </w:r>
      <w:r w:rsidR="00E127D5">
        <w:rPr>
          <w:lang w:val="en-GB"/>
        </w:rPr>
        <w:t>understand how adaptation to</w:t>
      </w:r>
      <w:r w:rsidRPr="003B2661">
        <w:rPr>
          <w:lang w:val="en-GB"/>
        </w:rPr>
        <w:t xml:space="preserve"> </w:t>
      </w:r>
      <w:r w:rsidR="00E127D5">
        <w:rPr>
          <w:lang w:val="en-GB"/>
        </w:rPr>
        <w:t>increases in global temperatures will affect species interactions</w:t>
      </w:r>
      <w:r w:rsidRPr="003B2661">
        <w:rPr>
          <w:lang w:val="en-GB"/>
        </w:rPr>
        <w:t>, we investigate whether</w:t>
      </w:r>
      <w:r w:rsidR="00416353" w:rsidRPr="003B2661">
        <w:rPr>
          <w:lang w:val="en-GB"/>
        </w:rPr>
        <w:t xml:space="preserve"> metabolic</w:t>
      </w:r>
      <w:r w:rsidR="00A9153D">
        <w:rPr>
          <w:lang w:val="en-GB"/>
        </w:rPr>
        <w:t xml:space="preserve"> rate </w:t>
      </w:r>
      <w:r w:rsidR="00416353" w:rsidRPr="003B2661">
        <w:rPr>
          <w:lang w:val="en-GB"/>
        </w:rPr>
        <w:t xml:space="preserve">TPCs change between locally adapted populations, what </w:t>
      </w:r>
      <w:commentRangeStart w:id="33"/>
      <w:r w:rsidR="00416353" w:rsidRPr="003B2661">
        <w:rPr>
          <w:lang w:val="en-GB"/>
        </w:rPr>
        <w:t xml:space="preserve">parameters drive these changes </w:t>
      </w:r>
      <w:commentRangeEnd w:id="33"/>
      <w:r w:rsidR="00BD27D5">
        <w:rPr>
          <w:rStyle w:val="CommentReference"/>
        </w:rPr>
        <w:commentReference w:id="33"/>
      </w:r>
      <w:r w:rsidR="00416353" w:rsidRPr="003B2661">
        <w:rPr>
          <w:lang w:val="en-GB"/>
        </w:rPr>
        <w:t xml:space="preserve">and what effect these have on </w:t>
      </w:r>
      <w:r w:rsidR="00E127D5">
        <w:rPr>
          <w:lang w:val="en-GB"/>
        </w:rPr>
        <w:t>individuals species’ velocity and predator-prey search rates</w:t>
      </w:r>
      <w:r w:rsidR="00416353" w:rsidRPr="003B2661">
        <w:rPr>
          <w:lang w:val="en-GB"/>
        </w:rPr>
        <w:t>.</w:t>
      </w:r>
      <w:r w:rsidR="009A3391">
        <w:rPr>
          <w:lang w:val="en-GB"/>
        </w:rPr>
        <w:t xml:space="preserve"> </w:t>
      </w:r>
      <w:commentRangeEnd w:id="32"/>
      <w:r w:rsidR="00BD27D5">
        <w:rPr>
          <w:rStyle w:val="CommentReference"/>
        </w:rPr>
        <w:commentReference w:id="32"/>
      </w:r>
      <w:r w:rsidR="009A3391">
        <w:rPr>
          <w:lang w:val="en-GB"/>
        </w:rPr>
        <w:t>Specifically, we ask (a) how are these taxa</w:t>
      </w:r>
      <w:commentRangeStart w:id="34"/>
      <w:r w:rsidR="00157780">
        <w:rPr>
          <w:lang w:val="en-GB"/>
        </w:rPr>
        <w:t>’s</w:t>
      </w:r>
      <w:commentRangeEnd w:id="34"/>
      <w:r w:rsidR="00BD27D5">
        <w:rPr>
          <w:rStyle w:val="CommentReference"/>
        </w:rPr>
        <w:commentReference w:id="34"/>
      </w:r>
      <w:r w:rsidR="00157780">
        <w:rPr>
          <w:lang w:val="en-GB"/>
        </w:rPr>
        <w:t xml:space="preserve"> metabolic rates</w:t>
      </w:r>
      <w:r w:rsidR="009A3391">
        <w:rPr>
          <w:lang w:val="en-GB"/>
        </w:rPr>
        <w:t xml:space="preserve"> adapting to their thermal environment, (b) how does this metabolic adaptation affect mismatches in velocity and (c) how does this mismatch affect predator search rates?</w:t>
      </w:r>
      <w:r w:rsidR="00416353" w:rsidRPr="003B2661">
        <w:rPr>
          <w:lang w:val="en-GB"/>
        </w:rPr>
        <w:t xml:space="preserve"> </w:t>
      </w:r>
      <w:r w:rsidR="00157780">
        <w:rPr>
          <w:lang w:val="en-GB"/>
        </w:rPr>
        <w:t>To address these questions, w</w:t>
      </w:r>
      <w:r w:rsidR="00416353" w:rsidRPr="003B2661">
        <w:rPr>
          <w:lang w:val="en-GB"/>
        </w:rPr>
        <w:t xml:space="preserve">e </w:t>
      </w:r>
      <w:r w:rsidR="00B00653" w:rsidRPr="003B2661">
        <w:rPr>
          <w:lang w:val="en-GB"/>
        </w:rPr>
        <w:t>analyse</w:t>
      </w:r>
      <w:r w:rsidR="00BA5D31" w:rsidRPr="003B2661">
        <w:rPr>
          <w:lang w:val="en-GB"/>
        </w:rPr>
        <w:t>d</w:t>
      </w:r>
      <w:r w:rsidR="00B00653" w:rsidRPr="003B2661">
        <w:rPr>
          <w:lang w:val="en-GB"/>
        </w:rPr>
        <w:t xml:space="preserve"> respira</w:t>
      </w:r>
      <w:r w:rsidR="00416353" w:rsidRPr="003B2661">
        <w:rPr>
          <w:lang w:val="en-GB"/>
        </w:rPr>
        <w:t>tion TPCs of locally adapted populations to (</w:t>
      </w:r>
      <w:proofErr w:type="spellStart"/>
      <w:r w:rsidR="00416353" w:rsidRPr="003B2661">
        <w:rPr>
          <w:lang w:val="en-GB"/>
        </w:rPr>
        <w:t>i</w:t>
      </w:r>
      <w:proofErr w:type="spellEnd"/>
      <w:r w:rsidR="00416353" w:rsidRPr="003B2661">
        <w:rPr>
          <w:lang w:val="en-GB"/>
        </w:rPr>
        <w:t>) test for</w:t>
      </w:r>
      <w:r w:rsidR="00E127D5">
        <w:rPr>
          <w:lang w:val="en-GB"/>
        </w:rPr>
        <w:t xml:space="preserve"> expected</w:t>
      </w:r>
      <w:r w:rsidR="00416353" w:rsidRPr="003B2661">
        <w:rPr>
          <w:lang w:val="en-GB"/>
        </w:rPr>
        <w:t xml:space="preserve"> </w:t>
      </w:r>
      <w:r w:rsidR="003B2661" w:rsidRPr="003B2661">
        <w:rPr>
          <w:lang w:val="en-GB"/>
        </w:rPr>
        <w:t>adaptation</w:t>
      </w:r>
      <w:r w:rsidR="00E127D5">
        <w:rPr>
          <w:lang w:val="en-GB"/>
        </w:rPr>
        <w:t xml:space="preserve"> scenarios</w:t>
      </w:r>
      <w:r w:rsidR="00416353" w:rsidRPr="003B2661">
        <w:rPr>
          <w:lang w:val="en-GB"/>
        </w:rPr>
        <w:t xml:space="preserve"> in metabolic rates and (ii) </w:t>
      </w:r>
      <w:r w:rsidR="00E127D5">
        <w:rPr>
          <w:lang w:val="en-GB"/>
        </w:rPr>
        <w:t>analyse changes in biological</w:t>
      </w:r>
      <w:r w:rsidR="003B2661" w:rsidRPr="003B2661">
        <w:rPr>
          <w:lang w:val="en-GB"/>
        </w:rPr>
        <w:t xml:space="preserve"> parameters</w:t>
      </w:r>
      <w:r w:rsidR="00E127D5">
        <w:rPr>
          <w:lang w:val="en-GB"/>
        </w:rPr>
        <w:t xml:space="preserve"> driving adaptation</w:t>
      </w:r>
      <w:r w:rsidR="00416353" w:rsidRPr="003B2661">
        <w:rPr>
          <w:lang w:val="en-GB"/>
        </w:rPr>
        <w:t xml:space="preserve">. We then </w:t>
      </w:r>
      <w:r w:rsidR="002613DE">
        <w:rPr>
          <w:lang w:val="en-GB"/>
        </w:rPr>
        <w:t>invest</w:t>
      </w:r>
      <w:r w:rsidR="000D380D">
        <w:rPr>
          <w:lang w:val="en-GB"/>
        </w:rPr>
        <w:t>i</w:t>
      </w:r>
      <w:r w:rsidR="002613DE">
        <w:rPr>
          <w:lang w:val="en-GB"/>
        </w:rPr>
        <w:t>gate</w:t>
      </w:r>
      <w:r w:rsidR="00416353" w:rsidRPr="003B2661">
        <w:rPr>
          <w:lang w:val="en-GB"/>
        </w:rPr>
        <w:t xml:space="preserve"> (iii) how </w:t>
      </w:r>
      <w:r w:rsidR="00E127D5">
        <w:rPr>
          <w:lang w:val="en-GB"/>
        </w:rPr>
        <w:t>adaptation of respiration TPCs cause mismatches in velocity TPCs</w:t>
      </w:r>
      <w:r w:rsidR="00416353" w:rsidRPr="003B2661">
        <w:rPr>
          <w:lang w:val="en-GB"/>
        </w:rPr>
        <w:t xml:space="preserve"> of predator-prey pairs. Finally, we (</w:t>
      </w:r>
      <w:r w:rsidR="00E127D5">
        <w:rPr>
          <w:lang w:val="en-GB"/>
        </w:rPr>
        <w:t>i</w:t>
      </w:r>
      <w:r w:rsidR="00416353" w:rsidRPr="003B2661">
        <w:rPr>
          <w:lang w:val="en-GB"/>
        </w:rPr>
        <w:t xml:space="preserve">v) </w:t>
      </w:r>
      <w:r w:rsidR="00157780">
        <w:rPr>
          <w:lang w:val="en-GB"/>
        </w:rPr>
        <w:t>model</w:t>
      </w:r>
      <w:r w:rsidR="00416353" w:rsidRPr="003B2661">
        <w:rPr>
          <w:lang w:val="en-GB"/>
        </w:rPr>
        <w:t xml:space="preserve"> the effects of </w:t>
      </w:r>
      <w:r w:rsidR="00E127D5">
        <w:rPr>
          <w:lang w:val="en-GB"/>
        </w:rPr>
        <w:t xml:space="preserve">local adaptation in velocity </w:t>
      </w:r>
      <w:r w:rsidR="00416353" w:rsidRPr="003B2661">
        <w:rPr>
          <w:lang w:val="en-GB"/>
        </w:rPr>
        <w:t xml:space="preserve">on predator search rates </w:t>
      </w:r>
      <w:r w:rsidR="00E127D5">
        <w:rPr>
          <w:lang w:val="en-GB"/>
        </w:rPr>
        <w:t xml:space="preserve">and (v) </w:t>
      </w:r>
      <w:r w:rsidR="00157780">
        <w:rPr>
          <w:lang w:val="en-GB"/>
        </w:rPr>
        <w:t xml:space="preserve">consider </w:t>
      </w:r>
      <w:r w:rsidR="00E127D5">
        <w:rPr>
          <w:lang w:val="en-GB"/>
        </w:rPr>
        <w:t>how adaptation to a warm environment changes search rate parameters</w:t>
      </w:r>
      <w:r w:rsidR="00416353" w:rsidRPr="003B2661">
        <w:rPr>
          <w:lang w:val="en-GB"/>
        </w:rPr>
        <w:t>.</w:t>
      </w:r>
    </w:p>
    <w:p w14:paraId="49D85E2F" w14:textId="30F009F0" w:rsidR="00D277D5" w:rsidRDefault="00924195" w:rsidP="00997AED">
      <w:pPr>
        <w:jc w:val="both"/>
      </w:pPr>
      <w:r>
        <w:rPr>
          <w:noProof/>
          <w:lang w:val="en-US"/>
        </w:rPr>
        <w:lastRenderedPageBreak/>
        <w:drawing>
          <wp:inline distT="0" distB="0" distL="0" distR="0" wp14:anchorId="03BA0F49" wp14:editId="1CF5EF7E">
            <wp:extent cx="5486400" cy="31235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3123565"/>
                    </a:xfrm>
                    <a:prstGeom prst="rect">
                      <a:avLst/>
                    </a:prstGeom>
                  </pic:spPr>
                </pic:pic>
              </a:graphicData>
            </a:graphic>
          </wp:inline>
        </w:drawing>
      </w:r>
    </w:p>
    <w:p w14:paraId="0CA20825" w14:textId="5D5A595F" w:rsidR="003536B0" w:rsidRPr="00CB5862" w:rsidRDefault="00D277D5" w:rsidP="00997AED">
      <w:pPr>
        <w:jc w:val="both"/>
        <w:rPr>
          <w:rFonts w:ascii="Times Roman" w:hAnsi="Times Roman"/>
          <w:sz w:val="22"/>
          <w:szCs w:val="22"/>
          <w:lang w:val="en-GB"/>
        </w:rPr>
      </w:pPr>
      <w:commentRangeStart w:id="35"/>
      <w:r w:rsidRPr="00CB5862">
        <w:rPr>
          <w:rFonts w:ascii="Times Roman" w:hAnsi="Times Roman"/>
          <w:sz w:val="22"/>
          <w:szCs w:val="22"/>
        </w:rPr>
        <w:t>Figure</w:t>
      </w:r>
      <w:commentRangeEnd w:id="35"/>
      <w:r w:rsidR="00F51B66">
        <w:rPr>
          <w:rStyle w:val="CommentReference"/>
        </w:rPr>
        <w:commentReference w:id="35"/>
      </w:r>
      <w:r w:rsidRPr="00CB5862">
        <w:rPr>
          <w:rFonts w:ascii="Times Roman" w:hAnsi="Times Roman"/>
          <w:sz w:val="22"/>
          <w:szCs w:val="22"/>
        </w:rPr>
        <w:t xml:space="preserve"> </w:t>
      </w:r>
      <w:r w:rsidR="00A13EAC" w:rsidRPr="00CB5862">
        <w:rPr>
          <w:rFonts w:ascii="Times Roman" w:hAnsi="Times Roman"/>
          <w:sz w:val="22"/>
          <w:szCs w:val="22"/>
        </w:rPr>
        <w:fldChar w:fldCharType="begin"/>
      </w:r>
      <w:r w:rsidRPr="00CB5862">
        <w:rPr>
          <w:rFonts w:ascii="Times Roman" w:hAnsi="Times Roman"/>
          <w:sz w:val="22"/>
          <w:szCs w:val="22"/>
        </w:rPr>
        <w:instrText xml:space="preserve"> SEQ Figure \* ARABIC </w:instrText>
      </w:r>
      <w:r w:rsidR="00A13EAC" w:rsidRPr="00CB5862">
        <w:rPr>
          <w:rFonts w:ascii="Times Roman" w:hAnsi="Times Roman"/>
          <w:sz w:val="22"/>
          <w:szCs w:val="22"/>
        </w:rPr>
        <w:fldChar w:fldCharType="separate"/>
      </w:r>
      <w:r w:rsidR="002E1BA6" w:rsidRPr="00CB5862">
        <w:rPr>
          <w:rFonts w:ascii="Times Roman" w:hAnsi="Times Roman"/>
          <w:noProof/>
          <w:sz w:val="22"/>
          <w:szCs w:val="22"/>
        </w:rPr>
        <w:t>1</w:t>
      </w:r>
      <w:r w:rsidR="00A13EAC" w:rsidRPr="00CB5862">
        <w:rPr>
          <w:rFonts w:ascii="Times Roman" w:hAnsi="Times Roman"/>
          <w:sz w:val="22"/>
          <w:szCs w:val="22"/>
        </w:rPr>
        <w:fldChar w:fldCharType="end"/>
      </w:r>
      <w:r w:rsidR="003A1179" w:rsidRPr="00CB5862">
        <w:rPr>
          <w:rFonts w:ascii="Times Roman" w:hAnsi="Times Roman"/>
          <w:sz w:val="22"/>
          <w:szCs w:val="22"/>
        </w:rPr>
        <w:t>.</w:t>
      </w:r>
      <w:r w:rsidR="00C65BBC" w:rsidRPr="00CB5862">
        <w:rPr>
          <w:rFonts w:ascii="Times Roman" w:hAnsi="Times Roman"/>
          <w:sz w:val="22"/>
          <w:szCs w:val="22"/>
        </w:rPr>
        <w:t xml:space="preserve"> </w:t>
      </w:r>
      <w:r w:rsidR="00924195" w:rsidRPr="00924195">
        <w:rPr>
          <w:rFonts w:ascii="Times Roman" w:hAnsi="Times Roman"/>
          <w:b/>
          <w:sz w:val="22"/>
          <w:szCs w:val="22"/>
        </w:rPr>
        <w:t>Thermal adaptation of temperature-dependent rates lead</w:t>
      </w:r>
      <w:r w:rsidR="001869EA">
        <w:rPr>
          <w:rFonts w:ascii="Times Roman" w:hAnsi="Times Roman"/>
          <w:b/>
          <w:sz w:val="22"/>
          <w:szCs w:val="22"/>
        </w:rPr>
        <w:t>s</w:t>
      </w:r>
      <w:r w:rsidR="00924195" w:rsidRPr="00924195">
        <w:rPr>
          <w:rFonts w:ascii="Times Roman" w:hAnsi="Times Roman"/>
          <w:b/>
          <w:sz w:val="22"/>
          <w:szCs w:val="22"/>
        </w:rPr>
        <w:t xml:space="preserve"> to new mismatches in performance between species.</w:t>
      </w:r>
      <w:r w:rsidR="00C65BBC" w:rsidRPr="00CB5862">
        <w:rPr>
          <w:rFonts w:ascii="Times Roman" w:hAnsi="Times Roman"/>
          <w:b/>
          <w:sz w:val="22"/>
          <w:szCs w:val="22"/>
        </w:rPr>
        <w:t xml:space="preserve"> </w:t>
      </w:r>
      <w:r w:rsidR="00C65BBC" w:rsidRPr="00CB5862">
        <w:rPr>
          <w:rFonts w:ascii="Times Roman" w:hAnsi="Times Roman"/>
          <w:sz w:val="22"/>
          <w:szCs w:val="22"/>
        </w:rPr>
        <w:t>Metabolic rates can be modelled as a unimodal function</w:t>
      </w:r>
      <w:r w:rsidR="007F5A9B">
        <w:rPr>
          <w:rFonts w:ascii="Times Roman" w:hAnsi="Times Roman"/>
          <w:sz w:val="22"/>
          <w:szCs w:val="22"/>
        </w:rPr>
        <w:t xml:space="preserve"> of temperature</w:t>
      </w:r>
      <w:r w:rsidR="00C65BBC" w:rsidRPr="00CB5862">
        <w:rPr>
          <w:rFonts w:ascii="Times Roman" w:hAnsi="Times Roman"/>
          <w:sz w:val="22"/>
          <w:szCs w:val="22"/>
        </w:rPr>
        <w:t xml:space="preserve"> (A) determined by biochemical processes (enzyme activation (</w:t>
      </w:r>
      <w:proofErr w:type="spellStart"/>
      <w:r w:rsidR="00F85EA3">
        <w:rPr>
          <w:i/>
          <w:sz w:val="22"/>
          <w:szCs w:val="22"/>
          <w:lang w:val="en-GB"/>
        </w:rPr>
        <w:t>E</w:t>
      </w:r>
      <w:r w:rsidR="00F85EA3" w:rsidRPr="00F85EA3">
        <w:rPr>
          <w:i/>
          <w:sz w:val="22"/>
          <w:szCs w:val="22"/>
          <w:vertAlign w:val="subscript"/>
          <w:lang w:val="en-GB"/>
        </w:rPr>
        <w:t>a</w:t>
      </w:r>
      <w:proofErr w:type="spellEnd"/>
      <w:r w:rsidR="00C65BBC" w:rsidRPr="00CB5862">
        <w:rPr>
          <w:rFonts w:ascii="Times Roman" w:hAnsi="Times Roman"/>
          <w:sz w:val="22"/>
          <w:szCs w:val="22"/>
        </w:rPr>
        <w:t>) and deactivation (</w:t>
      </w:r>
      <w:r w:rsidR="00F85EA3">
        <w:rPr>
          <w:i/>
          <w:sz w:val="22"/>
          <w:szCs w:val="22"/>
          <w:lang w:val="en-GB"/>
        </w:rPr>
        <w:t>E</w:t>
      </w:r>
      <w:r w:rsidR="00F85EA3" w:rsidRPr="00F85EA3">
        <w:rPr>
          <w:i/>
          <w:sz w:val="22"/>
          <w:szCs w:val="22"/>
          <w:vertAlign w:val="subscript"/>
          <w:lang w:val="en-GB"/>
        </w:rPr>
        <w:t>d</w:t>
      </w:r>
      <w:r w:rsidR="00C65BBC" w:rsidRPr="00CB5862">
        <w:rPr>
          <w:rFonts w:ascii="Times Roman" w:hAnsi="Times Roman"/>
          <w:sz w:val="22"/>
          <w:szCs w:val="22"/>
        </w:rPr>
        <w:t>) energies) and biological parameters (</w:t>
      </w:r>
      <w:proofErr w:type="spellStart"/>
      <w:r w:rsidR="00F85EA3">
        <w:rPr>
          <w:i/>
          <w:sz w:val="22"/>
          <w:szCs w:val="22"/>
          <w:lang w:val="en-GB"/>
        </w:rPr>
        <w:t>T</w:t>
      </w:r>
      <w:r w:rsidR="00F85EA3" w:rsidRPr="00F85EA3">
        <w:rPr>
          <w:i/>
          <w:sz w:val="22"/>
          <w:szCs w:val="22"/>
          <w:vertAlign w:val="subscript"/>
          <w:lang w:val="en-GB"/>
        </w:rPr>
        <w:t>pk</w:t>
      </w:r>
      <w:proofErr w:type="spellEnd"/>
      <w:r w:rsidR="00C65BBC" w:rsidRPr="00CB5862">
        <w:rPr>
          <w:rFonts w:ascii="Times Roman" w:hAnsi="Times Roman"/>
          <w:sz w:val="22"/>
          <w:szCs w:val="22"/>
        </w:rPr>
        <w:t xml:space="preserve"> and </w:t>
      </w:r>
      <w:r w:rsidR="00F85EA3">
        <w:rPr>
          <w:i/>
          <w:sz w:val="22"/>
          <w:szCs w:val="22"/>
          <w:lang w:val="en-GB"/>
        </w:rPr>
        <w:t>b</w:t>
      </w:r>
      <w:r w:rsidR="00F85EA3" w:rsidRPr="00F85EA3">
        <w:rPr>
          <w:i/>
          <w:sz w:val="22"/>
          <w:szCs w:val="22"/>
          <w:vertAlign w:val="subscript"/>
          <w:lang w:val="en-GB"/>
        </w:rPr>
        <w:t>0</w:t>
      </w:r>
      <w:r w:rsidR="00C65BBC" w:rsidRPr="00CB5862">
        <w:rPr>
          <w:rFonts w:ascii="Times Roman" w:hAnsi="Times Roman"/>
          <w:sz w:val="22"/>
          <w:szCs w:val="22"/>
        </w:rPr>
        <w:t xml:space="preserve">) from equation 8. Adaptation to </w:t>
      </w:r>
      <w:r w:rsidR="00924195">
        <w:rPr>
          <w:rFonts w:ascii="Times Roman" w:hAnsi="Times Roman"/>
          <w:sz w:val="22"/>
          <w:szCs w:val="22"/>
        </w:rPr>
        <w:t xml:space="preserve">increases in temperature </w:t>
      </w:r>
      <w:r w:rsidR="00C65BBC" w:rsidRPr="00CB5862">
        <w:rPr>
          <w:rFonts w:ascii="Times Roman" w:hAnsi="Times Roman"/>
          <w:sz w:val="22"/>
          <w:szCs w:val="22"/>
        </w:rPr>
        <w:t xml:space="preserve">give rise to different patterns. Vertical shifts in performance </w:t>
      </w:r>
      <w:r w:rsidR="003C17B6" w:rsidRPr="00CB5862">
        <w:rPr>
          <w:rFonts w:ascii="Times Roman" w:hAnsi="Times Roman"/>
          <w:sz w:val="22"/>
          <w:szCs w:val="22"/>
        </w:rPr>
        <w:t xml:space="preserve">(B) </w:t>
      </w:r>
      <w:r w:rsidR="00C65BBC" w:rsidRPr="00CB5862">
        <w:rPr>
          <w:rFonts w:ascii="Times Roman" w:hAnsi="Times Roman"/>
          <w:sz w:val="22"/>
          <w:szCs w:val="22"/>
        </w:rPr>
        <w:t xml:space="preserve">as </w:t>
      </w:r>
      <w:r w:rsidR="00F85EA3">
        <w:rPr>
          <w:i/>
          <w:sz w:val="22"/>
          <w:szCs w:val="22"/>
          <w:lang w:val="en-GB"/>
        </w:rPr>
        <w:t>b</w:t>
      </w:r>
      <w:r w:rsidR="00F85EA3" w:rsidRPr="00F85EA3">
        <w:rPr>
          <w:i/>
          <w:sz w:val="22"/>
          <w:szCs w:val="22"/>
          <w:vertAlign w:val="subscript"/>
          <w:lang w:val="en-GB"/>
        </w:rPr>
        <w:t>0</w:t>
      </w:r>
      <w:r w:rsidR="00C65BBC" w:rsidRPr="00CB5862">
        <w:rPr>
          <w:rFonts w:ascii="Times Roman" w:hAnsi="Times Roman"/>
          <w:sz w:val="22"/>
          <w:szCs w:val="22"/>
        </w:rPr>
        <w:t xml:space="preserve"> changes with temperature or horizontal displacement in the whole TPC (C) as species adapt to a new </w:t>
      </w:r>
      <w:proofErr w:type="spellStart"/>
      <w:r w:rsidR="00F85EA3">
        <w:rPr>
          <w:i/>
          <w:sz w:val="22"/>
          <w:szCs w:val="22"/>
          <w:lang w:val="en-GB"/>
        </w:rPr>
        <w:t>T</w:t>
      </w:r>
      <w:r w:rsidR="00F85EA3" w:rsidRPr="00F85EA3">
        <w:rPr>
          <w:i/>
          <w:sz w:val="22"/>
          <w:szCs w:val="22"/>
          <w:vertAlign w:val="subscript"/>
          <w:lang w:val="en-GB"/>
        </w:rPr>
        <w:t>pk</w:t>
      </w:r>
      <w:proofErr w:type="spellEnd"/>
      <w:r w:rsidR="00C65BBC" w:rsidRPr="00CB5862">
        <w:rPr>
          <w:rFonts w:ascii="Times Roman" w:hAnsi="Times Roman"/>
          <w:sz w:val="22"/>
          <w:szCs w:val="22"/>
        </w:rPr>
        <w:t xml:space="preserve">, are expected to arise. This may lead to new mismatches in predator-prey traits, potentially affecting their dynamics at </w:t>
      </w:r>
      <w:r w:rsidR="00924195">
        <w:rPr>
          <w:rFonts w:ascii="Times Roman" w:hAnsi="Times Roman"/>
          <w:sz w:val="22"/>
          <w:szCs w:val="22"/>
        </w:rPr>
        <w:t>a given temperature</w:t>
      </w:r>
      <w:r w:rsidR="00C65BBC" w:rsidRPr="00CB5862">
        <w:rPr>
          <w:rFonts w:ascii="Times Roman" w:hAnsi="Times Roman"/>
          <w:sz w:val="22"/>
          <w:szCs w:val="22"/>
        </w:rPr>
        <w:t xml:space="preserve"> (D-E). Adapted from </w:t>
      </w:r>
      <w:r w:rsidR="00F85EA3">
        <w:rPr>
          <w:rFonts w:ascii="Times Roman" w:hAnsi="Times Roman"/>
          <w:sz w:val="22"/>
          <w:szCs w:val="22"/>
        </w:rPr>
        <w:fldChar w:fldCharType="begin" w:fldLock="1"/>
      </w:r>
      <w:r w:rsidR="00F85EA3">
        <w:rPr>
          <w:rFonts w:ascii="Times Roman" w:hAnsi="Times Roman"/>
          <w:sz w:val="22"/>
          <w:szCs w:val="22"/>
        </w:rPr>
        <w:instrText>ADDIN CSL_CITATION { "citationItems" : [ { "id" : "ITEM-1", "itemData" : { "author" : [ { "dropping-particle" : "", "family" : "Angilletta", "given" : "Michael James", "non-dropping-particle" : "", "parse-names" : false, "suffix" : "" } ], "id" : "ITEM-1", "issued" : { "date-parts" : [ [ "2009" ] ] }, "publisher" : "Oxford University Press", "title" : "Thermal adaptation: a theoretical and empirical synthesis", "type" : "book" }, "uris" : [ "http://www.mendeley.com/documents/?uuid=731f6c5b-7d9f-4f4a-94dd-b8c7d48d9b4b" ] }, { "id" : "ITEM-2", "itemData" : { "author" : [ { "dropping-particle" : "", "family" : "Kingsolver", "given" : "Joel G", "non-dropping-particle" : "", "parse-names" : false, "suffix" : "" } ], "container-title" : "The American Naturalist", "id" : "ITEM-2", "issue" : "6", "issued" : { "date-parts" : [ [ "2009" ] ] }, "page" : "755-768", "publisher" : "The University of Chicago Press", "title" : "The Well-Temperatured Biologist: (American Society of Naturalists Presidential Address)", "type" : "article-journal", "volume" : "174" }, "uris" : [ "http://www.mendeley.com/documents/?uuid=39a06787-cccc-4d32-9227-83a1a3d92ddb" ] }, { "id" : "ITEM-3", "itemData" : {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"ITEM-3", "issue" : "1", "issued" : { "date-parts" : [ [ "2014" ] ] }, "page" : "70-84", "publisher" : "Wiley Online Library", "title" : "Temperature dependence of trophic interactions are driven by asymmetry of species responses and foraging strategy", "type" : "article-journal", "volume" : "83" }, "uris" : [ "http://www.mendeley.com/documents/?uuid=40b38d9d-8fb8-4494-8767-c067eebd46c8" ] } ], "mendeley" : { "formattedCitation" : "(Angilletta, 2009; Kingsolver, 2009; Anthony I Dell, Pawar and Savage, 2014)", "manualFormatting" : "Angilletta, 2009; Kingsolver, 2009; Anthony I Dell, Pawar and Savage, 2014", "plainTextFormattedCitation" : "(Angilletta, 2009; Kingsolver, 2009; Anthony I Dell, Pawar and Savage, 2014)", "previouslyFormattedCitation" : "(Angilletta, 2009; Kingsolver, 2009; Anthony I Dell, Pawar and Savage, 2014)" }, "properties" : {  }, "schema" : "https://github.com/citation-style-language/schema/raw/master/csl-citation.json" }</w:instrText>
      </w:r>
      <w:r w:rsidR="00F85EA3">
        <w:rPr>
          <w:rFonts w:ascii="Times Roman" w:hAnsi="Times Roman"/>
          <w:sz w:val="22"/>
          <w:szCs w:val="22"/>
        </w:rPr>
        <w:fldChar w:fldCharType="separate"/>
      </w:r>
      <w:r w:rsidR="00F85EA3" w:rsidRPr="00F85EA3">
        <w:rPr>
          <w:rFonts w:ascii="Times Roman" w:hAnsi="Times Roman"/>
          <w:noProof/>
          <w:sz w:val="22"/>
          <w:szCs w:val="22"/>
        </w:rPr>
        <w:t>Angilletta, 2009; Kingsolver, 2009; Anthony I Dell, Pawar and Savage, 2014</w:t>
      </w:r>
      <w:r w:rsidR="00F85EA3">
        <w:rPr>
          <w:rFonts w:ascii="Times Roman" w:hAnsi="Times Roman"/>
          <w:sz w:val="22"/>
          <w:szCs w:val="22"/>
        </w:rPr>
        <w:fldChar w:fldCharType="end"/>
      </w:r>
      <w:r w:rsidR="00C65BBC" w:rsidRPr="00CB5862">
        <w:rPr>
          <w:rFonts w:ascii="Times Roman" w:hAnsi="Times Roman"/>
          <w:sz w:val="22"/>
          <w:szCs w:val="22"/>
        </w:rPr>
        <w:t>.</w:t>
      </w:r>
    </w:p>
    <w:p w14:paraId="3F1F2977" w14:textId="77777777" w:rsidR="00CB5862" w:rsidRDefault="00CB5862" w:rsidP="00997AED">
      <w:pPr>
        <w:jc w:val="both"/>
        <w:rPr>
          <w:b/>
          <w:sz w:val="38"/>
          <w:szCs w:val="38"/>
          <w:lang w:val="en-GB"/>
        </w:rPr>
      </w:pPr>
    </w:p>
    <w:p w14:paraId="298692A6" w14:textId="77777777" w:rsidR="00416353" w:rsidRPr="003B2661" w:rsidRDefault="00BF317A" w:rsidP="00997AED">
      <w:pPr>
        <w:jc w:val="both"/>
        <w:rPr>
          <w:b/>
          <w:sz w:val="38"/>
          <w:szCs w:val="38"/>
          <w:lang w:val="en-GB"/>
        </w:rPr>
      </w:pPr>
      <w:r w:rsidRPr="003B2661">
        <w:rPr>
          <w:b/>
          <w:sz w:val="38"/>
          <w:szCs w:val="38"/>
          <w:lang w:val="en-GB"/>
        </w:rPr>
        <w:t>Modelling</w:t>
      </w:r>
      <w:r w:rsidR="00416353" w:rsidRPr="003B2661">
        <w:rPr>
          <w:b/>
          <w:sz w:val="38"/>
          <w:szCs w:val="38"/>
          <w:lang w:val="en-GB"/>
        </w:rPr>
        <w:t xml:space="preserve"> </w:t>
      </w:r>
    </w:p>
    <w:p w14:paraId="2AB4AAAB" w14:textId="77777777" w:rsidR="003F3122" w:rsidRDefault="003F3122" w:rsidP="00997AED">
      <w:pPr>
        <w:jc w:val="both"/>
        <w:rPr>
          <w:ins w:id="36" w:author="mhasoba" w:date="2018-02-27T09:21:00Z"/>
          <w:sz w:val="32"/>
          <w:szCs w:val="32"/>
          <w:lang w:val="en-GB"/>
        </w:rPr>
      </w:pPr>
    </w:p>
    <w:p w14:paraId="70043D15" w14:textId="77777777" w:rsidR="005B667C" w:rsidRPr="003B2661" w:rsidRDefault="00F822FA" w:rsidP="00997AED">
      <w:pPr>
        <w:jc w:val="both"/>
        <w:rPr>
          <w:lang w:val="en-GB"/>
        </w:rPr>
      </w:pPr>
      <w:r w:rsidRPr="003B2661">
        <w:rPr>
          <w:sz w:val="32"/>
          <w:szCs w:val="32"/>
          <w:lang w:val="en-GB"/>
        </w:rPr>
        <w:t xml:space="preserve">THE </w:t>
      </w:r>
      <w:r w:rsidR="00405512" w:rsidRPr="003B2661">
        <w:rPr>
          <w:sz w:val="32"/>
          <w:szCs w:val="32"/>
          <w:lang w:val="en-GB"/>
        </w:rPr>
        <w:t>SEARCH</w:t>
      </w:r>
      <w:r w:rsidRPr="003B2661">
        <w:rPr>
          <w:sz w:val="32"/>
          <w:szCs w:val="32"/>
          <w:lang w:val="en-GB"/>
        </w:rPr>
        <w:t xml:space="preserve"> RATE </w:t>
      </w:r>
      <w:r w:rsidR="005B667C" w:rsidRPr="003B2661">
        <w:rPr>
          <w:sz w:val="32"/>
          <w:szCs w:val="32"/>
          <w:lang w:val="en-GB"/>
        </w:rPr>
        <w:t>MODEL</w:t>
      </w:r>
    </w:p>
    <w:p w14:paraId="72115C93" w14:textId="0853CC44" w:rsidR="009D7997" w:rsidRDefault="005E6339" w:rsidP="002F3BA5">
      <w:pPr>
        <w:ind w:firstLine="720"/>
        <w:jc w:val="both"/>
        <w:rPr>
          <w:lang w:val="en-GB"/>
        </w:rPr>
      </w:pPr>
      <w:r>
        <w:rPr>
          <w:lang w:val="en-GB"/>
        </w:rPr>
        <w:t xml:space="preserve">We focus on </w:t>
      </w:r>
      <w:r w:rsidR="001C5B3B">
        <w:rPr>
          <w:lang w:val="en-GB"/>
        </w:rPr>
        <w:t xml:space="preserve">“search </w:t>
      </w:r>
      <w:r w:rsidR="000E1ED1">
        <w:rPr>
          <w:lang w:val="en-GB"/>
        </w:rPr>
        <w:t>rate</w:t>
      </w:r>
      <w:r w:rsidR="001C5B3B">
        <w:rPr>
          <w:lang w:val="en-GB"/>
        </w:rPr>
        <w:t>’’</w:t>
      </w:r>
      <w:r w:rsidR="002F3BA5">
        <w:rPr>
          <w:lang w:val="en-GB"/>
        </w:rPr>
        <w:t>,</w:t>
      </w:r>
      <w:r>
        <w:rPr>
          <w:lang w:val="en-GB"/>
        </w:rPr>
        <w:t xml:space="preserve"> the rate at which a consumer “clears” or covers and area or volume while searching for prey. Previous work has shown that in field conditions, search rate </w:t>
      </w:r>
      <w:r w:rsidR="003554B7">
        <w:rPr>
          <w:lang w:val="en-GB"/>
        </w:rPr>
        <w:t xml:space="preserve">is a key limiting rate underlying consumer-resource dynamics </w:t>
      </w:r>
      <w:r w:rsidR="002F3BA5">
        <w:rPr>
          <w:lang w:val="en-GB"/>
        </w:rPr>
        <w:t xml:space="preserve">because it </w:t>
      </w:r>
      <w:r w:rsidR="003554B7">
        <w:rPr>
          <w:lang w:val="en-GB"/>
        </w:rPr>
        <w:t xml:space="preserve">determines the rate of encounter when resources are </w:t>
      </w:r>
      <w:r w:rsidR="004026CE">
        <w:rPr>
          <w:lang w:val="en-GB"/>
        </w:rPr>
        <w:t>relatively r</w:t>
      </w:r>
      <w:r w:rsidR="003554B7">
        <w:rPr>
          <w:lang w:val="en-GB"/>
        </w:rPr>
        <w:t>are</w:t>
      </w:r>
      <w:r w:rsidR="001C5B3B">
        <w:rPr>
          <w:lang w:val="en-GB"/>
        </w:rPr>
        <w:t xml:space="preserve"> </w:t>
      </w:r>
      <w:r w:rsidR="00F85EA3">
        <w:rPr>
          <w:lang w:val="en-GB"/>
        </w:rPr>
        <w:fldChar w:fldCharType="begin" w:fldLock="1"/>
      </w:r>
      <w:r w:rsidR="00F85EA3">
        <w:rPr>
          <w:lang w:val="en-GB"/>
        </w:rPr>
        <w:instrText>ADDIN CSL_CITATION { "citationItems" : [ { "id" : "ITEM-1", "itemData" : { "author" : [ { "dropping-particle" : "", "family" : "McGill", "given" : "Brian J", "non-dropping-particle" : "", "parse-names" : false, "suffix" : "" }, { "dropping-particle" : "", "family" : "Mittelbach", "given" : "Gary G", "non-dropping-particle" : "", "parse-names" : false, "suffix" : "" } ], "container-title" : "Evolutionary Ecology Research", "id" : "ITEM-1", "issue" : "4", "issued" : { "date-parts" : [ [ "2006" ] ] }, "page" : "691-701", "publisher" : "Evolutionary Ecology, Ltd.", "title" : "An allometric vision and motion model to predict prey encounter rates", "type" : "article-journal", "volume" : "8" }, "uris" : [ "http://www.mendeley.com/documents/?uuid=0f952be7-e402-4808-a4c5-c8e1c97ea642" ] }, { "id" : "ITEM-2",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"ITEM-2", "issue" : "7404", "issued" : { "date-parts" : [ [ "2012" ] ] }, "page" : "485", "publisher" : "Nature Publishing Group", "title" : "Dimensionality of consumer search space drives trophic interaction strengths", "type" : "article-journal", "volume" : "486" }, "uris" : [ "http://www.mendeley.com/documents/?uuid=e44c2d38-6919-4e55-88ff-dd1a6e31e947" ] } ], "mendeley" : { "formattedCitation" : "(McGill and Mittelbach, 2006; Pawar, Dell and Savage, 2012)", "plainTextFormattedCitation" : "(McGill and Mittelbach, 2006; Pawar, Dell and Savage, 2012)", "previouslyFormattedCitation" : "(McGill and Mittelbach, 2006; Pawar, Dell and Savage, 2012)" }, "properties" : {  }, "schema" : "https://github.com/citation-style-language/schema/raw/master/csl-citation.json" }</w:instrText>
      </w:r>
      <w:r w:rsidR="00F85EA3">
        <w:rPr>
          <w:lang w:val="en-GB"/>
        </w:rPr>
        <w:fldChar w:fldCharType="separate"/>
      </w:r>
      <w:r w:rsidR="00F85EA3" w:rsidRPr="00F85EA3">
        <w:rPr>
          <w:noProof/>
          <w:lang w:val="en-GB"/>
        </w:rPr>
        <w:t>(McGill and Mittelbach, 2006; Pawar, Dell and Savage, 2012)</w:t>
      </w:r>
      <w:r w:rsidR="00F85EA3">
        <w:rPr>
          <w:lang w:val="en-GB"/>
        </w:rPr>
        <w:fldChar w:fldCharType="end"/>
      </w:r>
      <w:r w:rsidR="004D5A66">
        <w:rPr>
          <w:lang w:val="en-GB"/>
        </w:rPr>
        <w:t>.</w:t>
      </w:r>
      <w:r w:rsidR="00B224F8" w:rsidRPr="003B2661">
        <w:rPr>
          <w:lang w:val="en-GB"/>
        </w:rPr>
        <w:t xml:space="preserve"> </w:t>
      </w:r>
      <w:r w:rsidR="009D7997">
        <w:rPr>
          <w:lang w:val="en-GB"/>
        </w:rPr>
        <w:t>Search rates are determined both by environmental space and biological traits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1"/>
        <w:gridCol w:w="533"/>
      </w:tblGrid>
      <w:tr w:rsidR="009D7997" w14:paraId="24DFCF4E" w14:textId="77777777" w:rsidTr="009D7997">
        <w:tc>
          <w:tcPr>
            <w:tcW w:w="392" w:type="dxa"/>
          </w:tcPr>
          <w:p w14:paraId="6BFB82A8" w14:textId="77777777" w:rsidR="009D7997" w:rsidRDefault="009D7997" w:rsidP="009D7997">
            <w:pPr>
              <w:jc w:val="both"/>
              <w:rPr>
                <w:lang w:val="en-GB"/>
              </w:rPr>
            </w:pPr>
          </w:p>
        </w:tc>
        <w:tc>
          <w:tcPr>
            <w:tcW w:w="7938" w:type="dxa"/>
            <w:vAlign w:val="center"/>
          </w:tcPr>
          <w:p w14:paraId="2AD05D7F" w14:textId="56DD19B6" w:rsidR="009D7997" w:rsidRPr="003B2661" w:rsidRDefault="009D7997" w:rsidP="009D7997">
            <w:pPr>
              <w:jc w:val="both"/>
              <w:rPr>
                <w:lang w:val="en-GB"/>
              </w:rPr>
            </w:pPr>
            <m:oMathPara>
              <m:oMath>
                <m:r>
                  <w:rPr>
                    <w:rFonts w:ascii="Cambria Math" w:hAnsi="Cambria Math"/>
                    <w:lang w:val="en-GB"/>
                  </w:rPr>
                  <m:t xml:space="preserve">a= </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r>
                  <w:rPr>
                    <w:rFonts w:ascii="Cambria Math" w:hAnsi="Cambria Math"/>
                    <w:lang w:val="en-GB"/>
                  </w:rPr>
                  <m:t>D</m:t>
                </m:r>
              </m:oMath>
            </m:oMathPara>
          </w:p>
          <w:p w14:paraId="169F8B5C" w14:textId="77777777" w:rsidR="009D7997" w:rsidRDefault="009D7997" w:rsidP="009D7997">
            <w:pPr>
              <w:jc w:val="both"/>
              <w:rPr>
                <w:lang w:val="en-GB"/>
              </w:rPr>
            </w:pPr>
          </w:p>
        </w:tc>
        <w:tc>
          <w:tcPr>
            <w:tcW w:w="526" w:type="dxa"/>
            <w:vAlign w:val="center"/>
          </w:tcPr>
          <w:p w14:paraId="01B20112" w14:textId="6D813CD6" w:rsidR="009D7997" w:rsidRDefault="009D7997" w:rsidP="009D7997">
            <w:pPr>
              <w:jc w:val="both"/>
              <w:rPr>
                <w:lang w:val="en-GB"/>
              </w:rPr>
            </w:pPr>
            <w:r>
              <w:rPr>
                <w:lang w:val="en-GB"/>
              </w:rPr>
              <w:t>(1)</w:t>
            </w:r>
          </w:p>
        </w:tc>
      </w:tr>
    </w:tbl>
    <w:p w14:paraId="2220C04B" w14:textId="5FAEB89F" w:rsidR="005B667C" w:rsidRDefault="009D7997" w:rsidP="009D7997">
      <w:pPr>
        <w:ind w:firstLine="720"/>
        <w:jc w:val="both"/>
        <w:rPr>
          <w:lang w:val="en-GB"/>
        </w:rPr>
      </w:pPr>
      <w:r>
        <w:rPr>
          <w:lang w:val="en-GB"/>
        </w:rPr>
        <w:t xml:space="preserve">Where </w:t>
      </w:r>
      <w:proofErr w:type="spellStart"/>
      <w:r>
        <w:rPr>
          <w:i/>
          <w:lang w:val="en-GB"/>
        </w:rPr>
        <w:t>v</w:t>
      </w:r>
      <w:r w:rsidRPr="009D7997">
        <w:rPr>
          <w:i/>
          <w:vertAlign w:val="subscript"/>
          <w:lang w:val="en-GB"/>
        </w:rPr>
        <w:t>r</w:t>
      </w:r>
      <w:proofErr w:type="spellEnd"/>
      <w:r>
        <w:rPr>
          <w:i/>
          <w:lang w:val="en-GB"/>
        </w:rPr>
        <w:t xml:space="preserve"> </w:t>
      </w:r>
      <w:r>
        <w:rPr>
          <w:lang w:val="en-GB"/>
        </w:rPr>
        <w:t xml:space="preserve">is the relative velocity of a predator and its prey and </w:t>
      </w:r>
      <w:r>
        <w:rPr>
          <w:i/>
          <w:lang w:val="en-GB"/>
        </w:rPr>
        <w:t xml:space="preserve">D </w:t>
      </w:r>
      <w:r>
        <w:rPr>
          <w:lang w:val="en-GB"/>
        </w:rPr>
        <w:t xml:space="preserve">is the dimensionality component of search rates. Velocity is a biological rate that can be modelled as a function of temperature </w:t>
      </w:r>
      <w:r>
        <w:rPr>
          <w:lang w:val="en-GB"/>
        </w:rPr>
        <w:fldChar w:fldCharType="begin" w:fldLock="1"/>
      </w:r>
      <w:r>
        <w:rPr>
          <w:lang w:val="en-GB"/>
        </w:rPr>
        <w:instrText>ADDIN CSL_CITATION { "citationItems" : [ { "id" : "ITEM-1", "itemData" : {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"ITEM-1", "issue" : "1", "issued" : { "date-parts" : [ [ "2014" ] ] }, "page" : "70-84", "publisher" : "Wiley Online Library", "title" : "Temperature dependence of trophic interactions are driven by asymmetry of species responses and foraging strategy", "type" : "article-journal", "volume" : "83" }, "uris" : [ "http://www.mendeley.com/documents/?uuid=40b38d9d-8fb8-4494-8767-c067eebd46c8" ] } ], "mendeley" : { "formattedCitation" : "(Anthony I Dell, Pawar and Savage, 2014)", "plainTextFormattedCitation" : "(Anthony I Dell, Pawar and Savage, 2014)", "previouslyFormattedCitation" : "(Anthony I Dell, Pawar and Savage, 2014)" }, "properties" : {  }, "schema" : "https://github.com/citation-style-language/schema/raw/master/csl-citation.json" }</w:instrText>
      </w:r>
      <w:r>
        <w:rPr>
          <w:lang w:val="en-GB"/>
        </w:rPr>
        <w:fldChar w:fldCharType="separate"/>
      </w:r>
      <w:r w:rsidRPr="009D7997">
        <w:rPr>
          <w:noProof/>
          <w:lang w:val="en-GB"/>
        </w:rPr>
        <w:t>(Anthony I Dell, Pawar and Savage, 2014)</w:t>
      </w:r>
      <w:r>
        <w:rPr>
          <w:lang w:val="en-GB"/>
        </w:rPr>
        <w:fldChar w:fldCharType="end"/>
      </w:r>
      <w:r>
        <w:rPr>
          <w:lang w:val="en-GB"/>
        </w:rPr>
        <w:t xml:space="preserve">. </w:t>
      </w:r>
      <w:r w:rsidR="00C11064">
        <w:rPr>
          <w:lang w:val="en-GB"/>
        </w:rPr>
        <w:t xml:space="preserve">The </w:t>
      </w:r>
      <w:r>
        <w:rPr>
          <w:lang w:val="en-GB"/>
        </w:rPr>
        <w:t xml:space="preserve">temperature dependence of </w:t>
      </w:r>
      <w:r w:rsidR="005B667C" w:rsidRPr="003B2661">
        <w:rPr>
          <w:lang w:val="en-GB"/>
        </w:rPr>
        <w:t xml:space="preserve">relative velocity </w:t>
      </w:r>
      <w:r w:rsidR="00AC1080">
        <w:rPr>
          <w:lang w:val="en-GB"/>
        </w:rPr>
        <w:t xml:space="preserve">for </w:t>
      </w:r>
      <w:r w:rsidR="00C11064" w:rsidRPr="003B2661">
        <w:rPr>
          <w:lang w:val="en-GB"/>
        </w:rPr>
        <w:t>two species moving random</w:t>
      </w:r>
      <w:r w:rsidR="00C11064">
        <w:rPr>
          <w:lang w:val="en-GB"/>
        </w:rPr>
        <w:t>ly</w:t>
      </w:r>
      <w:r w:rsidR="00C11064" w:rsidRPr="003B2661">
        <w:rPr>
          <w:lang w:val="en-GB"/>
        </w:rPr>
        <w:t xml:space="preserve"> </w:t>
      </w:r>
      <w:r>
        <w:rPr>
          <w:lang w:val="en-GB"/>
        </w:rPr>
        <w:t>can be included into equation 1</w:t>
      </w:r>
      <w:r w:rsidR="00284449">
        <w:rPr>
          <w:lang w:val="en-GB"/>
        </w:rPr>
        <w:t xml:space="preserve"> as</w:t>
      </w:r>
      <w:r w:rsidR="005B667C" w:rsidRPr="003B2661">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1"/>
        <w:gridCol w:w="533"/>
      </w:tblGrid>
      <w:tr w:rsidR="00C765D2" w14:paraId="406E4309" w14:textId="77777777" w:rsidTr="00C765D2">
        <w:tc>
          <w:tcPr>
            <w:tcW w:w="392" w:type="dxa"/>
          </w:tcPr>
          <w:p w14:paraId="5D7DCA92" w14:textId="77777777" w:rsidR="00C765D2" w:rsidRDefault="00C765D2" w:rsidP="00997AED">
            <w:pPr>
              <w:jc w:val="both"/>
              <w:rPr>
                <w:lang w:val="en-GB"/>
              </w:rPr>
            </w:pPr>
          </w:p>
        </w:tc>
        <w:tc>
          <w:tcPr>
            <w:tcW w:w="7938" w:type="dxa"/>
            <w:vAlign w:val="center"/>
          </w:tcPr>
          <w:p w14:paraId="3DD12E43" w14:textId="77777777" w:rsidR="00C765D2" w:rsidRPr="003B2661" w:rsidRDefault="00C765D2" w:rsidP="00997AED">
            <w:pPr>
              <w:jc w:val="both"/>
              <w:rPr>
                <w:lang w:val="en-GB"/>
              </w:rPr>
            </w:pPr>
            <m:oMathPara>
              <m:oMath>
                <m:r>
                  <w:rPr>
                    <w:rFonts w:ascii="Cambria Math" w:hAnsi="Cambria Math"/>
                    <w:lang w:val="en-GB"/>
                  </w:rPr>
                  <m:t xml:space="preserve">a= </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0,c</m:t>
                        </m:r>
                      </m:sub>
                    </m:sSub>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r>
                      <w:rPr>
                        <w:rFonts w:ascii="Cambria Math" w:hAnsi="Cambria Math"/>
                        <w:lang w:val="en-GB"/>
                      </w:rPr>
                      <m:t>+</m:t>
                    </m:r>
                    <m:rad>
                      <m:radPr>
                        <m:degHide m:val="1"/>
                        <m:ctrlPr>
                          <w:rPr>
                            <w:rFonts w:ascii="Cambria Math" w:hAnsi="Cambria Math"/>
                            <w:i/>
                            <w:lang w:val="en-GB"/>
                          </w:rPr>
                        </m:ctrlPr>
                      </m:radPr>
                      <m:deg/>
                      <m:e>
                        <m:r>
                          <w:rPr>
                            <w:rFonts w:ascii="Cambria Math" w:hAnsi="Cambria Math"/>
                            <w:lang w:val="en-GB"/>
                          </w:rPr>
                          <m:t>1+</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0,r</m:t>
                                        </m:r>
                                      </m:sub>
                                    </m:sSub>
                                  </m:num>
                                  <m:den>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0,c</m:t>
                                        </m:r>
                                      </m:sub>
                                    </m:sSub>
                                  </m:den>
                                </m:f>
                              </m:e>
                            </m:d>
                          </m:e>
                          <m:sup>
                            <m:r>
                              <w:rPr>
                                <w:rFonts w:ascii="Cambria Math" w:hAnsi="Cambria Math"/>
                                <w:lang w:val="en-GB"/>
                              </w:rPr>
                              <m:t>2</m:t>
                            </m:r>
                          </m:sup>
                        </m:sSup>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r</m:t>
                                            </m:r>
                                          </m:sub>
                                        </m:sSub>
                                      </m:sup>
                                    </m:sSup>
                                  </m:num>
                                  <m:den>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den>
                                </m:f>
                              </m:e>
                            </m:d>
                          </m:e>
                          <m:sup>
                            <m:r>
                              <w:rPr>
                                <w:rFonts w:ascii="Cambria Math" w:hAnsi="Cambria Math"/>
                                <w:lang w:val="en-GB"/>
                              </w:rPr>
                              <m:t>2</m:t>
                            </m:r>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r>
                                  <w:rPr>
                                    <w:rFonts w:ascii="Cambria Math" w:hAnsi="Cambria Math"/>
                                    <w:lang w:val="en-GB"/>
                                  </w:rPr>
                                  <m:t>2</m:t>
                                </m:r>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r</m:t>
                                    </m:r>
                                  </m:sub>
                                </m:sSub>
                              </m:e>
                            </m:d>
                          </m:sup>
                        </m:sSup>
                      </m:e>
                    </m:rad>
                  </m:e>
                </m:d>
                <m:r>
                  <w:rPr>
                    <w:rFonts w:ascii="Cambria Math" w:hAnsi="Cambria Math"/>
                    <w:lang w:val="en-GB"/>
                  </w:rPr>
                  <m:t>D</m:t>
                </m:r>
              </m:oMath>
            </m:oMathPara>
          </w:p>
          <w:p w14:paraId="1CE89769" w14:textId="77777777" w:rsidR="00C765D2" w:rsidRDefault="00C765D2" w:rsidP="00997AED">
            <w:pPr>
              <w:jc w:val="both"/>
              <w:rPr>
                <w:lang w:val="en-GB"/>
              </w:rPr>
            </w:pPr>
          </w:p>
        </w:tc>
        <w:tc>
          <w:tcPr>
            <w:tcW w:w="526" w:type="dxa"/>
            <w:vAlign w:val="center"/>
          </w:tcPr>
          <w:p w14:paraId="22054D2C" w14:textId="6126768C" w:rsidR="00C765D2" w:rsidRDefault="009D7997" w:rsidP="00997AED">
            <w:pPr>
              <w:jc w:val="both"/>
              <w:rPr>
                <w:lang w:val="en-GB"/>
              </w:rPr>
            </w:pPr>
            <w:r>
              <w:rPr>
                <w:lang w:val="en-GB"/>
              </w:rPr>
              <w:t>(2</w:t>
            </w:r>
            <w:r w:rsidR="00C765D2">
              <w:rPr>
                <w:lang w:val="en-GB"/>
              </w:rPr>
              <w:t>)</w:t>
            </w:r>
          </w:p>
        </w:tc>
      </w:tr>
    </w:tbl>
    <w:p w14:paraId="610E96FF" w14:textId="5B1D44C0" w:rsidR="005B667C" w:rsidRPr="003B2661" w:rsidRDefault="006E2041" w:rsidP="00997AED">
      <w:pPr>
        <w:jc w:val="both"/>
        <w:rPr>
          <w:lang w:val="en-GB"/>
        </w:rPr>
      </w:pPr>
      <w:r>
        <w:rPr>
          <w:lang w:val="en-GB"/>
        </w:rPr>
        <w:t xml:space="preserve">Where </w:t>
      </w:r>
      <w:r w:rsidR="00F85EA3">
        <w:rPr>
          <w:i/>
          <w:lang w:val="en-GB"/>
        </w:rPr>
        <w:t>b</w:t>
      </w:r>
      <w:r w:rsidR="00F85EA3" w:rsidRPr="00F85EA3">
        <w:rPr>
          <w:i/>
          <w:vertAlign w:val="subscript"/>
          <w:lang w:val="en-GB"/>
        </w:rPr>
        <w:t>0</w:t>
      </w:r>
      <w:r>
        <w:rPr>
          <w:lang w:val="en-GB"/>
        </w:rPr>
        <w:t xml:space="preserve"> is the normalisation constant for velocity at a reference temperature (</w:t>
      </w:r>
      <w:proofErr w:type="spellStart"/>
      <w:r w:rsidR="00F85EA3">
        <w:rPr>
          <w:i/>
          <w:lang w:val="en-GB"/>
        </w:rPr>
        <w:t>T</w:t>
      </w:r>
      <w:r w:rsidR="00F85EA3" w:rsidRPr="00F85EA3">
        <w:rPr>
          <w:i/>
          <w:vertAlign w:val="subscript"/>
          <w:lang w:val="en-GB"/>
        </w:rPr>
        <w:t>ref</w:t>
      </w:r>
      <w:proofErr w:type="spellEnd"/>
      <w:r>
        <w:rPr>
          <w:lang w:val="en-GB"/>
        </w:rPr>
        <w:t xml:space="preserve">) set here at each site’s mean temperature, </w:t>
      </w:r>
      <w:r>
        <w:rPr>
          <w:i/>
          <w:lang w:val="en-GB"/>
        </w:rPr>
        <w:t xml:space="preserve">m </w:t>
      </w:r>
      <w:r>
        <w:rPr>
          <w:lang w:val="en-GB"/>
        </w:rPr>
        <w:t>is mass</w:t>
      </w:r>
      <w:r w:rsidR="00F8546B">
        <w:rPr>
          <w:lang w:val="en-GB"/>
        </w:rPr>
        <w:t xml:space="preserve">, </w:t>
      </w:r>
      <w:r w:rsidR="00F8546B" w:rsidRPr="00F8546B">
        <w:rPr>
          <w:rFonts w:ascii="Lucida Grande" w:hAnsi="Lucida Grande" w:cs="Lucida Grande"/>
          <w:i/>
          <w:lang w:val="en-GB"/>
        </w:rPr>
        <w:t>β</w:t>
      </w:r>
      <w:r w:rsidR="00F8546B">
        <w:rPr>
          <w:lang w:val="en-GB"/>
        </w:rPr>
        <w:t xml:space="preserve"> is the mass scaling exponent</w:t>
      </w:r>
      <w:r>
        <w:rPr>
          <w:lang w:val="en-GB"/>
        </w:rPr>
        <w:t xml:space="preserve">, </w:t>
      </w:r>
      <w:r>
        <w:rPr>
          <w:i/>
          <w:lang w:val="en-GB"/>
        </w:rPr>
        <w:t xml:space="preserve">E </w:t>
      </w:r>
      <w:r>
        <w:rPr>
          <w:lang w:val="en-GB"/>
        </w:rPr>
        <w:t xml:space="preserve">is activation energy, </w:t>
      </w:r>
      <w:r>
        <w:rPr>
          <w:i/>
          <w:lang w:val="en-GB"/>
        </w:rPr>
        <w:t xml:space="preserve">T </w:t>
      </w:r>
      <w:r w:rsidR="00F8546B">
        <w:rPr>
          <w:lang w:val="en-GB"/>
        </w:rPr>
        <w:t>is temperature,</w:t>
      </w:r>
      <w:r>
        <w:rPr>
          <w:lang w:val="en-GB"/>
        </w:rPr>
        <w:t xml:space="preserve"> </w:t>
      </w:r>
      <w:r>
        <w:rPr>
          <w:i/>
          <w:lang w:val="en-GB"/>
        </w:rPr>
        <w:t xml:space="preserve">k </w:t>
      </w:r>
      <w:r w:rsidR="00F8546B">
        <w:rPr>
          <w:lang w:val="en-GB"/>
        </w:rPr>
        <w:t xml:space="preserve">is Boltzmann’s constant and </w:t>
      </w:r>
      <w:commentRangeStart w:id="37"/>
      <w:r w:rsidR="00F8546B">
        <w:rPr>
          <w:i/>
          <w:lang w:val="en-GB"/>
        </w:rPr>
        <w:t xml:space="preserve">c </w:t>
      </w:r>
      <w:r w:rsidR="00F8546B">
        <w:rPr>
          <w:lang w:val="en-GB"/>
        </w:rPr>
        <w:t xml:space="preserve">or </w:t>
      </w:r>
      <w:r w:rsidR="00F8546B">
        <w:rPr>
          <w:i/>
          <w:lang w:val="en-GB"/>
        </w:rPr>
        <w:t xml:space="preserve">r </w:t>
      </w:r>
      <w:r w:rsidR="00F8546B">
        <w:rPr>
          <w:lang w:val="en-GB"/>
        </w:rPr>
        <w:t>subscripts correspond to predator and prey parameters respectively</w:t>
      </w:r>
      <w:commentRangeEnd w:id="37"/>
      <w:r w:rsidR="00414262">
        <w:rPr>
          <w:rStyle w:val="CommentReference"/>
        </w:rPr>
        <w:commentReference w:id="37"/>
      </w:r>
      <w:r w:rsidR="00F8546B">
        <w:rPr>
          <w:lang w:val="en-GB"/>
        </w:rPr>
        <w:t xml:space="preserve">. </w:t>
      </w:r>
      <w:r>
        <w:rPr>
          <w:lang w:val="en-GB"/>
        </w:rPr>
        <w:t xml:space="preserve"> </w:t>
      </w:r>
      <w:r w:rsidR="005B667C" w:rsidRPr="003B2661">
        <w:rPr>
          <w:lang w:val="en-GB"/>
        </w:rPr>
        <w:t>This model predicts the search rate of a predator foraging on an active moving prey in different environments</w:t>
      </w:r>
      <w:r w:rsidR="009D7997">
        <w:rPr>
          <w:lang w:val="en-GB"/>
        </w:rPr>
        <w:t>, f</w:t>
      </w:r>
      <w:r w:rsidR="002F3BA5">
        <w:rPr>
          <w:lang w:val="en-GB"/>
        </w:rPr>
        <w:t xml:space="preserve">or benthic species, such as </w:t>
      </w:r>
      <w:r w:rsidR="002F3BA5">
        <w:rPr>
          <w:i/>
          <w:lang w:val="en-GB"/>
        </w:rPr>
        <w:t xml:space="preserve">Chironomus </w:t>
      </w:r>
      <w:r w:rsidR="002F3BA5">
        <w:rPr>
          <w:lang w:val="en-GB"/>
        </w:rPr>
        <w:t>spp., i</w:t>
      </w:r>
      <w:r w:rsidR="005B667C" w:rsidRPr="003B2661">
        <w:rPr>
          <w:lang w:val="en-GB"/>
        </w:rPr>
        <w:t>t can be adapted to a scenario for sessile prey</w:t>
      </w:r>
      <w:r w:rsidR="002859EB">
        <w:rPr>
          <w:lang w:val="en-GB"/>
        </w:rPr>
        <w:t xml:space="preserve"> </w:t>
      </w:r>
      <w:r w:rsidR="005B667C" w:rsidRPr="003B2661">
        <w:rPr>
          <w:lang w:val="en-GB"/>
        </w:rPr>
        <w:t>by setting the prey’s velocity to 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1"/>
        <w:gridCol w:w="533"/>
      </w:tblGrid>
      <w:tr w:rsidR="00C765D2" w14:paraId="04FB54EA" w14:textId="77777777" w:rsidTr="002F3BA5">
        <w:tc>
          <w:tcPr>
            <w:tcW w:w="392" w:type="dxa"/>
          </w:tcPr>
          <w:p w14:paraId="07C38F9A" w14:textId="77777777" w:rsidR="00C765D2" w:rsidRDefault="00C765D2" w:rsidP="00997AED">
            <w:pPr>
              <w:jc w:val="both"/>
              <w:rPr>
                <w:lang w:val="en-GB"/>
              </w:rPr>
            </w:pPr>
          </w:p>
        </w:tc>
        <w:tc>
          <w:tcPr>
            <w:tcW w:w="7931" w:type="dxa"/>
            <w:vAlign w:val="center"/>
          </w:tcPr>
          <w:p w14:paraId="7468CE0D" w14:textId="77777777" w:rsidR="00C765D2" w:rsidRPr="003B2661" w:rsidRDefault="00C765D2" w:rsidP="00997AED">
            <w:pPr>
              <w:jc w:val="both"/>
              <w:rPr>
                <w:lang w:val="en-GB"/>
              </w:rPr>
            </w:pPr>
            <m:oMathPara>
              <m:oMath>
                <m:r>
                  <w:rPr>
                    <w:rFonts w:ascii="Cambria Math" w:hAnsi="Cambria Math"/>
                    <w:lang w:val="en-GB"/>
                  </w:rPr>
                  <m:t xml:space="preserve">a= </m:t>
                </m:r>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0,c</m:t>
                    </m:r>
                  </m:sub>
                </m:sSub>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r>
                  <w:rPr>
                    <w:rFonts w:ascii="Cambria Math" w:hAnsi="Cambria Math"/>
                    <w:lang w:val="en-GB"/>
                  </w:rPr>
                  <m:t>D</m:t>
                </m:r>
              </m:oMath>
            </m:oMathPara>
          </w:p>
          <w:p w14:paraId="73B5B105" w14:textId="77777777" w:rsidR="00C765D2" w:rsidRDefault="00C765D2" w:rsidP="00997AED">
            <w:pPr>
              <w:jc w:val="both"/>
              <w:rPr>
                <w:lang w:val="en-GB"/>
              </w:rPr>
            </w:pPr>
          </w:p>
        </w:tc>
        <w:tc>
          <w:tcPr>
            <w:tcW w:w="533" w:type="dxa"/>
            <w:vAlign w:val="center"/>
          </w:tcPr>
          <w:p w14:paraId="1C550707" w14:textId="5C111CA1" w:rsidR="00C765D2" w:rsidRDefault="009D7997" w:rsidP="00997AED">
            <w:pPr>
              <w:jc w:val="both"/>
              <w:rPr>
                <w:lang w:val="en-GB"/>
              </w:rPr>
            </w:pPr>
            <w:r>
              <w:rPr>
                <w:lang w:val="en-GB"/>
              </w:rPr>
              <w:t>(3</w:t>
            </w:r>
            <w:r w:rsidR="00C765D2">
              <w:rPr>
                <w:lang w:val="en-GB"/>
              </w:rPr>
              <w:t>)</w:t>
            </w:r>
          </w:p>
        </w:tc>
      </w:tr>
    </w:tbl>
    <w:p w14:paraId="6C30E33A" w14:textId="68F58938" w:rsidR="002F3BA5" w:rsidRPr="003B2661" w:rsidRDefault="009D7997" w:rsidP="002F3BA5">
      <w:pPr>
        <w:ind w:firstLine="720"/>
        <w:jc w:val="both"/>
        <w:rPr>
          <w:lang w:val="en-GB"/>
        </w:rPr>
      </w:pPr>
      <w:r>
        <w:rPr>
          <w:lang w:val="en-GB"/>
        </w:rPr>
        <w:t xml:space="preserve">We can expand the dimensionality term </w:t>
      </w:r>
      <w:r>
        <w:rPr>
          <w:i/>
          <w:lang w:val="en-GB"/>
        </w:rPr>
        <w:t xml:space="preserve">D </w:t>
      </w:r>
      <w:r>
        <w:rPr>
          <w:lang w:val="en-GB"/>
        </w:rPr>
        <w:t>for interactions taking place in 2</w:t>
      </w:r>
      <w:ins w:id="38" w:author="Becca Kordas" w:date="2018-03-08T11:27:00Z">
        <w:r w:rsidR="00EB0136">
          <w:rPr>
            <w:lang w:val="en-GB"/>
          </w:rPr>
          <w:t>D</w:t>
        </w:r>
      </w:ins>
      <w:r>
        <w:rPr>
          <w:lang w:val="en-GB"/>
        </w:rPr>
        <w:t xml:space="preserve"> or 3D </w:t>
      </w:r>
      <w:r>
        <w:rPr>
          <w:lang w:val="en-GB"/>
        </w:rPr>
        <w:fldChar w:fldCharType="begin" w:fldLock="1"/>
      </w:r>
      <w:r>
        <w:rPr>
          <w:lang w:val="en-GB"/>
        </w:rPr>
        <w:instrText>ADDIN CSL_CITATION { "citationItems" : [ { "id" : "ITEM-1",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 "publisher" : "Nature Publishing Group", "title" : "Dimensionality of consumer search space drives trophic interaction strengths", "type" : "article-journal", "volume" : "486" }, "uris" : [ "http://www.mendeley.com/documents/?uuid=e44c2d38-6919-4e55-88ff-dd1a6e31e947"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Pr>
          <w:lang w:val="en-GB"/>
        </w:rPr>
        <w:fldChar w:fldCharType="separate"/>
      </w:r>
      <w:r w:rsidRPr="009D7997">
        <w:rPr>
          <w:noProof/>
          <w:lang w:val="en-GB"/>
        </w:rPr>
        <w:t>(Pawar, Dell and Savage, 2012)</w:t>
      </w:r>
      <w:r>
        <w:rPr>
          <w:lang w:val="en-GB"/>
        </w:rPr>
        <w:fldChar w:fldCharType="end"/>
      </w:r>
      <w:r>
        <w:rPr>
          <w:lang w:val="en-GB"/>
        </w:rPr>
        <w:t xml:space="preserve">. </w:t>
      </w:r>
      <w:r w:rsidR="002F3BA5">
        <w:rPr>
          <w:lang w:val="en-GB"/>
        </w:rPr>
        <w:t>We model</w:t>
      </w:r>
      <w:ins w:id="39" w:author="Becca Kordas" w:date="2018-03-08T11:27:00Z">
        <w:r w:rsidR="00EB0136">
          <w:rPr>
            <w:lang w:val="en-GB"/>
          </w:rPr>
          <w:t>led</w:t>
        </w:r>
      </w:ins>
      <w:r w:rsidR="002F3BA5">
        <w:rPr>
          <w:lang w:val="en-GB"/>
        </w:rPr>
        <w:t xml:space="preserve"> search rates separately in </w:t>
      </w:r>
      <w:r w:rsidR="002F3BA5" w:rsidRPr="003B2661">
        <w:rPr>
          <w:lang w:val="en-GB"/>
        </w:rPr>
        <w:t xml:space="preserve">2D or 3D </w:t>
      </w:r>
      <w:r w:rsidR="002F3BA5">
        <w:rPr>
          <w:lang w:val="en-GB"/>
        </w:rPr>
        <w:t xml:space="preserve">interactions </w:t>
      </w:r>
      <w:r w:rsidR="002F3BA5" w:rsidRPr="003B2661">
        <w:rPr>
          <w:lang w:val="en-GB"/>
        </w:rPr>
        <w:t>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1"/>
        <w:gridCol w:w="533"/>
      </w:tblGrid>
      <w:tr w:rsidR="002F3BA5" w14:paraId="25F6592F" w14:textId="77777777" w:rsidTr="002F3BA5">
        <w:trPr>
          <w:trHeight w:val="357"/>
        </w:trPr>
        <w:tc>
          <w:tcPr>
            <w:tcW w:w="392" w:type="dxa"/>
          </w:tcPr>
          <w:p w14:paraId="2A8A262D" w14:textId="77777777" w:rsidR="002F3BA5" w:rsidRDefault="002F3BA5" w:rsidP="002F3BA5">
            <w:pPr>
              <w:jc w:val="both"/>
              <w:rPr>
                <w:lang w:val="en-GB"/>
              </w:rPr>
            </w:pPr>
          </w:p>
        </w:tc>
        <w:tc>
          <w:tcPr>
            <w:tcW w:w="7938" w:type="dxa"/>
          </w:tcPr>
          <w:p w14:paraId="10E75ACD" w14:textId="77777777" w:rsidR="002F3BA5" w:rsidRDefault="002F3BA5" w:rsidP="002F3BA5">
            <w:pPr>
              <w:jc w:val="both"/>
              <w:rPr>
                <w:lang w:val="en-GB"/>
              </w:rPr>
            </w:pPr>
            <m:oMathPara>
              <m:oMath>
                <m:r>
                  <w:rPr>
                    <w:rFonts w:ascii="Cambria Math" w:hAnsi="Cambria Math"/>
                    <w:lang w:val="en-GB"/>
                  </w:rPr>
                  <m:t>2D :a=</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r>
                  <w:rPr>
                    <w:rFonts w:ascii="Cambria Math" w:hAnsi="Cambria Math"/>
                    <w:lang w:val="en-GB"/>
                  </w:rPr>
                  <m:t>2</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0</m:t>
                    </m:r>
                  </m:sub>
                </m:sSub>
                <m:sSup>
                  <m:sSupPr>
                    <m:ctrlPr>
                      <w:rPr>
                        <w:rFonts w:ascii="Cambria Math" w:hAnsi="Cambria Math"/>
                        <w:i/>
                        <w:lang w:val="en-GB"/>
                      </w:rPr>
                    </m:ctrlPr>
                  </m:sSupPr>
                  <m:e>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r>
                      <w:rPr>
                        <w:rFonts w:ascii="Cambria Math" w:hAnsi="Cambria Math"/>
                        <w:lang w:val="en-GB"/>
                      </w:rPr>
                      <m:t>)</m:t>
                    </m:r>
                  </m:e>
                  <m:sup>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d</m:t>
                        </m:r>
                      </m:sub>
                    </m:sSub>
                  </m:sup>
                </m:sSup>
              </m:oMath>
            </m:oMathPara>
          </w:p>
        </w:tc>
        <w:tc>
          <w:tcPr>
            <w:tcW w:w="526" w:type="dxa"/>
            <w:vAlign w:val="center"/>
          </w:tcPr>
          <w:p w14:paraId="169324C5" w14:textId="3CA53012" w:rsidR="002F3BA5" w:rsidRDefault="009D7997" w:rsidP="002F3BA5">
            <w:pPr>
              <w:jc w:val="both"/>
              <w:rPr>
                <w:lang w:val="en-GB"/>
              </w:rPr>
            </w:pPr>
            <w:r>
              <w:rPr>
                <w:lang w:val="en-GB"/>
              </w:rPr>
              <w:t>(4</w:t>
            </w:r>
            <w:r w:rsidR="002F3BA5">
              <w:rPr>
                <w:lang w:val="en-GB"/>
              </w:rPr>
              <w:t>)</w:t>
            </w:r>
          </w:p>
        </w:tc>
      </w:tr>
    </w:tbl>
    <w:p w14:paraId="76C81BB7" w14:textId="77777777" w:rsidR="002F3BA5" w:rsidRDefault="002F3BA5" w:rsidP="002F3BA5">
      <w:pPr>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1"/>
        <w:gridCol w:w="533"/>
      </w:tblGrid>
      <w:tr w:rsidR="002F3BA5" w14:paraId="1EE4D170" w14:textId="77777777" w:rsidTr="002F3BA5">
        <w:tc>
          <w:tcPr>
            <w:tcW w:w="392" w:type="dxa"/>
          </w:tcPr>
          <w:p w14:paraId="75DC2BCC" w14:textId="77777777" w:rsidR="002F3BA5" w:rsidRDefault="002F3BA5" w:rsidP="002F3BA5">
            <w:pPr>
              <w:jc w:val="both"/>
              <w:rPr>
                <w:lang w:val="en-GB"/>
              </w:rPr>
            </w:pPr>
          </w:p>
        </w:tc>
        <w:tc>
          <w:tcPr>
            <w:tcW w:w="7938" w:type="dxa"/>
          </w:tcPr>
          <w:p w14:paraId="1A8915BE" w14:textId="77777777" w:rsidR="002F3BA5" w:rsidRDefault="002F3BA5" w:rsidP="002F3BA5">
            <w:pPr>
              <w:jc w:val="both"/>
              <w:rPr>
                <w:lang w:val="en-GB"/>
              </w:rPr>
            </w:pPr>
            <m:oMathPara>
              <m:oMath>
                <m:r>
                  <w:rPr>
                    <w:rFonts w:ascii="Cambria Math" w:hAnsi="Cambria Math"/>
                    <w:lang w:val="en-GB"/>
                  </w:rPr>
                  <m:t>3D :a=</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r>
                  <w:rPr>
                    <w:rFonts w:ascii="Cambria Math" w:hAnsi="Cambria Math"/>
                    <w:lang w:val="en-GB"/>
                  </w:rPr>
                  <m:t>π</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0</m:t>
                    </m:r>
                  </m:sub>
                </m:sSub>
                <m:sSup>
                  <m:sSupPr>
                    <m:ctrlPr>
                      <w:rPr>
                        <w:rFonts w:ascii="Cambria Math" w:hAnsi="Cambria Math"/>
                        <w:i/>
                        <w:lang w:val="en-GB"/>
                      </w:rPr>
                    </m:ctrlPr>
                  </m:sSupPr>
                  <m:e>
                    <m:r>
                      <w:rPr>
                        <w:rFonts w:ascii="Cambria Math" w:hAnsi="Cambria Math"/>
                        <w:lang w:val="en-GB"/>
                      </w:rPr>
                      <m:t>(</m:t>
                    </m:r>
                    <m:sSup>
                      <m:sSupPr>
                        <m:ctrlPr>
                          <w:rPr>
                            <w:rFonts w:ascii="Cambria Math" w:hAnsi="Cambria Math"/>
                            <w:i/>
                            <w:lang w:val="en-GB"/>
                          </w:rPr>
                        </m:ctrlPr>
                      </m:sSupPr>
                      <m:e>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r>
                          <w:rPr>
                            <w:rFonts w:ascii="Cambria Math" w:hAnsi="Cambria Math"/>
                            <w:lang w:val="en-GB"/>
                          </w:rPr>
                          <m:t>)</m:t>
                        </m:r>
                      </m:e>
                      <m:sup>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d</m:t>
                            </m:r>
                          </m:sub>
                        </m:sSub>
                      </m:sup>
                    </m:sSup>
                    <m:r>
                      <w:rPr>
                        <w:rFonts w:ascii="Cambria Math" w:hAnsi="Cambria Math"/>
                        <w:lang w:val="en-GB"/>
                      </w:rPr>
                      <m:t>)</m:t>
                    </m:r>
                  </m:e>
                  <m:sup>
                    <m:r>
                      <w:rPr>
                        <w:rFonts w:ascii="Cambria Math" w:hAnsi="Cambria Math"/>
                        <w:lang w:val="en-GB"/>
                      </w:rPr>
                      <m:t>2</m:t>
                    </m:r>
                  </m:sup>
                </m:sSup>
              </m:oMath>
            </m:oMathPara>
          </w:p>
          <w:p w14:paraId="1813CB67" w14:textId="77777777" w:rsidR="002F3BA5" w:rsidRDefault="002F3BA5" w:rsidP="002F3BA5">
            <w:pPr>
              <w:jc w:val="both"/>
              <w:rPr>
                <w:lang w:val="en-GB"/>
              </w:rPr>
            </w:pPr>
          </w:p>
        </w:tc>
        <w:tc>
          <w:tcPr>
            <w:tcW w:w="526" w:type="dxa"/>
            <w:vAlign w:val="center"/>
          </w:tcPr>
          <w:p w14:paraId="4A6EFCCB" w14:textId="28684ABE" w:rsidR="002F3BA5" w:rsidRDefault="009D7997" w:rsidP="002F3BA5">
            <w:pPr>
              <w:jc w:val="both"/>
              <w:rPr>
                <w:lang w:val="en-GB"/>
              </w:rPr>
            </w:pPr>
            <w:r>
              <w:rPr>
                <w:lang w:val="en-GB"/>
              </w:rPr>
              <w:t>(5</w:t>
            </w:r>
            <w:r w:rsidR="002F3BA5">
              <w:rPr>
                <w:lang w:val="en-GB"/>
              </w:rPr>
              <w:t>)</w:t>
            </w:r>
          </w:p>
        </w:tc>
      </w:tr>
    </w:tbl>
    <w:p w14:paraId="4275A00A" w14:textId="404F7FDB" w:rsidR="002F3BA5" w:rsidRDefault="009D7997" w:rsidP="002F3BA5">
      <w:pPr>
        <w:jc w:val="both"/>
        <w:rPr>
          <w:lang w:val="en-GB"/>
        </w:rPr>
      </w:pPr>
      <w:r>
        <w:rPr>
          <w:lang w:val="en-GB"/>
        </w:rPr>
        <w:t>Where</w:t>
      </w:r>
      <w:r w:rsidR="002F3BA5" w:rsidRPr="003B2661">
        <w:rPr>
          <w:lang w:val="en-GB"/>
        </w:rPr>
        <w:t xml:space="preserve"> </w:t>
      </w:r>
      <w:r w:rsidR="002F3BA5">
        <w:rPr>
          <w:i/>
          <w:lang w:val="en-GB"/>
        </w:rPr>
        <w:t>d</w:t>
      </w:r>
      <w:r w:rsidR="002F3BA5" w:rsidRPr="00F85EA3">
        <w:rPr>
          <w:i/>
          <w:vertAlign w:val="subscript"/>
          <w:lang w:val="en-GB"/>
        </w:rPr>
        <w:t>0</w:t>
      </w:r>
      <w:r w:rsidR="002F3BA5" w:rsidRPr="003B2661">
        <w:rPr>
          <w:position w:val="-6"/>
          <w:lang w:val="en-GB"/>
        </w:rPr>
        <w:t xml:space="preserve"> </w:t>
      </w:r>
      <w:r w:rsidR="002F3BA5" w:rsidRPr="003B2661">
        <w:rPr>
          <w:lang w:val="en-GB"/>
        </w:rPr>
        <w:t xml:space="preserve">is the minimum </w:t>
      </w:r>
      <w:r w:rsidR="002F3BA5">
        <w:rPr>
          <w:lang w:val="en-GB"/>
        </w:rPr>
        <w:t>reaction</w:t>
      </w:r>
      <w:r w:rsidR="002F3BA5" w:rsidRPr="003B2661">
        <w:rPr>
          <w:lang w:val="en-GB"/>
        </w:rPr>
        <w:t xml:space="preserve"> distance, </w:t>
      </w:r>
      <w:r w:rsidR="002F3BA5">
        <w:rPr>
          <w:i/>
          <w:lang w:val="en-GB"/>
        </w:rPr>
        <w:t>m</w:t>
      </w:r>
      <w:r w:rsidR="002F3BA5" w:rsidRPr="00F85EA3">
        <w:rPr>
          <w:i/>
          <w:vertAlign w:val="subscript"/>
          <w:lang w:val="en-GB"/>
        </w:rPr>
        <w:t>c</w:t>
      </w:r>
      <w:r w:rsidR="002F3BA5" w:rsidRPr="003B2661">
        <w:rPr>
          <w:position w:val="-6"/>
          <w:lang w:val="en-GB"/>
        </w:rPr>
        <w:t xml:space="preserve"> </w:t>
      </w:r>
      <w:r w:rsidR="002F3BA5" w:rsidRPr="003B2661">
        <w:rPr>
          <w:lang w:val="en-GB"/>
        </w:rPr>
        <w:t>and</w:t>
      </w:r>
      <w:r w:rsidR="002F3BA5" w:rsidRPr="003B2661">
        <w:rPr>
          <w:i/>
          <w:lang w:val="en-GB"/>
        </w:rPr>
        <w:t xml:space="preserve"> </w:t>
      </w:r>
      <w:proofErr w:type="spellStart"/>
      <w:r w:rsidR="002F3BA5">
        <w:rPr>
          <w:i/>
          <w:lang w:val="en-GB"/>
        </w:rPr>
        <w:t>m</w:t>
      </w:r>
      <w:r w:rsidR="002F3BA5" w:rsidRPr="00F85EA3">
        <w:rPr>
          <w:i/>
          <w:vertAlign w:val="subscript"/>
          <w:lang w:val="en-GB"/>
        </w:rPr>
        <w:t>r</w:t>
      </w:r>
      <w:proofErr w:type="spellEnd"/>
      <w:r w:rsidR="002F3BA5" w:rsidRPr="003B2661">
        <w:rPr>
          <w:position w:val="-6"/>
          <w:lang w:val="en-GB"/>
        </w:rPr>
        <w:t xml:space="preserve"> </w:t>
      </w:r>
      <w:r w:rsidR="002F3BA5" w:rsidRPr="003B2661">
        <w:rPr>
          <w:lang w:val="en-GB"/>
        </w:rPr>
        <w:t xml:space="preserve">are </w:t>
      </w:r>
      <w:r w:rsidR="002F3BA5">
        <w:rPr>
          <w:lang w:val="en-GB"/>
        </w:rPr>
        <w:t xml:space="preserve">average </w:t>
      </w:r>
      <w:r w:rsidR="002F3BA5" w:rsidRPr="003B2661">
        <w:rPr>
          <w:lang w:val="en-GB"/>
        </w:rPr>
        <w:t xml:space="preserve">predator and prey </w:t>
      </w:r>
      <w:r w:rsidR="002F3BA5">
        <w:rPr>
          <w:lang w:val="en-GB"/>
        </w:rPr>
        <w:t xml:space="preserve">body </w:t>
      </w:r>
      <w:r w:rsidR="002F3BA5" w:rsidRPr="003B2661">
        <w:rPr>
          <w:lang w:val="en-GB"/>
        </w:rPr>
        <w:t>mass respectively</w:t>
      </w:r>
      <w:r w:rsidR="002F3BA5">
        <w:rPr>
          <w:lang w:val="en-GB"/>
        </w:rPr>
        <w:t>,</w:t>
      </w:r>
      <w:r w:rsidR="002F3BA5" w:rsidRPr="003B2661">
        <w:rPr>
          <w:lang w:val="en-GB"/>
        </w:rPr>
        <w:t xml:space="preserve"> and </w:t>
      </w:r>
      <w:proofErr w:type="spellStart"/>
      <w:proofErr w:type="gramStart"/>
      <w:r w:rsidR="002F3BA5">
        <w:rPr>
          <w:i/>
          <w:lang w:val="en-GB"/>
        </w:rPr>
        <w:t>p</w:t>
      </w:r>
      <w:r w:rsidR="002F3BA5" w:rsidRPr="00F85EA3">
        <w:rPr>
          <w:i/>
          <w:vertAlign w:val="subscript"/>
          <w:lang w:val="en-GB"/>
        </w:rPr>
        <w:t>d</w:t>
      </w:r>
      <w:proofErr w:type="spellEnd"/>
      <w:proofErr w:type="gramEnd"/>
      <w:r w:rsidR="002F3BA5" w:rsidRPr="003B2661">
        <w:rPr>
          <w:i/>
          <w:position w:val="-6"/>
          <w:lang w:val="en-GB"/>
        </w:rPr>
        <w:t xml:space="preserve"> </w:t>
      </w:r>
      <w:r w:rsidR="002F3BA5" w:rsidRPr="003B2661">
        <w:rPr>
          <w:lang w:val="en-GB"/>
        </w:rPr>
        <w:t xml:space="preserve">is the scaling exponent of mass with dimensionality. The values of </w:t>
      </w:r>
      <w:proofErr w:type="spellStart"/>
      <w:r w:rsidR="002F3BA5">
        <w:rPr>
          <w:i/>
          <w:lang w:val="en-GB"/>
        </w:rPr>
        <w:t>p</w:t>
      </w:r>
      <w:r w:rsidR="002F3BA5" w:rsidRPr="00F85EA3">
        <w:rPr>
          <w:i/>
          <w:vertAlign w:val="subscript"/>
          <w:lang w:val="en-GB"/>
        </w:rPr>
        <w:t>d</w:t>
      </w:r>
      <w:proofErr w:type="spellEnd"/>
      <w:r w:rsidR="002F3BA5" w:rsidRPr="003B2661">
        <w:rPr>
          <w:position w:val="-6"/>
          <w:lang w:val="en-GB"/>
        </w:rPr>
        <w:t xml:space="preserve"> </w:t>
      </w:r>
      <w:r w:rsidR="002F3BA5" w:rsidRPr="003B2661">
        <w:rPr>
          <w:lang w:val="en-GB"/>
        </w:rPr>
        <w:t>in 2D a</w:t>
      </w:r>
      <w:r w:rsidR="002F3BA5">
        <w:rPr>
          <w:lang w:val="en-GB"/>
        </w:rPr>
        <w:t>nd 3D we</w:t>
      </w:r>
      <w:r w:rsidR="002F3BA5" w:rsidRPr="003B2661">
        <w:rPr>
          <w:lang w:val="en-GB"/>
        </w:rPr>
        <w:t>re</w:t>
      </w:r>
      <w:r w:rsidR="002F3BA5">
        <w:rPr>
          <w:lang w:val="en-GB"/>
        </w:rPr>
        <w:t xml:space="preserve"> </w:t>
      </w:r>
      <w:commentRangeStart w:id="40"/>
      <w:r w:rsidR="002F3BA5">
        <w:rPr>
          <w:lang w:val="en-GB"/>
        </w:rPr>
        <w:t xml:space="preserve">empirically derived </w:t>
      </w:r>
      <w:commentRangeEnd w:id="40"/>
      <w:r w:rsidR="00532077">
        <w:rPr>
          <w:rStyle w:val="CommentReference"/>
        </w:rPr>
        <w:commentReference w:id="40"/>
      </w:r>
      <w:r w:rsidR="002F3BA5">
        <w:rPr>
          <w:lang w:val="en-GB"/>
        </w:rPr>
        <w:t>and are equal to</w:t>
      </w:r>
      <w:r w:rsidR="002F3BA5" w:rsidRPr="003B2661">
        <w:rPr>
          <w:lang w:val="en-GB"/>
        </w:rPr>
        <w:t xml:space="preserve"> 0.68 and 1.05 respectively </w:t>
      </w:r>
      <w:r w:rsidR="002F3BA5">
        <w:rPr>
          <w:lang w:val="en-GB"/>
        </w:rPr>
        <w:fldChar w:fldCharType="begin" w:fldLock="1"/>
      </w:r>
      <w:r w:rsidR="002F3BA5">
        <w:rPr>
          <w:lang w:val="en-GB"/>
        </w:rPr>
        <w:instrText>ADDIN CSL_CITATION { "citationItems" : [ { "id" : "ITEM-1",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 "publisher" : "Nature Publishing Group", "title" : "Dimensionality of consumer search space drives trophic interaction strengths", "type" : "article-journal", "volume" : "486" }, "uris" : [ "http://www.mendeley.com/documents/?uuid=e44c2d38-6919-4e55-88ff-dd1a6e31e947"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2F3BA5">
        <w:rPr>
          <w:lang w:val="en-GB"/>
        </w:rPr>
        <w:fldChar w:fldCharType="separate"/>
      </w:r>
      <w:r w:rsidR="002F3BA5" w:rsidRPr="00F85EA3">
        <w:rPr>
          <w:noProof/>
          <w:lang w:val="en-GB"/>
        </w:rPr>
        <w:t>(Pawar, Dell and Savage, 2012)</w:t>
      </w:r>
      <w:r w:rsidR="002F3BA5">
        <w:rPr>
          <w:lang w:val="en-GB"/>
        </w:rPr>
        <w:fldChar w:fldCharType="end"/>
      </w:r>
      <w:r w:rsidR="002F3BA5">
        <w:rPr>
          <w:rStyle w:val="CommentReference"/>
        </w:rPr>
        <w:t xml:space="preserve"> </w:t>
      </w:r>
      <w:r w:rsidR="002F3BA5" w:rsidRPr="003B2661">
        <w:rPr>
          <w:lang w:val="en-GB"/>
        </w:rPr>
        <w:t>.</w:t>
      </w:r>
    </w:p>
    <w:p w14:paraId="0629F578" w14:textId="6543BDFC" w:rsidR="005B667C" w:rsidRPr="00F93FBD" w:rsidRDefault="005B667C" w:rsidP="00997AED">
      <w:pPr>
        <w:ind w:firstLine="720"/>
        <w:jc w:val="both"/>
        <w:rPr>
          <w:sz w:val="32"/>
          <w:szCs w:val="32"/>
          <w:vertAlign w:val="subscript"/>
          <w:lang w:val="en-GB"/>
        </w:rPr>
      </w:pPr>
      <w:r w:rsidRPr="003B2661">
        <w:rPr>
          <w:lang w:val="en-GB"/>
        </w:rPr>
        <w:t xml:space="preserve">The model’s output was </w:t>
      </w:r>
      <w:r w:rsidR="002F3BA5">
        <w:rPr>
          <w:lang w:val="en-GB"/>
        </w:rPr>
        <w:t>compared</w:t>
      </w:r>
      <w:r w:rsidRPr="003B2661">
        <w:rPr>
          <w:lang w:val="en-GB"/>
        </w:rPr>
        <w:t xml:space="preserve"> </w:t>
      </w:r>
      <w:r w:rsidR="002F3BA5">
        <w:rPr>
          <w:lang w:val="en-GB"/>
        </w:rPr>
        <w:t>between</w:t>
      </w:r>
      <w:r w:rsidRPr="003B2661">
        <w:rPr>
          <w:lang w:val="en-GB"/>
        </w:rPr>
        <w:t xml:space="preserve"> </w:t>
      </w:r>
      <w:r w:rsidR="00F93FBD">
        <w:rPr>
          <w:lang w:val="en-GB"/>
        </w:rPr>
        <w:t>predator-prey pairs</w:t>
      </w:r>
      <w:r w:rsidRPr="003B2661">
        <w:rPr>
          <w:lang w:val="en-GB"/>
        </w:rPr>
        <w:t xml:space="preserve"> adapted to</w:t>
      </w:r>
      <w:r w:rsidR="00F93FBD">
        <w:rPr>
          <w:lang w:val="en-GB"/>
        </w:rPr>
        <w:t xml:space="preserve"> warm and mild environments to observe the</w:t>
      </w:r>
      <w:r w:rsidRPr="003B2661">
        <w:rPr>
          <w:lang w:val="en-GB"/>
        </w:rPr>
        <w:t xml:space="preserve"> effect o</w:t>
      </w:r>
      <w:r w:rsidR="00F93FBD">
        <w:rPr>
          <w:lang w:val="en-GB"/>
        </w:rPr>
        <w:t>f</w:t>
      </w:r>
      <w:r w:rsidRPr="003B2661">
        <w:rPr>
          <w:lang w:val="en-GB"/>
        </w:rPr>
        <w:t xml:space="preserve"> local</w:t>
      </w:r>
      <w:r w:rsidR="00F93FBD">
        <w:rPr>
          <w:lang w:val="en-GB"/>
        </w:rPr>
        <w:t xml:space="preserve"> adaptation on</w:t>
      </w:r>
      <w:r w:rsidRPr="003B2661">
        <w:rPr>
          <w:lang w:val="en-GB"/>
        </w:rPr>
        <w:t xml:space="preserve"> search rates.</w:t>
      </w:r>
      <w:r w:rsidR="00BA0F03">
        <w:rPr>
          <w:lang w:val="en-GB"/>
        </w:rPr>
        <w:t xml:space="preserve"> We used a </w:t>
      </w:r>
      <w:proofErr w:type="spellStart"/>
      <w:r w:rsidR="00BA0F03">
        <w:rPr>
          <w:lang w:val="en-GB"/>
        </w:rPr>
        <w:t>linearised</w:t>
      </w:r>
      <w:proofErr w:type="spellEnd"/>
      <w:r w:rsidR="00BA0F03">
        <w:rPr>
          <w:lang w:val="en-GB"/>
        </w:rPr>
        <w:t xml:space="preserve"> Arrhenius function to estimate the biological parameters determining</w:t>
      </w:r>
      <w:r w:rsidR="00F93FBD">
        <w:rPr>
          <w:lang w:val="en-GB"/>
        </w:rPr>
        <w:t xml:space="preserve"> search rate</w:t>
      </w:r>
      <w:r w:rsidR="00BA0F03">
        <w:rPr>
          <w:lang w:val="en-GB"/>
        </w:rPr>
        <w:t>s</w:t>
      </w:r>
      <w:r w:rsidR="00F93FBD">
        <w:rPr>
          <w:lang w:val="en-GB"/>
        </w:rPr>
        <w:t xml:space="preserve"> </w:t>
      </w:r>
      <w:r w:rsidR="00BA0F03">
        <w:rPr>
          <w:lang w:val="en-GB"/>
        </w:rPr>
        <w:t>(</w:t>
      </w:r>
      <w:proofErr w:type="spellStart"/>
      <w:r w:rsidR="00F85EA3">
        <w:rPr>
          <w:i/>
          <w:lang w:val="en-GB"/>
        </w:rPr>
        <w:t>E</w:t>
      </w:r>
      <w:r w:rsidR="00F85EA3" w:rsidRPr="00F85EA3">
        <w:rPr>
          <w:i/>
          <w:vertAlign w:val="subscript"/>
          <w:lang w:val="en-GB"/>
        </w:rPr>
        <w:t>a</w:t>
      </w:r>
      <w:proofErr w:type="spellEnd"/>
      <w:r w:rsidR="00F93FBD">
        <w:rPr>
          <w:lang w:val="en-GB"/>
        </w:rPr>
        <w:t xml:space="preserve"> and </w:t>
      </w:r>
      <w:r w:rsidR="00F85EA3">
        <w:rPr>
          <w:i/>
          <w:lang w:val="en-GB"/>
        </w:rPr>
        <w:t>b</w:t>
      </w:r>
      <w:r w:rsidR="00F85EA3" w:rsidRPr="00F85EA3">
        <w:rPr>
          <w:i/>
          <w:vertAlign w:val="subscript"/>
          <w:lang w:val="en-GB"/>
        </w:rPr>
        <w:t>0</w:t>
      </w:r>
      <w:r w:rsidR="00BA0F03">
        <w:rPr>
          <w:lang w:val="en-GB"/>
        </w:rPr>
        <w:t>)</w:t>
      </w:r>
      <w:r w:rsidR="00F93FBD">
        <w:rPr>
          <w:lang w:val="en-GB"/>
        </w:rPr>
        <w:t xml:space="preserve"> at each site and for each strategy and plotted the changes in parameter values</w:t>
      </w:r>
      <w:r w:rsidR="00BA0F03">
        <w:rPr>
          <w:lang w:val="en-GB"/>
        </w:rPr>
        <w:t xml:space="preserve"> to look for adaptation of search rates in warmer environments.</w:t>
      </w:r>
    </w:p>
    <w:p w14:paraId="12BA9D7E" w14:textId="77777777" w:rsidR="00872EBB" w:rsidRDefault="00872EBB" w:rsidP="00997AED">
      <w:pPr>
        <w:jc w:val="both"/>
        <w:rPr>
          <w:ins w:id="41" w:author="mhasoba" w:date="2018-02-27T09:43:00Z"/>
          <w:sz w:val="32"/>
          <w:szCs w:val="32"/>
          <w:lang w:val="en-GB"/>
        </w:rPr>
      </w:pPr>
    </w:p>
    <w:p w14:paraId="1C389449" w14:textId="77777777" w:rsidR="005B667C" w:rsidRPr="003B2661" w:rsidRDefault="005B667C" w:rsidP="00997AED">
      <w:pPr>
        <w:jc w:val="both"/>
        <w:rPr>
          <w:lang w:val="en-GB"/>
        </w:rPr>
      </w:pPr>
      <w:r w:rsidRPr="003B2661">
        <w:rPr>
          <w:sz w:val="32"/>
          <w:szCs w:val="32"/>
          <w:lang w:val="en-GB"/>
        </w:rPr>
        <w:t>VELOCITY CALCULATION</w:t>
      </w:r>
      <w:r w:rsidR="004D4F15">
        <w:rPr>
          <w:sz w:val="32"/>
          <w:szCs w:val="32"/>
          <w:lang w:val="en-GB"/>
        </w:rPr>
        <w:t>S</w:t>
      </w:r>
    </w:p>
    <w:p w14:paraId="03DA4C63" w14:textId="39934106" w:rsidR="00021600" w:rsidRPr="003B2661" w:rsidRDefault="00021600" w:rsidP="00021600">
      <w:pPr>
        <w:ind w:firstLine="720"/>
        <w:jc w:val="both"/>
        <w:rPr>
          <w:lang w:val="en-GB"/>
        </w:rPr>
      </w:pPr>
      <w:commentRangeStart w:id="42"/>
      <w:r>
        <w:rPr>
          <w:lang w:val="en-GB"/>
        </w:rPr>
        <w:t>All three taxa used in this study were aquatic invertebrates that were found swimming in the experimental ponds of our study area</w:t>
      </w:r>
      <w:commentRangeEnd w:id="42"/>
      <w:r w:rsidR="00532077">
        <w:rPr>
          <w:rStyle w:val="CommentReference"/>
        </w:rPr>
        <w:commentReference w:id="42"/>
      </w:r>
      <w:r>
        <w:rPr>
          <w:lang w:val="en-GB"/>
        </w:rPr>
        <w:t xml:space="preserve">. </w:t>
      </w:r>
      <w:r w:rsidRPr="003B2661">
        <w:rPr>
          <w:lang w:val="en-GB"/>
        </w:rPr>
        <w:t xml:space="preserve">The energetics of animal movement, and specifically swimming, have been extensively studied for various species </w:t>
      </w:r>
      <w:r>
        <w:rPr>
          <w:lang w:val="en-GB"/>
        </w:rPr>
        <w:fldChar w:fldCharType="begin" w:fldLock="1"/>
      </w:r>
      <w:r>
        <w:rPr>
          <w:lang w:val="en-GB"/>
        </w:rPr>
        <w:instrText>ADDIN CSL_CITATION { "citationItems" : [ { "id" : "ITEM-1", "itemData" : { "author" : [ { "dropping-particle" : "", "family" : "Videler", "given" : "John J", "non-dropping-particle" : "", "parse-names" : false, "suffix" : "" } ], "id" : "ITEM-1", "issued" : { "date-parts" : [ [ "1993" ] ] }, "publisher" : "Springer Science &amp; Business Media", "title" : "Fish swimming", "type" : "book", "volume" : "10" }, "uris" : [ "http://www.mendeley.com/documents/?uuid=70094dbe-2371-4be1-bd5e-9d3c0cc046d5" ] }, { "id" : "ITEM-2", "itemData" : { "author" : [ { "dropping-particle" : "", "family" : "Videler", "given" : "J J", "non-dropping-particle" : "", "parse-names" : false, "suffix" : "" }, { "dropping-particle" : "", "family" : "Nolet", "given" : "B A", "non-dropping-particle" : "", "parse-names" : false, "suffix" : "" } ], "container-title" : "Comparative Biochemistry and Physiology Part A: Physiology", "id" : "ITEM-2", "issue" : "2", "issued" : { "date-parts" : [ [ "1990" ] ] }, "page" : "91-99", "publisher" : "Elsevier", "title" : "Costs of swimming measured at optimum speed: scale effects, differences between swimming styles, taxonomic groups and submerged and surface swimming", "type" : "article-journal", "volume" : "97" }, "uris" : [ "http://www.mendeley.com/documents/?uuid=d5f572d3-dc52-4d91-9e59-d4e81676a19b" ] }, { "id" : "ITEM-3", "itemData" : { "author" : [ { "dropping-particle" : "", "family" : "Alexander", "given" : "R McNeill", "non-dropping-particle" : "", "parse-names" : false, "suffix" : "" } ], "id" : "ITEM-3", "issued" : { "date-parts" : [ [ "2003" ] ] }, "publisher" : "Princeton University Press", "title" : "Principles of animal locomotion", "type" : "book" }, "uris" : [ "http://www.mendeley.com/documents/?uuid=89d521e5-37d4-4b2d-92fc-870acedec200" ] } ], "mendeley" : { "formattedCitation" : "(Videler and Nolet, 1990; Videler, 1993; Alexander, 2003)", "plainTextFormattedCitation" : "(Videler and Nolet, 1990; Videler, 1993; Alexander, 2003)", "previouslyFormattedCitation" : "(Videler and Nolet, 1990; Videler, 1993; Alexander, 2003)" }, "properties" : {  }, "schema" : "https://github.com/citation-style-language/schema/raw/master/csl-citation.json" }</w:instrText>
      </w:r>
      <w:r>
        <w:rPr>
          <w:lang w:val="en-GB"/>
        </w:rPr>
        <w:fldChar w:fldCharType="separate"/>
      </w:r>
      <w:r w:rsidRPr="00966C9A">
        <w:rPr>
          <w:noProof/>
          <w:lang w:val="en-GB"/>
        </w:rPr>
        <w:t>(Videler and Nolet, 1990; Videler, 1993; Alexander, 2003)</w:t>
      </w:r>
      <w:r>
        <w:rPr>
          <w:lang w:val="en-GB"/>
        </w:rPr>
        <w:fldChar w:fldCharType="end"/>
      </w:r>
      <w:r>
        <w:rPr>
          <w:lang w:val="en-GB"/>
        </w:rPr>
        <w:t xml:space="preserve">. </w:t>
      </w:r>
      <w:commentRangeStart w:id="43"/>
      <w:r w:rsidR="00C464EA">
        <w:rPr>
          <w:lang w:val="en-GB"/>
        </w:rPr>
        <w:t>Assuming that v</w:t>
      </w:r>
      <w:r w:rsidR="00C464EA" w:rsidRPr="003B2661">
        <w:rPr>
          <w:lang w:val="en-GB"/>
        </w:rPr>
        <w:t>elocity scales linearly with metabolic rate</w:t>
      </w:r>
      <w:commentRangeEnd w:id="43"/>
      <w:r w:rsidR="00532077">
        <w:rPr>
          <w:rStyle w:val="CommentReference"/>
        </w:rPr>
        <w:commentReference w:id="43"/>
      </w:r>
      <w:r w:rsidR="00C464EA" w:rsidRPr="003B2661">
        <w:rPr>
          <w:lang w:val="en-GB"/>
        </w:rPr>
        <w:t xml:space="preserve"> </w:t>
      </w:r>
      <w:r w:rsidR="00C464EA">
        <w:rPr>
          <w:lang w:val="en-GB"/>
        </w:rPr>
        <w:fldChar w:fldCharType="begin" w:fldLock="1"/>
      </w:r>
      <w:r w:rsidR="00C464EA">
        <w:rPr>
          <w:lang w:val="en-GB"/>
        </w:rPr>
        <w:instrText>ADDIN CSL_CITATION { "citationItems" : [ { "id" : "ITEM-1", "itemData" : { "author" : [ { "dropping-particle" : "", "family" : "Tucker", "given" : "Vance A", "non-dropping-particle" : "", "parse-names" : false, "suffix" : "" } ], "container-title" : "Comparative Biochemistry and Physiology", "id" : "ITEM-1", "issue" : "4", "issued" : { "date-parts" : [ [ "1970" ] ] }, "page" : "841-846", "publisher" : "Elsevier", "title" : "Energetic cost of locomotion in animals", "type" : "article-journal", "volume" : "34" }, "uris" : [ "http://www.mendeley.com/documents/?uuid=ccfa0475-19c2-4599-b7b2-186dfab2b312" ] }, { "id" : "ITEM-2", "itemData" : { "author" : [ { "dropping-particle" : "", "family" : "Alexander", "given" : "R McNeill", "non-dropping-particle" : "", "parse-names" : false, "suffix" : "" } ], "id" : "ITEM-2", "issued" : { "date-parts" : [ [ "2003" ] ] }, "publisher" : "Princeton University Press", "title" : "Principles of animal locomotion", "type" : "book" }, "uris" : [ "http://www.mendeley.com/documents/?uuid=89d521e5-37d4-4b2d-92fc-870acedec200" ] } ], "mendeley" : { "formattedCitation" : "(Tucker, 1970; Alexander, 2003)", "plainTextFormattedCitation" : "(Tucker, 1970; Alexander, 2003)", "previouslyFormattedCitation" : "(Tucker, 1970; Alexander, 2003)" }, "properties" : {  }, "schema" : "https://github.com/citation-style-language/schema/raw/master/csl-citation.json" }</w:instrText>
      </w:r>
      <w:r w:rsidR="00C464EA">
        <w:rPr>
          <w:lang w:val="en-GB"/>
        </w:rPr>
        <w:fldChar w:fldCharType="separate"/>
      </w:r>
      <w:r w:rsidR="00C464EA" w:rsidRPr="00966C9A">
        <w:rPr>
          <w:noProof/>
          <w:lang w:val="en-GB"/>
        </w:rPr>
        <w:t>(Tucker, 1970; Alexander, 2003)</w:t>
      </w:r>
      <w:r w:rsidR="00C464EA">
        <w:rPr>
          <w:lang w:val="en-GB"/>
        </w:rPr>
        <w:fldChar w:fldCharType="end"/>
      </w:r>
      <w:r w:rsidR="00C464EA">
        <w:rPr>
          <w:lang w:val="en-GB"/>
        </w:rPr>
        <w:t>, t</w:t>
      </w:r>
      <w:r>
        <w:rPr>
          <w:lang w:val="en-GB"/>
        </w:rPr>
        <w:t>h</w:t>
      </w:r>
      <w:r w:rsidR="00BA0F03">
        <w:rPr>
          <w:lang w:val="en-GB"/>
        </w:rPr>
        <w:t>ere exists</w:t>
      </w:r>
      <w:r w:rsidRPr="003B2661">
        <w:rPr>
          <w:lang w:val="en-GB"/>
        </w:rPr>
        <w:t xml:space="preserve"> a relationship between cost of transport (</w:t>
      </w:r>
      <w:r w:rsidRPr="003B2661">
        <w:rPr>
          <w:i/>
          <w:lang w:val="en-GB"/>
        </w:rPr>
        <w:t>COT</w:t>
      </w:r>
      <w:r w:rsidRPr="003B2661">
        <w:rPr>
          <w:lang w:val="en-GB"/>
        </w:rPr>
        <w:t>)</w:t>
      </w:r>
      <w:r>
        <w:rPr>
          <w:lang w:val="en-GB"/>
        </w:rPr>
        <w:t xml:space="preserve">, the amount of energy in </w:t>
      </w:r>
      <w:r w:rsidRPr="001B5875">
        <w:rPr>
          <w:lang w:val="en-GB"/>
        </w:rPr>
        <w:t>J</w:t>
      </w:r>
      <w:r>
        <w:rPr>
          <w:lang w:val="en-GB"/>
        </w:rPr>
        <w:t xml:space="preserve"> needed to transport 1</w:t>
      </w:r>
      <w:r w:rsidRPr="001B5875">
        <w:rPr>
          <w:lang w:val="en-GB"/>
        </w:rPr>
        <w:t xml:space="preserve">N </w:t>
      </w:r>
      <w:r>
        <w:rPr>
          <w:lang w:val="en-GB"/>
        </w:rPr>
        <w:t>over 1</w:t>
      </w:r>
      <w:r w:rsidRPr="001B5875">
        <w:rPr>
          <w:lang w:val="en-GB"/>
        </w:rPr>
        <w:t>m</w:t>
      </w:r>
      <w:r>
        <w:rPr>
          <w:i/>
          <w:lang w:val="en-GB"/>
        </w:rPr>
        <w:t xml:space="preserve"> </w:t>
      </w:r>
      <w:r>
        <w:rPr>
          <w:lang w:val="en-GB"/>
        </w:rPr>
        <w:t>in submerged swimmers,</w:t>
      </w:r>
      <w:r w:rsidRPr="003B2661">
        <w:rPr>
          <w:lang w:val="en-GB"/>
        </w:rPr>
        <w:t xml:space="preserve"> and metabolic rate (</w:t>
      </w:r>
      <w:r w:rsidRPr="003B2661">
        <w:rPr>
          <w:i/>
          <w:lang w:val="en-GB"/>
        </w:rPr>
        <w:t>B</w:t>
      </w:r>
      <w:r w:rsidRPr="003B2661">
        <w:rPr>
          <w:lang w:val="en-GB"/>
        </w:rPr>
        <w:t>).</w:t>
      </w:r>
      <w:r>
        <w:rPr>
          <w:lang w:val="en-GB"/>
        </w:rPr>
        <w:t xml:space="preserve"> </w:t>
      </w:r>
      <w:r w:rsidRPr="003B2661">
        <w:rPr>
          <w:lang w:val="en-GB"/>
        </w:rPr>
        <w:t xml:space="preserve">Rearranging </w:t>
      </w:r>
      <w:proofErr w:type="spellStart"/>
      <w:r w:rsidRPr="003B2661">
        <w:rPr>
          <w:lang w:val="en-GB"/>
        </w:rPr>
        <w:t>Videler’s</w:t>
      </w:r>
      <w:proofErr w:type="spellEnd"/>
      <w:r w:rsidRPr="003B2661">
        <w:rPr>
          <w:lang w:val="en-GB"/>
        </w:rPr>
        <w:t xml:space="preserve"> equation for velocity yields: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7789"/>
        <w:gridCol w:w="533"/>
      </w:tblGrid>
      <w:tr w:rsidR="00021600" w14:paraId="03CA2A95" w14:textId="77777777" w:rsidTr="00021600">
        <w:trPr>
          <w:trHeight w:val="880"/>
        </w:trPr>
        <w:tc>
          <w:tcPr>
            <w:tcW w:w="534" w:type="dxa"/>
          </w:tcPr>
          <w:p w14:paraId="68B12BA8" w14:textId="77777777" w:rsidR="00021600" w:rsidRDefault="00021600" w:rsidP="00021600">
            <w:pPr>
              <w:jc w:val="both"/>
              <w:rPr>
                <w:lang w:val="en-GB"/>
              </w:rPr>
            </w:pPr>
          </w:p>
        </w:tc>
        <w:tc>
          <w:tcPr>
            <w:tcW w:w="7796" w:type="dxa"/>
            <w:vAlign w:val="center"/>
          </w:tcPr>
          <w:p w14:paraId="6FE4C6FC" w14:textId="77777777" w:rsidR="00021600" w:rsidRPr="003B2661" w:rsidRDefault="00021600" w:rsidP="00021600">
            <w:pPr>
              <w:jc w:val="both"/>
              <w:rPr>
                <w:lang w:val="en-GB"/>
              </w:rPr>
            </w:pPr>
            <m:oMathPara>
              <m:oMath>
                <m:r>
                  <w:rPr>
                    <w:rFonts w:ascii="Cambria Math" w:hAnsi="Cambria Math"/>
                    <w:lang w:val="en-GB"/>
                  </w:rPr>
                  <m:t xml:space="preserve">v= </m:t>
                </m:r>
                <m:f>
                  <m:fPr>
                    <m:ctrlPr>
                      <w:rPr>
                        <w:rFonts w:ascii="Cambria Math" w:hAnsi="Cambria Math"/>
                        <w:i/>
                        <w:lang w:val="en-GB"/>
                      </w:rPr>
                    </m:ctrlPr>
                  </m:fPr>
                  <m:num>
                    <m:r>
                      <w:rPr>
                        <w:rFonts w:ascii="Cambria Math" w:hAnsi="Cambria Math"/>
                        <w:lang w:val="en-GB"/>
                      </w:rPr>
                      <m:t>B</m:t>
                    </m:r>
                  </m:num>
                  <m:den>
                    <m:r>
                      <w:rPr>
                        <w:rFonts w:ascii="Cambria Math" w:hAnsi="Cambria Math"/>
                        <w:lang w:val="en-GB"/>
                      </w:rPr>
                      <m:t>COTmg</m:t>
                    </m:r>
                  </m:den>
                </m:f>
              </m:oMath>
            </m:oMathPara>
          </w:p>
          <w:p w14:paraId="36B2B486" w14:textId="77777777" w:rsidR="00021600" w:rsidRDefault="00021600" w:rsidP="00021600">
            <w:pPr>
              <w:jc w:val="both"/>
              <w:rPr>
                <w:lang w:val="en-GB"/>
              </w:rPr>
            </w:pPr>
          </w:p>
        </w:tc>
        <w:tc>
          <w:tcPr>
            <w:tcW w:w="526" w:type="dxa"/>
            <w:vAlign w:val="center"/>
          </w:tcPr>
          <w:p w14:paraId="00C43FA4" w14:textId="5177D034" w:rsidR="00021600" w:rsidRDefault="00C464EA" w:rsidP="00021600">
            <w:pPr>
              <w:jc w:val="both"/>
              <w:rPr>
                <w:lang w:val="en-GB"/>
              </w:rPr>
            </w:pPr>
            <w:r>
              <w:rPr>
                <w:lang w:val="en-GB"/>
              </w:rPr>
              <w:t>(6</w:t>
            </w:r>
            <w:r w:rsidR="00021600">
              <w:rPr>
                <w:lang w:val="en-GB"/>
              </w:rPr>
              <w:t>)</w:t>
            </w:r>
          </w:p>
        </w:tc>
      </w:tr>
    </w:tbl>
    <w:p w14:paraId="7DD04BDA" w14:textId="77777777" w:rsidR="00021600" w:rsidRDefault="00021600" w:rsidP="00021600">
      <w:pPr>
        <w:jc w:val="both"/>
        <w:rPr>
          <w:lang w:val="en-GB"/>
        </w:rPr>
      </w:pPr>
    </w:p>
    <w:p w14:paraId="3AFAD899" w14:textId="46D7D89A" w:rsidR="00021600" w:rsidRPr="003B2661" w:rsidRDefault="00021600" w:rsidP="00C464EA">
      <w:pPr>
        <w:ind w:firstLine="720"/>
        <w:jc w:val="both"/>
        <w:rPr>
          <w:lang w:val="en-GB"/>
        </w:rPr>
      </w:pPr>
      <w:r w:rsidRPr="003B2661">
        <w:rPr>
          <w:lang w:val="en-GB"/>
        </w:rPr>
        <w:t xml:space="preserve">Where </w:t>
      </w:r>
      <w:r w:rsidRPr="003B2661">
        <w:rPr>
          <w:i/>
          <w:lang w:val="en-GB"/>
        </w:rPr>
        <w:t>COT</w:t>
      </w:r>
      <w:r w:rsidRPr="003B2661">
        <w:rPr>
          <w:lang w:val="en-GB"/>
        </w:rPr>
        <w:t xml:space="preserve"> is expressed in </w:t>
      </w:r>
      <w:r w:rsidRPr="001B5875">
        <w:rPr>
          <w:lang w:val="en-GB"/>
        </w:rPr>
        <w:t>J.Nm</w:t>
      </w:r>
      <w:r w:rsidRPr="001B5875">
        <w:rPr>
          <w:vertAlign w:val="superscript"/>
          <w:lang w:val="en-GB"/>
        </w:rPr>
        <w:t>-1</w:t>
      </w:r>
      <w:r w:rsidRPr="003B2661">
        <w:rPr>
          <w:lang w:val="en-GB"/>
        </w:rPr>
        <w:t xml:space="preserve">, </w:t>
      </w:r>
      <w:r w:rsidRPr="003B2661">
        <w:rPr>
          <w:i/>
          <w:lang w:val="en-GB"/>
        </w:rPr>
        <w:t>B</w:t>
      </w:r>
      <w:r w:rsidRPr="003B2661">
        <w:rPr>
          <w:lang w:val="en-GB"/>
        </w:rPr>
        <w:t xml:space="preserve"> is in </w:t>
      </w:r>
      <w:r w:rsidRPr="001B5875">
        <w:rPr>
          <w:lang w:val="en-GB"/>
        </w:rPr>
        <w:t>J.s</w:t>
      </w:r>
      <w:r w:rsidRPr="001B5875">
        <w:rPr>
          <w:sz w:val="32"/>
          <w:szCs w:val="32"/>
          <w:vertAlign w:val="superscript"/>
          <w:lang w:val="en-GB"/>
        </w:rPr>
        <w:t>-1</w:t>
      </w:r>
      <w:r w:rsidRPr="003B2661">
        <w:rPr>
          <w:lang w:val="en-GB"/>
        </w:rPr>
        <w:t xml:space="preserve">, </w:t>
      </w:r>
      <w:r w:rsidRPr="003B2661">
        <w:rPr>
          <w:i/>
          <w:lang w:val="en-GB"/>
        </w:rPr>
        <w:t>m</w:t>
      </w:r>
      <w:r w:rsidRPr="003B2661">
        <w:rPr>
          <w:lang w:val="en-GB"/>
        </w:rPr>
        <w:t xml:space="preserve"> is mass in </w:t>
      </w:r>
      <w:r w:rsidRPr="001B5875">
        <w:rPr>
          <w:lang w:val="en-GB"/>
        </w:rPr>
        <w:t>kg</w:t>
      </w:r>
      <w:r w:rsidRPr="003B2661">
        <w:rPr>
          <w:lang w:val="en-GB"/>
        </w:rPr>
        <w:t xml:space="preserve">, </w:t>
      </w:r>
      <w:r w:rsidRPr="003B2661">
        <w:rPr>
          <w:i/>
          <w:lang w:val="en-GB"/>
        </w:rPr>
        <w:t>g</w:t>
      </w:r>
      <w:r w:rsidRPr="003B2661">
        <w:rPr>
          <w:lang w:val="en-GB"/>
        </w:rPr>
        <w:t xml:space="preserve"> is gravitational acceleration in </w:t>
      </w:r>
      <w:proofErr w:type="spellStart"/>
      <w:r w:rsidRPr="001B5875">
        <w:rPr>
          <w:lang w:val="en-GB"/>
        </w:rPr>
        <w:t>m.s</w:t>
      </w:r>
      <w:proofErr w:type="spellEnd"/>
      <w:r w:rsidRPr="001B5875">
        <w:rPr>
          <w:position w:val="10"/>
          <w:sz w:val="20"/>
          <w:szCs w:val="20"/>
          <w:lang w:val="en-GB"/>
        </w:rPr>
        <w:t>-2</w:t>
      </w:r>
      <w:r w:rsidRPr="003B2661">
        <w:rPr>
          <w:position w:val="10"/>
          <w:lang w:val="en-GB"/>
        </w:rPr>
        <w:t xml:space="preserve"> </w:t>
      </w:r>
      <w:r w:rsidRPr="003B2661">
        <w:rPr>
          <w:lang w:val="en-GB"/>
        </w:rPr>
        <w:t xml:space="preserve">and </w:t>
      </w:r>
      <w:r w:rsidRPr="003B2661">
        <w:rPr>
          <w:i/>
          <w:lang w:val="en-GB"/>
        </w:rPr>
        <w:t>v</w:t>
      </w:r>
      <w:r w:rsidRPr="003B2661">
        <w:rPr>
          <w:lang w:val="en-GB"/>
        </w:rPr>
        <w:t xml:space="preserve"> is </w:t>
      </w:r>
      <w:r>
        <w:rPr>
          <w:lang w:val="en-GB"/>
        </w:rPr>
        <w:t>velocity</w:t>
      </w:r>
      <w:r w:rsidRPr="003B2661">
        <w:rPr>
          <w:lang w:val="en-GB"/>
        </w:rPr>
        <w:t xml:space="preserve"> in </w:t>
      </w:r>
      <w:r w:rsidRPr="001B5875">
        <w:rPr>
          <w:lang w:val="en-GB"/>
        </w:rPr>
        <w:t>m.s</w:t>
      </w:r>
      <w:r w:rsidRPr="001B5875">
        <w:rPr>
          <w:sz w:val="32"/>
          <w:szCs w:val="32"/>
          <w:vertAlign w:val="superscript"/>
          <w:lang w:val="en-GB"/>
        </w:rPr>
        <w:t>-1</w:t>
      </w:r>
      <w:r w:rsidRPr="003B2661">
        <w:rPr>
          <w:lang w:val="en-GB"/>
        </w:rPr>
        <w:t xml:space="preserve">. </w:t>
      </w:r>
      <w:r w:rsidRPr="003B2661">
        <w:rPr>
          <w:i/>
          <w:lang w:val="en-GB"/>
        </w:rPr>
        <w:t>COT</w:t>
      </w:r>
      <w:r w:rsidRPr="003B2661">
        <w:rPr>
          <w:lang w:val="en-GB"/>
        </w:rPr>
        <w:t xml:space="preserve"> was calculated from </w:t>
      </w:r>
      <w:proofErr w:type="spellStart"/>
      <w:r w:rsidRPr="003B2661">
        <w:rPr>
          <w:lang w:val="en-GB"/>
        </w:rPr>
        <w:t>Videler’s</w:t>
      </w:r>
      <w:proofErr w:type="spellEnd"/>
      <w:r w:rsidRPr="003B2661">
        <w:rPr>
          <w:lang w:val="en-GB"/>
        </w:rPr>
        <w:t xml:space="preserve"> relationship (</w:t>
      </w:r>
      <w:proofErr w:type="spellStart"/>
      <w:r w:rsidRPr="003B2661">
        <w:rPr>
          <w:lang w:val="en-GB"/>
        </w:rPr>
        <w:t>Videler</w:t>
      </w:r>
      <w:proofErr w:type="spellEnd"/>
      <w:r w:rsidRPr="003B2661">
        <w:rPr>
          <w:lang w:val="en-GB"/>
        </w:rPr>
        <w:t>, 1993):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7789"/>
        <w:gridCol w:w="533"/>
      </w:tblGrid>
      <w:tr w:rsidR="00021600" w14:paraId="65CD8A25" w14:textId="77777777" w:rsidTr="00021600">
        <w:trPr>
          <w:trHeight w:val="880"/>
        </w:trPr>
        <w:tc>
          <w:tcPr>
            <w:tcW w:w="534" w:type="dxa"/>
          </w:tcPr>
          <w:p w14:paraId="44543D79" w14:textId="77777777" w:rsidR="00021600" w:rsidRDefault="00021600" w:rsidP="00021600">
            <w:pPr>
              <w:jc w:val="both"/>
              <w:rPr>
                <w:lang w:val="en-GB"/>
              </w:rPr>
            </w:pPr>
          </w:p>
        </w:tc>
        <w:tc>
          <w:tcPr>
            <w:tcW w:w="7796" w:type="dxa"/>
            <w:vAlign w:val="center"/>
          </w:tcPr>
          <w:p w14:paraId="6EC72744" w14:textId="77777777" w:rsidR="00021600" w:rsidRPr="003B2661" w:rsidRDefault="00021600" w:rsidP="00021600">
            <w:pPr>
              <w:jc w:val="both"/>
              <w:rPr>
                <w:lang w:val="en-GB"/>
              </w:rPr>
            </w:pPr>
            <m:oMathPara>
              <m:oMath>
                <m:r>
                  <w:rPr>
                    <w:rFonts w:ascii="Cambria Math" w:hAnsi="Cambria Math"/>
                    <w:lang w:val="en-GB"/>
                  </w:rPr>
                  <m:t>COT=1.1</m:t>
                </m:r>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-0.038</m:t>
                    </m:r>
                  </m:sup>
                </m:sSup>
              </m:oMath>
            </m:oMathPara>
          </w:p>
          <w:p w14:paraId="693A5383" w14:textId="77777777" w:rsidR="00021600" w:rsidRDefault="00021600" w:rsidP="00021600">
            <w:pPr>
              <w:jc w:val="both"/>
              <w:rPr>
                <w:lang w:val="en-GB"/>
              </w:rPr>
            </w:pPr>
          </w:p>
        </w:tc>
        <w:tc>
          <w:tcPr>
            <w:tcW w:w="526" w:type="dxa"/>
            <w:vAlign w:val="center"/>
          </w:tcPr>
          <w:p w14:paraId="7DA2B382" w14:textId="05FF3FB1" w:rsidR="00021600" w:rsidRDefault="00C464EA" w:rsidP="00021600">
            <w:pPr>
              <w:jc w:val="both"/>
              <w:rPr>
                <w:lang w:val="en-GB"/>
              </w:rPr>
            </w:pPr>
            <w:r>
              <w:rPr>
                <w:lang w:val="en-GB"/>
              </w:rPr>
              <w:t>(7</w:t>
            </w:r>
            <w:r w:rsidR="00021600">
              <w:rPr>
                <w:lang w:val="en-GB"/>
              </w:rPr>
              <w:t>)</w:t>
            </w:r>
          </w:p>
        </w:tc>
      </w:tr>
    </w:tbl>
    <w:p w14:paraId="5C98DACD" w14:textId="158E73BA" w:rsidR="00C464EA" w:rsidRPr="00C464EA" w:rsidRDefault="00C464EA" w:rsidP="00C57A6F">
      <w:pPr>
        <w:ind w:firstLine="720"/>
        <w:jc w:val="both"/>
        <w:rPr>
          <w:i/>
          <w:lang w:val="en-GB"/>
        </w:rPr>
      </w:pPr>
      <w:r>
        <w:rPr>
          <w:lang w:val="en-GB"/>
        </w:rPr>
        <w:t xml:space="preserve">We assumed that the energy provided for muscle contraction and velocity comes from the combustion of nutrients via oxygen consumption </w:t>
      </w:r>
      <w:r>
        <w:rPr>
          <w:lang w:val="en-GB"/>
        </w:rPr>
        <w:fldChar w:fldCharType="begin" w:fldLock="1"/>
      </w:r>
      <w:r w:rsidR="007D0CA9">
        <w:rPr>
          <w:lang w:val="en-GB"/>
        </w:rPr>
        <w:instrText>ADDIN CSL_CITATION { "citationItems" : [ { "id" : "ITEM-1", "itemData" : { "DOI" : "10.1007/BF00345305", "ISBN" : "0029-8549", "ISSN" : "00298549", "abstract" : "Summary. The energy equivalents given in the literature are reviewed and criticised. New equivalents are calculated for protein respiration. The energy equivalent for converting rate of oxygen consumption into rate of heat pro- duction (0OX cai mg-1 oxygen consumed) is 3.53 cai mg-1 for carbohydrate oxidation, 3.28 cal mg-1 (range 3.22-3.32) for fat oxidation. Qox values for the respiration of standard protein are the same at 3.25 cai mg-1 for ureotelic and uricotelic animals, and about 2 % less at 3.20 cal mg-1 for ammoniotelic animals. The energy equivalent for converting rate of oxygen con- sumption into rate of energy loss in excreta (Qex cai mg-1) varies considerably with different excretory products. Values for standard protein are 0.62 cai mg-1 for ammonioteles, 0.58 cal mg-1 for ureoteles, and 0.94 cai mg-1 for uricoteles. The various factors affecting both Qox and Qex are discussed, and examples of the estima- tion of general energy equivalents are given.", "author" : [ { "dropping-particle" : "", "family" : "Elliott", "given" : "J. M.", "non-dropping-particle" : "", "parse-names" : false, "suffix" : "" }, { "dropping-particle" : "", "family" : "Davison", "given" : "W.", "non-dropping-particle" : "", "parse-names" : false, "suffix" : "" } ], "container-title" : "Oecologia", "id" : "ITEM-1", "issue" : "3", "issued" : { "date-parts" : [ [ "1975" ] ] }, "page" : "195-201", "title" : "Energy equivalents of oxygen consumption in animal energetics", "type" : "article-journal", "volume" : "19" }, "uris" : [ "http://www.mendeley.com/documents/?uuid=5219aa5d-bdb0-41a7-b8ee-343403642937" ] }, { "id" : "ITEM-2", "itemData" : { "abstract" : "THE STATISTICS DIVISION OF FAO HAS LAUNCHED A NEW VERSION OF FAOSTAT, WHICH IS PART OF THE ORGANIZATION'S MISSION TO IMPROVE DATA COLLECTION AND DISSEMINATION FOR DEVELOPMENT AND THE FIGHT AGAINST GLOBAL HUNGER AND MALNUTRITION. THE NEW PLATFORM CONTINUES TO OFFER FREE AND EASY ACCESS TO DATA FOR 245 COUNTRIES AND 35 REGIONAL AREAS FROM 1961 THROUGH THE MOST RECENT YEAR AVAILABLE. ENHANCED FEATURES INCLUDE BROWSING AND ANALYSIS OF DATA, AN ADVANCED INTERACTIVE DATA DOWNLOAD, AND ENHANCED DATA EXCHANGE THROUGH WEB SERVICES.", "author" : [ { "dropping-particle" : "", "family" : "Food and Agriculture Organization", "given" : "", "non-dropping-particle" : "", "parse-names" : false, "suffix" : "" } ], "container-title" : "United Nations", "id" : "ITEM-2", "issued" : { "date-parts" : [ [ "2015" ] ] }, "title" : "FAOSTAT", "type" : "webpage" }, "uris" : [ "http://www.mendeley.com/documents/?uuid=9b96cb81-cec1-3a3d-a5d3-27deb6020b01" ] }, { "id" : "ITEM-3", "itemData" : { "DOI" : "10.1017/CBO9781107415324.004", "ISBN" : "9788578110796", "ISSN" : "1098-6596", "PMID" : "25246403", "abstract" : "The kilocalorie, which has been defined as the amount of heat energy needed to raise the temperature of a kilogram of water 1\u00ba C, is the unit that has been used traditionally for expressing the energy value of foods. Recently the International Bureau of Weights and Measures has recommended that the joule, a unit of energy applicable to electrical, work, and chemical energy, be adopted as the preferred unit for all forms of energy. The joule is derived from basic units in the International System of Units (SI) and is defined as a measure of force (newtons) times distance (metres). In the interest of uniform nomenclature, some nutritionists have proposed that the kilojoule replace the kilocalorie. The conversion factor for expressing kcalories as kjoules, as recommended by the Committee on Nomenclature of the International Union of Nutritional Sciences, is 1 kcalorie equals 4.184 kjoules, based on the kcalorie determined at 14.5\u00ba to 15.5\u00ba C. Use of kjoules in place of kcalories as the unit of measure for energy in no way invalidates the principles underlying the Atwater system for determining energy value of foods and the energy needs and energy expenditures of man. The Atwater system is based on the demonstrated principle that the oxygen used, the carbon dioxide formed, and the energy evolved in oxidizing foods are the same whether this oxidation takes place in the body of man or in a bomb calorimeter. Furthermore, Atwater has clearly shown that by applying appropriate factors, which allow for metabolic losses, to the contents of protein, fat, and carbohydrate in a food, teh physiologically available energy value of that food can be calculated with outstanding accuracy. The results obtained by this procedure are in excellent agreement with data from measurements made by bomb calorimetry on food and metabolic products. Results of studies by Atwater and others could be expressed either in kcalories or in kjoules.", "author" : [ { "dropping-particle" : "", "family" : "Merrill", "given" : "Annabel L.", "non-dropping-particle" : "", "parse-names" : false, "suffix" : "" }, { "dropping-particle" : "", "family" : "Watt", "given" : "Bernice K.", "non-dropping-particle" : "", "parse-names" : false, "suffix" : "" } ], "container-title" : "USDA. United States Department of Agriculture", "id" : "ITEM-3", "issued" : { "date-parts" : [ [ "1973" ] ] }, "title" : "Energy value of foods: Basis and derivation", "type" : "article-journal" }, "uris" : [ "http://www.mendeley.com/documents/?uuid=8124927c-17f6-33cb-ab83-e1283fcf1007" ] } ], "mendeley" : { "formattedCitation" : "(Merrill and Watt, 1973; Elliott and Davison, 1975; Food and Agriculture Organization, 2015)", "plainTextFormattedCitation" : "(Merrill and Watt, 1973; Elliott and Davison, 1975; Food and Agriculture Organization, 2015)", "previouslyFormattedCitation" : "(Merrill and Watt, 1973; Elliott and Davison, 1975; Food and Agriculture Organization, 2015)" }, "properties" : {  }, "schema" : "https://github.com/citation-style-language/schema/raw/master/csl-citation.json" }</w:instrText>
      </w:r>
      <w:r>
        <w:rPr>
          <w:lang w:val="en-GB"/>
        </w:rPr>
        <w:fldChar w:fldCharType="separate"/>
      </w:r>
      <w:r w:rsidR="007D0CA9" w:rsidRPr="007D0CA9">
        <w:rPr>
          <w:noProof/>
          <w:lang w:val="en-GB"/>
        </w:rPr>
        <w:t>(Merrill and Watt, 1973; Elliott and Davison, 1975; Food and Agriculture Organization, 2015)</w:t>
      </w:r>
      <w:r>
        <w:rPr>
          <w:lang w:val="en-GB"/>
        </w:rPr>
        <w:fldChar w:fldCharType="end"/>
      </w:r>
      <w:r>
        <w:rPr>
          <w:lang w:val="en-GB"/>
        </w:rPr>
        <w:t xml:space="preserve">. </w:t>
      </w:r>
      <w:r w:rsidR="00021600" w:rsidRPr="003B2661">
        <w:rPr>
          <w:lang w:val="en-GB"/>
        </w:rPr>
        <w:t>Metabolism temperature performance curves of each predator-prey pair per site were</w:t>
      </w:r>
      <w:r w:rsidR="00021600">
        <w:rPr>
          <w:lang w:val="en-GB"/>
        </w:rPr>
        <w:t xml:space="preserve"> thus</w:t>
      </w:r>
      <w:r w:rsidR="00021600" w:rsidRPr="003B2661">
        <w:rPr>
          <w:lang w:val="en-GB"/>
        </w:rPr>
        <w:t xml:space="preserve"> converted into a measure of velocity</w:t>
      </w:r>
      <w:r>
        <w:rPr>
          <w:lang w:val="en-GB"/>
        </w:rPr>
        <w:t xml:space="preserve"> using equations 6 and 7</w:t>
      </w:r>
      <w:r w:rsidR="00021600">
        <w:rPr>
          <w:lang w:val="en-GB"/>
        </w:rPr>
        <w:t xml:space="preserve"> and accounting for temperature dependence of </w:t>
      </w:r>
      <w:r w:rsidR="00021600">
        <w:rPr>
          <w:i/>
          <w:lang w:val="en-GB"/>
        </w:rPr>
        <w:t>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7789"/>
        <w:gridCol w:w="533"/>
      </w:tblGrid>
      <w:tr w:rsidR="00C57A6F" w14:paraId="2701EB92" w14:textId="77777777" w:rsidTr="00167307">
        <w:trPr>
          <w:trHeight w:val="880"/>
        </w:trPr>
        <w:tc>
          <w:tcPr>
            <w:tcW w:w="534" w:type="dxa"/>
          </w:tcPr>
          <w:p w14:paraId="75C003F5" w14:textId="77777777" w:rsidR="00C57A6F" w:rsidRDefault="00C57A6F" w:rsidP="00167307">
            <w:pPr>
              <w:jc w:val="both"/>
              <w:rPr>
                <w:lang w:val="en-GB"/>
              </w:rPr>
            </w:pPr>
          </w:p>
        </w:tc>
        <w:tc>
          <w:tcPr>
            <w:tcW w:w="7796" w:type="dxa"/>
            <w:vAlign w:val="center"/>
          </w:tcPr>
          <w:p w14:paraId="4A4F8635" w14:textId="77777777" w:rsidR="00C57A6F" w:rsidRPr="00C464EA" w:rsidRDefault="00C57A6F" w:rsidP="00C57A6F">
            <w:pPr>
              <w:ind w:firstLine="720"/>
              <w:jc w:val="both"/>
              <w:rPr>
                <w:i/>
                <w:lang w:val="en-GB"/>
              </w:rPr>
            </w:pPr>
            <m:oMathPara>
              <m:oMath>
                <m:r>
                  <w:rPr>
                    <w:rFonts w:ascii="Cambria Math" w:hAnsi="Cambria Math"/>
                    <w:lang w:val="en-GB"/>
                  </w:rPr>
                  <m:t>v=</m:t>
                </m:r>
                <m:f>
                  <m:fPr>
                    <m:ctrlPr>
                      <w:rPr>
                        <w:rFonts w:ascii="Cambria Math" w:hAnsi="Cambria Math"/>
                        <w:i/>
                        <w:lang w:val="en-GB"/>
                      </w:rPr>
                    </m:ctrlPr>
                  </m:fPr>
                  <m:num>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m:t>
                                </m:r>
                              </m:sub>
                            </m:sSub>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β</m:t>
                                </m:r>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a</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num>
                          <m:den>
                            <m:r>
                              <w:rPr>
                                <w:rFonts w:ascii="Cambria Math" w:hAnsi="Cambria Math"/>
                                <w:lang w:val="en-GB"/>
                              </w:rPr>
                              <m:t xml:space="preserve">1+ </m:t>
                            </m:r>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d</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pk</m:t>
                                            </m:r>
                                          </m:sub>
                                        </m:sSub>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e>
                                </m:d>
                              </m:sup>
                            </m:sSup>
                          </m:den>
                        </m:f>
                      </m:e>
                    </m:d>
                    <m:r>
                      <w:rPr>
                        <w:rFonts w:ascii="Cambria Math" w:hAnsi="Cambria Math"/>
                        <w:lang w:val="en-GB"/>
                      </w:rPr>
                      <m:t>γ</m:t>
                    </m:r>
                  </m:num>
                  <m:den>
                    <m:r>
                      <w:rPr>
                        <w:rFonts w:ascii="Cambria Math" w:hAnsi="Cambria Math"/>
                        <w:lang w:val="en-GB"/>
                      </w:rPr>
                      <m:t>1.1</m:t>
                    </m:r>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0.962</m:t>
                        </m:r>
                      </m:sup>
                    </m:sSup>
                    <m:r>
                      <w:rPr>
                        <w:rFonts w:ascii="Cambria Math" w:hAnsi="Cambria Math"/>
                        <w:lang w:val="en-GB"/>
                      </w:rPr>
                      <m:t>g</m:t>
                    </m:r>
                    <m:r>
                      <m:rPr>
                        <m:sty m:val="p"/>
                      </m:rPr>
                      <w:rPr>
                        <w:rStyle w:val="CommentReference"/>
                      </w:rPr>
                      <w:commentReference w:id="44"/>
                    </m:r>
                  </m:den>
                </m:f>
              </m:oMath>
            </m:oMathPara>
          </w:p>
          <w:p w14:paraId="502805E3" w14:textId="77777777" w:rsidR="00C57A6F" w:rsidRDefault="00C57A6F" w:rsidP="00167307">
            <w:pPr>
              <w:jc w:val="both"/>
              <w:rPr>
                <w:lang w:val="en-GB"/>
              </w:rPr>
            </w:pPr>
          </w:p>
        </w:tc>
        <w:tc>
          <w:tcPr>
            <w:tcW w:w="526" w:type="dxa"/>
            <w:vAlign w:val="center"/>
          </w:tcPr>
          <w:p w14:paraId="2A76B4C6" w14:textId="76101D3C" w:rsidR="00C57A6F" w:rsidRDefault="00C57A6F" w:rsidP="00167307">
            <w:pPr>
              <w:jc w:val="both"/>
              <w:rPr>
                <w:lang w:val="en-GB"/>
              </w:rPr>
            </w:pPr>
            <w:r>
              <w:rPr>
                <w:lang w:val="en-GB"/>
              </w:rPr>
              <w:t>(8)</w:t>
            </w:r>
          </w:p>
        </w:tc>
      </w:tr>
    </w:tbl>
    <w:p w14:paraId="1AD2A9B7" w14:textId="77777777" w:rsidR="00C57A6F" w:rsidRDefault="00C57A6F" w:rsidP="00C57A6F">
      <w:pPr>
        <w:jc w:val="both"/>
        <w:rPr>
          <w:lang w:val="en-GB"/>
        </w:rPr>
      </w:pPr>
    </w:p>
    <w:p w14:paraId="3228D916" w14:textId="1EEE67F7" w:rsidR="007C03D7" w:rsidRPr="00AE7447" w:rsidRDefault="00AE7447" w:rsidP="00AE7447">
      <w:pPr>
        <w:ind w:firstLine="720"/>
        <w:jc w:val="both"/>
        <w:rPr>
          <w:i/>
          <w:lang w:val="en-GB"/>
        </w:rPr>
      </w:pPr>
      <w:r>
        <w:rPr>
          <w:lang w:val="en-GB"/>
        </w:rPr>
        <w:t xml:space="preserve">Where </w:t>
      </w:r>
      <w:r w:rsidRPr="00AE7447">
        <w:rPr>
          <w:rFonts w:ascii="Cambria" w:hAnsi="Cambria"/>
          <w:i/>
          <w:lang w:val="en-GB"/>
        </w:rPr>
        <w:t>γ</w:t>
      </w:r>
      <w:r>
        <w:rPr>
          <w:rFonts w:ascii="Cambria" w:hAnsi="Cambria"/>
          <w:lang w:val="en-GB"/>
        </w:rPr>
        <w:t xml:space="preserve"> is the conversion coefficient of oxygen combustion into energetic output.</w:t>
      </w:r>
      <w:r>
        <w:rPr>
          <w:lang w:val="en-GB"/>
        </w:rPr>
        <w:t xml:space="preserve"> </w:t>
      </w:r>
      <w:r w:rsidR="00C464EA" w:rsidRPr="003B2661">
        <w:rPr>
          <w:lang w:val="en-GB"/>
        </w:rPr>
        <w:t>There are known limitations to this model: measured metabolic rates are used as a function of velocity without taking into account increases in metabolism during activity and the efficiency of energy conversion by muscles is ignored. Nevertheless, this model is expected to provide us with a mechanistic prediction of</w:t>
      </w:r>
      <w:r w:rsidR="00C464EA">
        <w:rPr>
          <w:lang w:val="en-GB"/>
        </w:rPr>
        <w:t xml:space="preserve"> species velocity which can in turn be used to predict</w:t>
      </w:r>
      <w:r w:rsidR="00C464EA" w:rsidRPr="003B2661">
        <w:rPr>
          <w:lang w:val="en-GB"/>
        </w:rPr>
        <w:t xml:space="preserve"> predator search rates in various conditions and for any given species where mass and metabolic rates are known.</w:t>
      </w:r>
    </w:p>
    <w:p w14:paraId="77D71FE5" w14:textId="77777777" w:rsidR="00D277D5" w:rsidRDefault="003536B0" w:rsidP="00997AED">
      <w:pPr>
        <w:jc w:val="both"/>
      </w:pPr>
      <w:commentRangeStart w:id="45"/>
      <w:r>
        <w:rPr>
          <w:b/>
          <w:noProof/>
          <w:sz w:val="38"/>
          <w:szCs w:val="38"/>
          <w:lang w:val="en-US"/>
        </w:rPr>
        <w:lastRenderedPageBreak/>
        <w:drawing>
          <wp:inline distT="0" distB="0" distL="0" distR="0" wp14:anchorId="45A9C106" wp14:editId="1C5ED4DB">
            <wp:extent cx="5486400" cy="38201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3820160"/>
                    </a:xfrm>
                    <a:prstGeom prst="rect">
                      <a:avLst/>
                    </a:prstGeom>
                  </pic:spPr>
                </pic:pic>
              </a:graphicData>
            </a:graphic>
          </wp:inline>
        </w:drawing>
      </w:r>
      <w:commentRangeEnd w:id="45"/>
      <w:r w:rsidR="007B2C8C">
        <w:rPr>
          <w:rStyle w:val="CommentReference"/>
        </w:rPr>
        <w:commentReference w:id="45"/>
      </w:r>
    </w:p>
    <w:p w14:paraId="12EF9B4A" w14:textId="77777777" w:rsidR="00892876" w:rsidRPr="00CB5862" w:rsidRDefault="00D277D5" w:rsidP="00997AED">
      <w:pPr>
        <w:jc w:val="both"/>
        <w:rPr>
          <w:rFonts w:ascii="Times Roman" w:hAnsi="Times Roman"/>
          <w:sz w:val="22"/>
          <w:szCs w:val="22"/>
          <w:lang w:val="en-GB"/>
        </w:rPr>
      </w:pPr>
      <w:r w:rsidRPr="00CB5862">
        <w:rPr>
          <w:rFonts w:ascii="Times Roman" w:hAnsi="Times Roman"/>
          <w:sz w:val="22"/>
          <w:szCs w:val="22"/>
        </w:rPr>
        <w:t>Figure 2</w:t>
      </w:r>
      <w:r w:rsidR="003A1179" w:rsidRPr="00CB5862">
        <w:rPr>
          <w:rFonts w:ascii="Times Roman" w:hAnsi="Times Roman"/>
          <w:sz w:val="22"/>
          <w:szCs w:val="22"/>
        </w:rPr>
        <w:t>.</w:t>
      </w:r>
      <w:r w:rsidRPr="00CB5862">
        <w:rPr>
          <w:rFonts w:ascii="Times Roman" w:hAnsi="Times Roman"/>
          <w:sz w:val="22"/>
          <w:szCs w:val="22"/>
        </w:rPr>
        <w:t xml:space="preserve"> </w:t>
      </w:r>
      <w:r w:rsidRPr="00CB5862">
        <w:rPr>
          <w:rFonts w:ascii="Times Roman" w:hAnsi="Times Roman"/>
          <w:b/>
          <w:sz w:val="22"/>
          <w:szCs w:val="22"/>
        </w:rPr>
        <w:t>The IberianPonds network is located in the thermally diverse Iberian peninsula.</w:t>
      </w:r>
      <w:r w:rsidRPr="00D277D5">
        <w:rPr>
          <w:rFonts w:ascii="Times Roman" w:hAnsi="Times Roman"/>
          <w:b/>
          <w:sz w:val="22"/>
          <w:szCs w:val="22"/>
        </w:rPr>
        <w:t xml:space="preserve"> </w:t>
      </w:r>
      <w:r w:rsidRPr="00CB5862">
        <w:rPr>
          <w:rFonts w:ascii="Times Roman" w:hAnsi="Times Roman"/>
          <w:sz w:val="22"/>
          <w:szCs w:val="22"/>
        </w:rPr>
        <w:t>The location of all six mesocosm experimental sites is shown with respect to</w:t>
      </w:r>
      <w:r w:rsidR="000D380D" w:rsidRPr="00CB5862">
        <w:rPr>
          <w:rFonts w:ascii="Times Roman" w:hAnsi="Times Roman"/>
          <w:sz w:val="22"/>
          <w:szCs w:val="22"/>
        </w:rPr>
        <w:t xml:space="preserve"> a</w:t>
      </w:r>
      <w:r w:rsidRPr="00CB5862">
        <w:rPr>
          <w:rFonts w:ascii="Times Roman" w:hAnsi="Times Roman"/>
          <w:sz w:val="22"/>
          <w:szCs w:val="22"/>
        </w:rPr>
        <w:t xml:space="preserve"> the</w:t>
      </w:r>
      <w:r w:rsidR="000D380D" w:rsidRPr="00CB5862">
        <w:rPr>
          <w:rFonts w:ascii="Times Roman" w:hAnsi="Times Roman"/>
          <w:sz w:val="22"/>
          <w:szCs w:val="22"/>
        </w:rPr>
        <w:t>rmal</w:t>
      </w:r>
      <w:r w:rsidRPr="00CB5862">
        <w:rPr>
          <w:rFonts w:ascii="Times Roman" w:hAnsi="Times Roman"/>
          <w:sz w:val="22"/>
          <w:szCs w:val="22"/>
        </w:rPr>
        <w:t xml:space="preserve"> map</w:t>
      </w:r>
      <w:r w:rsidR="000D380D" w:rsidRPr="00CB5862">
        <w:rPr>
          <w:rFonts w:ascii="Times Roman" w:hAnsi="Times Roman"/>
          <w:sz w:val="22"/>
          <w:szCs w:val="22"/>
        </w:rPr>
        <w:t xml:space="preserve"> of the peninsula</w:t>
      </w:r>
      <w:r w:rsidRPr="00CB5862">
        <w:rPr>
          <w:rFonts w:ascii="Times Roman" w:hAnsi="Times Roman"/>
          <w:sz w:val="22"/>
          <w:szCs w:val="22"/>
        </w:rPr>
        <w:t xml:space="preserve">. Individual taxa sampled at each site are displayed (Jaca: </w:t>
      </w:r>
      <w:r w:rsidRPr="00CB5862">
        <w:rPr>
          <w:rFonts w:ascii="Times Roman" w:hAnsi="Times Roman"/>
          <w:i/>
          <w:sz w:val="22"/>
          <w:szCs w:val="22"/>
        </w:rPr>
        <w:t>S. striolatum</w:t>
      </w:r>
      <w:r w:rsidRPr="00CB5862">
        <w:rPr>
          <w:rFonts w:ascii="Times Roman" w:hAnsi="Times Roman"/>
          <w:sz w:val="22"/>
          <w:szCs w:val="22"/>
        </w:rPr>
        <w:t xml:space="preserve"> alone; Madrid: </w:t>
      </w:r>
      <w:r w:rsidRPr="00CB5862">
        <w:rPr>
          <w:rFonts w:ascii="Times Roman" w:hAnsi="Times Roman"/>
          <w:i/>
          <w:sz w:val="22"/>
          <w:szCs w:val="22"/>
        </w:rPr>
        <w:t>Chironomus</w:t>
      </w:r>
      <w:r w:rsidRPr="00CB5862">
        <w:rPr>
          <w:rFonts w:ascii="Times Roman" w:hAnsi="Times Roman"/>
          <w:sz w:val="22"/>
          <w:szCs w:val="22"/>
        </w:rPr>
        <w:t xml:space="preserve"> spp. alone; Murcia: </w:t>
      </w:r>
      <w:r w:rsidRPr="00CB5862">
        <w:rPr>
          <w:rFonts w:ascii="Times Roman" w:hAnsi="Times Roman"/>
          <w:i/>
          <w:sz w:val="22"/>
          <w:szCs w:val="22"/>
        </w:rPr>
        <w:t>C. cloeon</w:t>
      </w:r>
      <w:r w:rsidRPr="00CB5862">
        <w:rPr>
          <w:rFonts w:ascii="Times Roman" w:hAnsi="Times Roman"/>
          <w:sz w:val="22"/>
          <w:szCs w:val="22"/>
        </w:rPr>
        <w:t xml:space="preserve"> alone). </w:t>
      </w:r>
      <w:commentRangeStart w:id="46"/>
      <w:r w:rsidRPr="00CB5862">
        <w:rPr>
          <w:rFonts w:ascii="Times Roman" w:hAnsi="Times Roman"/>
          <w:sz w:val="22"/>
          <w:szCs w:val="22"/>
        </w:rPr>
        <w:t>Taken from Matias (unpublished).</w:t>
      </w:r>
      <w:commentRangeEnd w:id="46"/>
      <w:r w:rsidR="00532077">
        <w:rPr>
          <w:rStyle w:val="CommentReference"/>
        </w:rPr>
        <w:commentReference w:id="46"/>
      </w:r>
    </w:p>
    <w:p w14:paraId="0D252C8B" w14:textId="77777777" w:rsidR="00843DF9" w:rsidRDefault="00843DF9" w:rsidP="00997AED">
      <w:pPr>
        <w:jc w:val="both"/>
        <w:rPr>
          <w:b/>
          <w:sz w:val="38"/>
          <w:szCs w:val="38"/>
          <w:lang w:val="en-GB"/>
        </w:rPr>
      </w:pPr>
    </w:p>
    <w:p w14:paraId="662A8EFC" w14:textId="77777777" w:rsidR="005B667C" w:rsidRPr="003B2661" w:rsidRDefault="00A34FD7" w:rsidP="00997AED">
      <w:pPr>
        <w:jc w:val="both"/>
        <w:rPr>
          <w:sz w:val="32"/>
          <w:szCs w:val="32"/>
          <w:lang w:val="en-GB"/>
        </w:rPr>
      </w:pPr>
      <w:r w:rsidRPr="003B2661">
        <w:rPr>
          <w:b/>
          <w:sz w:val="38"/>
          <w:szCs w:val="38"/>
          <w:lang w:val="en-GB"/>
        </w:rPr>
        <w:t xml:space="preserve">Empirical </w:t>
      </w:r>
      <w:r w:rsidR="00896C5A" w:rsidRPr="003B2661">
        <w:rPr>
          <w:b/>
          <w:sz w:val="38"/>
          <w:szCs w:val="38"/>
          <w:lang w:val="en-GB"/>
        </w:rPr>
        <w:t>Methods</w:t>
      </w:r>
    </w:p>
    <w:p w14:paraId="09BC461F" w14:textId="77777777" w:rsidR="00964019" w:rsidRDefault="00964019" w:rsidP="00997AED">
      <w:pPr>
        <w:jc w:val="both"/>
        <w:rPr>
          <w:sz w:val="32"/>
          <w:szCs w:val="32"/>
          <w:lang w:val="en-GB"/>
        </w:rPr>
      </w:pPr>
    </w:p>
    <w:p w14:paraId="16DACE4F" w14:textId="77777777" w:rsidR="00416353" w:rsidRPr="003B2661" w:rsidRDefault="00E401B9" w:rsidP="00997AED">
      <w:pPr>
        <w:jc w:val="both"/>
        <w:rPr>
          <w:lang w:val="en-GB"/>
        </w:rPr>
      </w:pPr>
      <w:r w:rsidRPr="003B2661">
        <w:rPr>
          <w:sz w:val="32"/>
          <w:szCs w:val="32"/>
          <w:lang w:val="en-GB"/>
        </w:rPr>
        <w:t>STUDY SITES</w:t>
      </w:r>
    </w:p>
    <w:p w14:paraId="63296545" w14:textId="23CCCA09" w:rsidR="00416353" w:rsidRPr="003B2661" w:rsidRDefault="00142230" w:rsidP="00997AED">
      <w:pPr>
        <w:ind w:firstLine="720"/>
        <w:jc w:val="both"/>
        <w:rPr>
          <w:lang w:val="en-GB"/>
        </w:rPr>
      </w:pPr>
      <w:r>
        <w:rPr>
          <w:lang w:val="en-GB"/>
        </w:rPr>
        <w:t xml:space="preserve">To determine </w:t>
      </w:r>
      <w:r w:rsidR="00086780">
        <w:rPr>
          <w:lang w:val="en-GB"/>
        </w:rPr>
        <w:t>how predator and prey species have</w:t>
      </w:r>
      <w:r>
        <w:rPr>
          <w:lang w:val="en-GB"/>
        </w:rPr>
        <w:t xml:space="preserve"> adapt</w:t>
      </w:r>
      <w:r w:rsidR="00086780">
        <w:rPr>
          <w:lang w:val="en-GB"/>
        </w:rPr>
        <w:t>ed</w:t>
      </w:r>
      <w:r>
        <w:rPr>
          <w:lang w:val="en-GB"/>
        </w:rPr>
        <w:t xml:space="preserve"> to </w:t>
      </w:r>
      <w:r w:rsidR="00901652">
        <w:rPr>
          <w:lang w:val="en-GB"/>
        </w:rPr>
        <w:t xml:space="preserve">different temperature </w:t>
      </w:r>
      <w:r>
        <w:rPr>
          <w:lang w:val="en-GB"/>
        </w:rPr>
        <w:t>conditions</w:t>
      </w:r>
      <w:r w:rsidR="00901652">
        <w:rPr>
          <w:lang w:val="en-GB"/>
        </w:rPr>
        <w:t>,</w:t>
      </w:r>
      <w:r>
        <w:rPr>
          <w:lang w:val="en-GB"/>
        </w:rPr>
        <w:t xml:space="preserve"> we used a space for time substitution</w:t>
      </w:r>
      <w:r w:rsidR="00655533">
        <w:rPr>
          <w:lang w:val="en-GB"/>
        </w:rPr>
        <w:t>.</w:t>
      </w:r>
      <w:r>
        <w:rPr>
          <w:lang w:val="en-GB"/>
        </w:rPr>
        <w:t xml:space="preserve"> </w:t>
      </w:r>
      <w:r w:rsidR="00655533">
        <w:rPr>
          <w:lang w:val="en-GB"/>
        </w:rPr>
        <w:t xml:space="preserve">We </w:t>
      </w:r>
      <w:r>
        <w:rPr>
          <w:lang w:val="en-GB"/>
        </w:rPr>
        <w:t>measured oxygen consumption rates of target species at six sites that varied in altitude and environmental conditions. These</w:t>
      </w:r>
      <w:r w:rsidR="00416353" w:rsidRPr="003B2661">
        <w:rPr>
          <w:lang w:val="en-GB"/>
        </w:rPr>
        <w:t xml:space="preserve"> sites</w:t>
      </w:r>
      <w:r>
        <w:rPr>
          <w:lang w:val="en-GB"/>
        </w:rPr>
        <w:t xml:space="preserve"> were</w:t>
      </w:r>
      <w:r w:rsidR="00416353" w:rsidRPr="003B2661">
        <w:rPr>
          <w:lang w:val="en-GB"/>
        </w:rPr>
        <w:t xml:space="preserve"> spread throughout the Iberian </w:t>
      </w:r>
      <w:r w:rsidR="00B00653" w:rsidRPr="003B2661">
        <w:rPr>
          <w:lang w:val="en-GB"/>
        </w:rPr>
        <w:t>Peninsula</w:t>
      </w:r>
      <w:r w:rsidR="003240CB">
        <w:rPr>
          <w:lang w:val="en-GB"/>
        </w:rPr>
        <w:t xml:space="preserve"> (Fig</w:t>
      </w:r>
      <w:r w:rsidR="00416353" w:rsidRPr="003B2661">
        <w:rPr>
          <w:lang w:val="en-GB"/>
        </w:rPr>
        <w:t xml:space="preserve"> 2). </w:t>
      </w:r>
      <w:r w:rsidR="00A730F4" w:rsidRPr="003B2661">
        <w:rPr>
          <w:lang w:val="en-GB"/>
        </w:rPr>
        <w:t>At each site</w:t>
      </w:r>
      <w:r w:rsidR="00B07E4A">
        <w:rPr>
          <w:lang w:val="en-GB"/>
        </w:rPr>
        <w:t>,</w:t>
      </w:r>
      <w:r w:rsidR="00797E3C" w:rsidRPr="003B2661">
        <w:rPr>
          <w:lang w:val="en-GB"/>
        </w:rPr>
        <w:t xml:space="preserve"> 32 artificial mesocosm ponds </w:t>
      </w:r>
      <w:ins w:id="47" w:author="Becca Kordas" w:date="2018-03-08T11:35:00Z">
        <w:r w:rsidR="00532077">
          <w:rPr>
            <w:lang w:val="en-GB"/>
          </w:rPr>
          <w:t>(</w:t>
        </w:r>
      </w:ins>
      <w:del w:id="48" w:author="Becca Kordas" w:date="2018-03-08T11:35:00Z">
        <w:r w:rsidR="00797E3C" w:rsidRPr="003B2661" w:rsidDel="00532077">
          <w:rPr>
            <w:lang w:val="en-GB"/>
          </w:rPr>
          <w:delText xml:space="preserve">of </w:delText>
        </w:r>
      </w:del>
      <w:r w:rsidR="00797E3C" w:rsidRPr="003B2661">
        <w:rPr>
          <w:lang w:val="en-GB"/>
        </w:rPr>
        <w:t>320L</w:t>
      </w:r>
      <w:ins w:id="49" w:author="Becca Kordas" w:date="2018-03-08T11:36:00Z">
        <w:r w:rsidR="00532077">
          <w:rPr>
            <w:lang w:val="en-GB"/>
          </w:rPr>
          <w:t>)</w:t>
        </w:r>
      </w:ins>
      <w:r w:rsidR="00797E3C" w:rsidRPr="003B2661">
        <w:rPr>
          <w:lang w:val="en-GB"/>
        </w:rPr>
        <w:t xml:space="preserve"> </w:t>
      </w:r>
      <w:del w:id="50" w:author="Becca Kordas" w:date="2018-03-08T11:36:00Z">
        <w:r w:rsidR="00797E3C" w:rsidRPr="003B2661" w:rsidDel="00532077">
          <w:rPr>
            <w:lang w:val="en-GB"/>
          </w:rPr>
          <w:delText>volume capacity</w:delText>
        </w:r>
        <w:r w:rsidR="00A730F4" w:rsidRPr="003B2661" w:rsidDel="00532077">
          <w:rPr>
            <w:lang w:val="en-GB"/>
          </w:rPr>
          <w:delText xml:space="preserve"> </w:delText>
        </w:r>
      </w:del>
      <w:r w:rsidR="00A730F4" w:rsidRPr="003B2661">
        <w:rPr>
          <w:lang w:val="en-GB"/>
        </w:rPr>
        <w:t>were</w:t>
      </w:r>
      <w:r w:rsidR="00797E3C" w:rsidRPr="003B2661">
        <w:rPr>
          <w:lang w:val="en-GB"/>
        </w:rPr>
        <w:t xml:space="preserve"> </w:t>
      </w:r>
      <w:del w:id="51" w:author="Becca Kordas" w:date="2018-03-08T11:36:00Z">
        <w:r w:rsidR="00797E3C" w:rsidRPr="003B2661" w:rsidDel="00532077">
          <w:rPr>
            <w:lang w:val="en-GB"/>
          </w:rPr>
          <w:delText>set up and</w:delText>
        </w:r>
        <w:r w:rsidR="009A1C86" w:rsidDel="00532077">
          <w:rPr>
            <w:lang w:val="en-GB"/>
          </w:rPr>
          <w:delText xml:space="preserve"> </w:delText>
        </w:r>
      </w:del>
      <w:r w:rsidR="009A1C86">
        <w:rPr>
          <w:lang w:val="en-GB"/>
        </w:rPr>
        <w:t>initially</w:t>
      </w:r>
      <w:r w:rsidR="00797E3C" w:rsidRPr="003B2661">
        <w:rPr>
          <w:lang w:val="en-GB"/>
        </w:rPr>
        <w:t xml:space="preserve"> seeded in 2015 with an assemblage of locally sampled freshwater species. The communities in these ponds were</w:t>
      </w:r>
      <w:r w:rsidR="009A1C86">
        <w:rPr>
          <w:lang w:val="en-GB"/>
        </w:rPr>
        <w:t xml:space="preserve"> then</w:t>
      </w:r>
      <w:r w:rsidR="00797E3C" w:rsidRPr="003B2661">
        <w:rPr>
          <w:lang w:val="en-GB"/>
        </w:rPr>
        <w:t xml:space="preserve"> left to assemble naturally</w:t>
      </w:r>
      <w:r w:rsidR="009A1C86">
        <w:rPr>
          <w:lang w:val="en-GB"/>
        </w:rPr>
        <w:t xml:space="preserve"> over the following two </w:t>
      </w:r>
      <w:commentRangeStart w:id="52"/>
      <w:r w:rsidR="009A1C86">
        <w:rPr>
          <w:lang w:val="en-GB"/>
        </w:rPr>
        <w:t>years</w:t>
      </w:r>
      <w:commentRangeEnd w:id="52"/>
      <w:r w:rsidR="00532077">
        <w:rPr>
          <w:rStyle w:val="CommentReference"/>
        </w:rPr>
        <w:commentReference w:id="52"/>
      </w:r>
      <w:r w:rsidR="00797E3C" w:rsidRPr="003B2661">
        <w:rPr>
          <w:lang w:val="en-GB"/>
        </w:rPr>
        <w:t xml:space="preserve">. </w:t>
      </w:r>
      <w:r w:rsidR="003F42FD">
        <w:rPr>
          <w:lang w:val="en-GB"/>
        </w:rPr>
        <w:t>M</w:t>
      </w:r>
      <w:r w:rsidR="00797E3C" w:rsidRPr="003B2661">
        <w:rPr>
          <w:lang w:val="en-GB"/>
        </w:rPr>
        <w:t>ost invertebrate species found in the ponds are efficient dispersers</w:t>
      </w:r>
      <w:r w:rsidR="003F42FD">
        <w:rPr>
          <w:lang w:val="en-GB"/>
        </w:rPr>
        <w:t xml:space="preserve"> upon reaching adult stage and</w:t>
      </w:r>
      <w:r w:rsidR="00797E3C" w:rsidRPr="003B2661">
        <w:rPr>
          <w:lang w:val="en-GB"/>
        </w:rPr>
        <w:t xml:space="preserve"> </w:t>
      </w:r>
      <w:r w:rsidR="00D857EB" w:rsidRPr="003B2661">
        <w:rPr>
          <w:lang w:val="en-GB"/>
        </w:rPr>
        <w:t xml:space="preserve">were </w:t>
      </w:r>
      <w:r w:rsidR="00797E3C" w:rsidRPr="003B2661">
        <w:rPr>
          <w:lang w:val="en-GB"/>
        </w:rPr>
        <w:t xml:space="preserve">found throughout ponds at each site (Matias, unpublished data). </w:t>
      </w:r>
      <w:r w:rsidR="00416353" w:rsidRPr="003B2661">
        <w:rPr>
          <w:lang w:val="en-GB"/>
        </w:rPr>
        <w:t>The sampling p</w:t>
      </w:r>
      <w:r w:rsidR="00797E3C" w:rsidRPr="003B2661">
        <w:rPr>
          <w:lang w:val="en-GB"/>
        </w:rPr>
        <w:t>eriod for this study corresponded</w:t>
      </w:r>
      <w:r w:rsidR="00416353" w:rsidRPr="003B2661">
        <w:rPr>
          <w:lang w:val="en-GB"/>
        </w:rPr>
        <w:t xml:space="preserve"> to the local </w:t>
      </w:r>
      <w:r w:rsidR="00B00653" w:rsidRPr="003B2661">
        <w:rPr>
          <w:lang w:val="en-GB"/>
        </w:rPr>
        <w:t>spring</w:t>
      </w:r>
      <w:r w:rsidR="00416353" w:rsidRPr="003B2661">
        <w:rPr>
          <w:lang w:val="en-GB"/>
        </w:rPr>
        <w:t xml:space="preserve"> season</w:t>
      </w:r>
      <w:r w:rsidR="008D151F" w:rsidRPr="003B2661">
        <w:rPr>
          <w:lang w:val="en-GB"/>
        </w:rPr>
        <w:t xml:space="preserve"> at each site</w:t>
      </w:r>
      <w:r w:rsidR="00416353" w:rsidRPr="003B2661">
        <w:rPr>
          <w:lang w:val="en-GB"/>
        </w:rPr>
        <w:t xml:space="preserve"> (April to May</w:t>
      </w:r>
      <w:ins w:id="53" w:author="Becca Kordas" w:date="2018-03-08T11:38:00Z">
        <w:r w:rsidR="00FC7C87">
          <w:rPr>
            <w:lang w:val="en-GB"/>
          </w:rPr>
          <w:t>, 2017</w:t>
        </w:r>
      </w:ins>
      <w:r w:rsidR="00416353" w:rsidRPr="003B2661">
        <w:rPr>
          <w:lang w:val="en-GB"/>
        </w:rPr>
        <w:t xml:space="preserve">). The </w:t>
      </w:r>
      <w:del w:id="54" w:author="Becca Kordas" w:date="2018-03-08T11:39:00Z">
        <w:r w:rsidR="00416353" w:rsidRPr="003B2661" w:rsidDel="00FC7C87">
          <w:rPr>
            <w:lang w:val="en-GB"/>
          </w:rPr>
          <w:delText>distinct geographical</w:delText>
        </w:r>
        <w:r w:rsidR="00797E3C" w:rsidRPr="003B2661" w:rsidDel="00FC7C87">
          <w:rPr>
            <w:lang w:val="en-GB"/>
          </w:rPr>
          <w:delText xml:space="preserve"> position of these </w:delText>
        </w:r>
      </w:del>
      <w:r w:rsidR="00797E3C" w:rsidRPr="003B2661">
        <w:rPr>
          <w:lang w:val="en-GB"/>
        </w:rPr>
        <w:t xml:space="preserve">sites </w:t>
      </w:r>
      <w:del w:id="55" w:author="Becca Kordas" w:date="2018-03-08T11:39:00Z">
        <w:r w:rsidR="00797E3C" w:rsidRPr="003B2661" w:rsidDel="00FC7C87">
          <w:rPr>
            <w:lang w:val="en-GB"/>
          </w:rPr>
          <w:delText>exposed</w:delText>
        </w:r>
        <w:r w:rsidR="00416353" w:rsidRPr="003B2661" w:rsidDel="00FC7C87">
          <w:rPr>
            <w:lang w:val="en-GB"/>
          </w:rPr>
          <w:delText xml:space="preserve"> the</w:delText>
        </w:r>
        <w:r w:rsidR="008A1CF9" w:rsidDel="00FC7C87">
          <w:rPr>
            <w:lang w:val="en-GB"/>
          </w:rPr>
          <w:delText>m to</w:delText>
        </w:r>
      </w:del>
      <w:ins w:id="56" w:author="Becca Kordas" w:date="2018-03-08T11:39:00Z">
        <w:r w:rsidR="00FC7C87">
          <w:rPr>
            <w:lang w:val="en-GB"/>
          </w:rPr>
          <w:t>experienced</w:t>
        </w:r>
      </w:ins>
      <w:r w:rsidR="008A1CF9">
        <w:rPr>
          <w:lang w:val="en-GB"/>
        </w:rPr>
        <w:t xml:space="preserve"> different local climates and average temperatures: </w:t>
      </w:r>
      <w:r w:rsidR="008A1CF9" w:rsidRPr="008A1CF9">
        <w:rPr>
          <w:rFonts w:ascii="Times Roman" w:hAnsi="Times Roman"/>
          <w:lang w:val="en-GB"/>
        </w:rPr>
        <w:t>Pe</w:t>
      </w:r>
      <w:r w:rsidR="008A1CF9" w:rsidRPr="008A1CF9">
        <w:rPr>
          <w:rFonts w:ascii="Times Roman" w:hAnsi="Times Roman" w:cs="Lucida Grande"/>
          <w:lang w:val="en-GB"/>
        </w:rPr>
        <w:t>ñ</w:t>
      </w:r>
      <w:r w:rsidR="008A1CF9">
        <w:rPr>
          <w:rFonts w:ascii="Times Roman" w:hAnsi="Times Roman" w:cs="Lucida Grande"/>
          <w:lang w:val="en-GB"/>
        </w:rPr>
        <w:t>alara (</w:t>
      </w:r>
      <w:r>
        <w:rPr>
          <w:rFonts w:ascii="Times Roman" w:hAnsi="Times Roman" w:cs="Lucida Grande"/>
          <w:lang w:val="en-GB"/>
        </w:rPr>
        <w:t>7.35±0.05°C</w:t>
      </w:r>
      <w:r w:rsidR="008A1CF9">
        <w:rPr>
          <w:rFonts w:ascii="Times Roman" w:hAnsi="Times Roman" w:cs="Lucida Grande"/>
          <w:lang w:val="en-GB"/>
        </w:rPr>
        <w:t>), Jaca (</w:t>
      </w:r>
      <w:r>
        <w:rPr>
          <w:rFonts w:ascii="Times Roman" w:hAnsi="Times Roman" w:cs="Lucida Grande"/>
          <w:lang w:val="en-GB"/>
        </w:rPr>
        <w:t>11.05±0.04°C</w:t>
      </w:r>
      <w:r w:rsidR="008A1CF9">
        <w:rPr>
          <w:rFonts w:ascii="Times Roman" w:hAnsi="Times Roman" w:cs="Lucida Grande"/>
          <w:lang w:val="en-GB"/>
        </w:rPr>
        <w:t>), Porto (</w:t>
      </w:r>
      <w:r>
        <w:rPr>
          <w:rFonts w:ascii="Times Roman" w:hAnsi="Times Roman" w:cs="Lucida Grande"/>
          <w:lang w:val="en-GB"/>
        </w:rPr>
        <w:t>12.7±0.03°C</w:t>
      </w:r>
      <w:r w:rsidR="008A1CF9">
        <w:rPr>
          <w:rFonts w:ascii="Times Roman" w:hAnsi="Times Roman" w:cs="Lucida Grande"/>
          <w:lang w:val="en-GB"/>
        </w:rPr>
        <w:t>), Toledo (</w:t>
      </w:r>
      <w:r>
        <w:rPr>
          <w:rFonts w:ascii="Times Roman" w:hAnsi="Times Roman" w:cs="Lucida Grande"/>
          <w:lang w:val="en-GB"/>
        </w:rPr>
        <w:t>13.47±0.03°C</w:t>
      </w:r>
      <w:r w:rsidR="008A1CF9">
        <w:rPr>
          <w:rFonts w:ascii="Times Roman" w:hAnsi="Times Roman" w:cs="Lucida Grande"/>
          <w:lang w:val="en-GB"/>
        </w:rPr>
        <w:t>), Évora (</w:t>
      </w:r>
      <w:r>
        <w:rPr>
          <w:rFonts w:ascii="Times Roman" w:hAnsi="Times Roman" w:cs="Lucida Grande"/>
          <w:lang w:val="en-GB"/>
        </w:rPr>
        <w:t>14.92±0.03°C</w:t>
      </w:r>
      <w:r w:rsidR="008A1CF9">
        <w:rPr>
          <w:rFonts w:ascii="Times Roman" w:hAnsi="Times Roman" w:cs="Lucida Grande"/>
          <w:lang w:val="en-GB"/>
        </w:rPr>
        <w:t xml:space="preserve">) and Murcia </w:t>
      </w:r>
      <w:r w:rsidR="008A1CF9">
        <w:rPr>
          <w:rFonts w:ascii="Times Roman" w:hAnsi="Times Roman" w:cs="Lucida Grande"/>
          <w:lang w:val="en-GB"/>
        </w:rPr>
        <w:lastRenderedPageBreak/>
        <w:t>(</w:t>
      </w:r>
      <w:commentRangeStart w:id="57"/>
      <w:r>
        <w:rPr>
          <w:rFonts w:ascii="Times Roman" w:hAnsi="Times Roman" w:cs="Lucida Grande"/>
          <w:lang w:val="en-GB"/>
        </w:rPr>
        <w:t>16.23±0.03°C</w:t>
      </w:r>
      <w:commentRangeEnd w:id="57"/>
      <w:r w:rsidR="00FC7C87">
        <w:rPr>
          <w:rStyle w:val="CommentReference"/>
        </w:rPr>
        <w:commentReference w:id="57"/>
      </w:r>
      <w:r w:rsidR="008A1CF9">
        <w:rPr>
          <w:rFonts w:ascii="Times Roman" w:hAnsi="Times Roman" w:cs="Lucida Grande"/>
          <w:lang w:val="en-GB"/>
        </w:rPr>
        <w:t xml:space="preserve">). </w:t>
      </w:r>
      <w:commentRangeStart w:id="58"/>
      <w:r w:rsidR="008A1CF9" w:rsidRPr="003B2661">
        <w:rPr>
          <w:lang w:val="en-GB"/>
        </w:rPr>
        <w:t xml:space="preserve">Mesocosm temperatures were recorded with submerged loggers every hour </w:t>
      </w:r>
      <w:r w:rsidR="008A1CF9">
        <w:rPr>
          <w:lang w:val="en-GB"/>
        </w:rPr>
        <w:t>since the set up of each experimental site</w:t>
      </w:r>
      <w:r w:rsidR="008A1CF9" w:rsidRPr="003B2661">
        <w:rPr>
          <w:lang w:val="en-GB"/>
        </w:rPr>
        <w:t>.</w:t>
      </w:r>
      <w:r w:rsidR="00416353" w:rsidRPr="003B2661">
        <w:rPr>
          <w:lang w:val="en-GB"/>
        </w:rPr>
        <w:t xml:space="preserve"> </w:t>
      </w:r>
      <w:commentRangeEnd w:id="58"/>
      <w:r w:rsidR="00FC7C87">
        <w:rPr>
          <w:rStyle w:val="CommentReference"/>
        </w:rPr>
        <w:commentReference w:id="58"/>
      </w:r>
    </w:p>
    <w:p w14:paraId="461EE73A" w14:textId="77777777" w:rsidR="00485420" w:rsidRDefault="00485420" w:rsidP="00997AED">
      <w:pPr>
        <w:jc w:val="both"/>
        <w:rPr>
          <w:sz w:val="32"/>
          <w:szCs w:val="32"/>
          <w:lang w:val="en-GB"/>
        </w:rPr>
      </w:pPr>
    </w:p>
    <w:p w14:paraId="2A9969C6" w14:textId="77777777" w:rsidR="00416353" w:rsidRPr="003B2661" w:rsidRDefault="00E401B9" w:rsidP="00997AED">
      <w:pPr>
        <w:jc w:val="both"/>
        <w:rPr>
          <w:lang w:val="en-GB"/>
        </w:rPr>
      </w:pPr>
      <w:r w:rsidRPr="003B2661">
        <w:rPr>
          <w:sz w:val="32"/>
          <w:szCs w:val="32"/>
          <w:lang w:val="en-GB"/>
        </w:rPr>
        <w:t>STUDY ORGANISMS</w:t>
      </w:r>
    </w:p>
    <w:p w14:paraId="51A72387" w14:textId="64BC1F14" w:rsidR="00797E3C" w:rsidRPr="003B2661" w:rsidRDefault="00416353" w:rsidP="00AA69B3">
      <w:pPr>
        <w:ind w:firstLine="720"/>
        <w:jc w:val="both"/>
        <w:rPr>
          <w:lang w:val="en-GB"/>
        </w:rPr>
      </w:pPr>
      <w:r w:rsidRPr="003B2661">
        <w:rPr>
          <w:lang w:val="en-GB"/>
        </w:rPr>
        <w:t>Experiments were carried out on macro</w:t>
      </w:r>
      <w:r w:rsidR="00B00653" w:rsidRPr="003B2661">
        <w:rPr>
          <w:lang w:val="en-GB"/>
        </w:rPr>
        <w:t xml:space="preserve"> </w:t>
      </w:r>
      <w:r w:rsidRPr="003B2661">
        <w:rPr>
          <w:lang w:val="en-GB"/>
        </w:rPr>
        <w:t xml:space="preserve">invertebrates native to ponds of the Iberian </w:t>
      </w:r>
      <w:r w:rsidR="00B00653" w:rsidRPr="003B2661">
        <w:rPr>
          <w:lang w:val="en-GB"/>
        </w:rPr>
        <w:t>Peninsula</w:t>
      </w:r>
      <w:r w:rsidRPr="003B2661">
        <w:rPr>
          <w:lang w:val="en-GB"/>
        </w:rPr>
        <w:t xml:space="preserve">. </w:t>
      </w:r>
      <w:r w:rsidR="00C347F4" w:rsidRPr="003B2661">
        <w:rPr>
          <w:lang w:val="en-GB"/>
        </w:rPr>
        <w:t>Individuals were collected with 500</w:t>
      </w:r>
      <w:r w:rsidR="00C347F4" w:rsidRPr="007C5102">
        <w:rPr>
          <w:lang w:val="en-GB"/>
        </w:rPr>
        <w:t>μm</w:t>
      </w:r>
      <w:r w:rsidR="00C347F4" w:rsidRPr="003B2661">
        <w:rPr>
          <w:lang w:val="en-GB"/>
        </w:rPr>
        <w:t xml:space="preserve"> mesh nets from their home ponds and were </w:t>
      </w:r>
      <w:r w:rsidR="00C347F4">
        <w:rPr>
          <w:lang w:val="en-GB"/>
        </w:rPr>
        <w:t>identified to species level following experiments and preservation</w:t>
      </w:r>
      <w:r w:rsidR="00C347F4" w:rsidRPr="003B2661">
        <w:rPr>
          <w:lang w:val="en-GB"/>
        </w:rPr>
        <w:t xml:space="preserve">. </w:t>
      </w:r>
      <w:del w:id="59" w:author="Becca Kordas" w:date="2018-03-08T11:43:00Z">
        <w:r w:rsidR="00C347F4" w:rsidRPr="003B2661" w:rsidDel="00672D64">
          <w:rPr>
            <w:lang w:val="en-GB"/>
          </w:rPr>
          <w:delText xml:space="preserve">Any </w:delText>
        </w:r>
        <w:r w:rsidR="00C347F4" w:rsidDel="00672D64">
          <w:rPr>
            <w:lang w:val="en-GB"/>
          </w:rPr>
          <w:delText xml:space="preserve">experiments done with the wrong species were </w:delText>
        </w:r>
        <w:r w:rsidR="00C347F4" w:rsidRPr="003B2661" w:rsidDel="00672D64">
          <w:rPr>
            <w:lang w:val="en-GB"/>
          </w:rPr>
          <w:delText>excluded (16.8% of chironomids, 8.5% of mayflies and 9.6% of dragonflies).</w:delText>
        </w:r>
        <w:r w:rsidR="00C521D4" w:rsidDel="00672D64">
          <w:rPr>
            <w:lang w:val="en-GB"/>
          </w:rPr>
          <w:delText xml:space="preserve"> </w:delText>
        </w:r>
      </w:del>
      <w:r w:rsidR="00BD6698">
        <w:rPr>
          <w:lang w:val="en-GB"/>
        </w:rPr>
        <w:t>We targeted s</w:t>
      </w:r>
      <w:r w:rsidRPr="003B2661">
        <w:rPr>
          <w:lang w:val="en-GB"/>
        </w:rPr>
        <w:t>pecies</w:t>
      </w:r>
      <w:r w:rsidR="00BD6698">
        <w:rPr>
          <w:lang w:val="en-GB"/>
        </w:rPr>
        <w:t xml:space="preserve"> </w:t>
      </w:r>
      <w:r w:rsidRPr="003B2661">
        <w:rPr>
          <w:lang w:val="en-GB"/>
        </w:rPr>
        <w:t>based on abundance</w:t>
      </w:r>
      <w:r w:rsidR="00BD6698">
        <w:rPr>
          <w:lang w:val="en-GB"/>
        </w:rPr>
        <w:t xml:space="preserve"> </w:t>
      </w:r>
      <w:r w:rsidR="00BD0326">
        <w:rPr>
          <w:lang w:val="en-GB"/>
        </w:rPr>
        <w:t xml:space="preserve">at each site </w:t>
      </w:r>
      <w:r w:rsidR="00BD6698">
        <w:rPr>
          <w:lang w:val="en-GB"/>
        </w:rPr>
        <w:t>(&gt;100 individuals)</w:t>
      </w:r>
      <w:r w:rsidRPr="003B2661">
        <w:rPr>
          <w:lang w:val="en-GB"/>
        </w:rPr>
        <w:t xml:space="preserve"> and trophic level</w:t>
      </w:r>
      <w:r w:rsidR="00BD6698">
        <w:rPr>
          <w:lang w:val="en-GB"/>
        </w:rPr>
        <w:t xml:space="preserve"> (predator vs</w:t>
      </w:r>
      <w:r w:rsidR="00A30C9B">
        <w:rPr>
          <w:lang w:val="en-GB"/>
        </w:rPr>
        <w:t>.</w:t>
      </w:r>
      <w:r w:rsidR="00BD6698">
        <w:rPr>
          <w:lang w:val="en-GB"/>
        </w:rPr>
        <w:t xml:space="preserve"> prey)</w:t>
      </w:r>
      <w:r w:rsidRPr="003B2661">
        <w:rPr>
          <w:lang w:val="en-GB"/>
        </w:rPr>
        <w:t>.</w:t>
      </w:r>
      <w:r w:rsidR="002C7CF5">
        <w:rPr>
          <w:lang w:val="en-GB"/>
        </w:rPr>
        <w:t xml:space="preserve"> Not all species were found in sufficient numbers at all six sites (</w:t>
      </w:r>
      <w:commentRangeStart w:id="60"/>
      <w:r w:rsidR="002C7CF5">
        <w:rPr>
          <w:lang w:val="en-GB"/>
        </w:rPr>
        <w:t>F</w:t>
      </w:r>
      <w:r w:rsidR="003240CB">
        <w:rPr>
          <w:lang w:val="en-GB"/>
        </w:rPr>
        <w:t>ig</w:t>
      </w:r>
      <w:r w:rsidR="002C7CF5">
        <w:rPr>
          <w:lang w:val="en-GB"/>
        </w:rPr>
        <w:t xml:space="preserve"> 2</w:t>
      </w:r>
      <w:commentRangeEnd w:id="60"/>
      <w:r w:rsidR="00235BD0">
        <w:rPr>
          <w:rStyle w:val="CommentReference"/>
        </w:rPr>
        <w:commentReference w:id="60"/>
      </w:r>
      <w:r w:rsidR="002C7CF5">
        <w:rPr>
          <w:lang w:val="en-GB"/>
        </w:rPr>
        <w:t>).</w:t>
      </w:r>
      <w:r w:rsidRPr="003B2661">
        <w:rPr>
          <w:lang w:val="en-GB"/>
        </w:rPr>
        <w:t xml:space="preserve"> </w:t>
      </w:r>
    </w:p>
    <w:p w14:paraId="140AD04E" w14:textId="6B8F92E2" w:rsidR="001762F2" w:rsidRDefault="00203C44" w:rsidP="00924018">
      <w:pPr>
        <w:ind w:firstLine="720"/>
        <w:jc w:val="both"/>
        <w:rPr>
          <w:lang w:val="en-GB"/>
        </w:rPr>
      </w:pPr>
      <w:commentRangeStart w:id="61"/>
      <w:r>
        <w:rPr>
          <w:lang w:val="en-GB"/>
        </w:rPr>
        <w:t>Predator foraging strategy was determined for each prey based on d</w:t>
      </w:r>
      <w:r w:rsidR="002C7CF5" w:rsidRPr="003B2661">
        <w:rPr>
          <w:lang w:val="en-GB"/>
        </w:rPr>
        <w:t>ifferences in mor</w:t>
      </w:r>
      <w:r>
        <w:rPr>
          <w:lang w:val="en-GB"/>
        </w:rPr>
        <w:t>phology and locomotive behaviour</w:t>
      </w:r>
      <w:r w:rsidR="002C7CF5" w:rsidRPr="003B2661">
        <w:rPr>
          <w:lang w:val="en-GB"/>
        </w:rPr>
        <w:t>.</w:t>
      </w:r>
      <w:r w:rsidR="002C7CF5">
        <w:rPr>
          <w:lang w:val="en-GB"/>
        </w:rPr>
        <w:t xml:space="preserve"> </w:t>
      </w:r>
      <w:r w:rsidR="00482F36">
        <w:rPr>
          <w:lang w:val="en-GB"/>
        </w:rPr>
        <w:t>In their larval stage, b</w:t>
      </w:r>
      <w:r>
        <w:rPr>
          <w:lang w:val="en-GB"/>
        </w:rPr>
        <w:t>oth</w:t>
      </w:r>
      <w:r>
        <w:rPr>
          <w:i/>
          <w:lang w:val="en-GB"/>
        </w:rPr>
        <w:t xml:space="preserve"> C. dipterum </w:t>
      </w:r>
      <w:r>
        <w:rPr>
          <w:lang w:val="en-GB"/>
        </w:rPr>
        <w:t xml:space="preserve">and </w:t>
      </w:r>
      <w:r>
        <w:rPr>
          <w:i/>
          <w:lang w:val="en-GB"/>
        </w:rPr>
        <w:t>S. striolatum</w:t>
      </w:r>
      <w:r>
        <w:rPr>
          <w:lang w:val="en-GB"/>
        </w:rPr>
        <w:t xml:space="preserve"> are free-swimming pelagic species </w:t>
      </w:r>
      <w:r w:rsidR="00482F36">
        <w:rPr>
          <w:lang w:val="en-GB"/>
        </w:rPr>
        <w:fldChar w:fldCharType="begin" w:fldLock="1"/>
      </w:r>
      <w:r w:rsidR="00482F36">
        <w:rPr>
          <w:lang w:val="en-GB"/>
        </w:rPr>
        <w:instrText>ADDIN CSL_CITATION { "citationItems" : [ { "id" : "ITEM-1", "itemData" : { "author" : [ { "dropping-particle" : "", "family" : "Merritt", "given" : "Richard W", "non-dropping-particle" : "", "parse-names" : false, "suffix" : "" }, { "dropping-particle" : "", "family" : "Cummins", "given" : "Kenneth W", "non-dropping-particle" : "", "parse-names" : false, "suffix" : "" } ], "id" : "ITEM-1", "issued" : { "date-parts" : [ [ "1996" ] ] }, "publisher" : "Kendall Hunt", "title" : "An introduction to the aquatic insects of North America", "type" : "book" }, "uris" : [ "http://www.mendeley.com/documents/?uuid=c9ca9c13-468d-42ca-b0d8-5d0dc74e9f68" ] }, { "id" : "ITEM-2", "itemData" : { "author" : [ { "dropping-particle" : "", "family" : "Bauernfeind", "given" : "Ernst", "non-dropping-particle" : "", "parse-names" : false, "suffix" : "" }, { "dropping-particle" : "", "family" : "Soldan", "given" : "Tomas", "non-dropping-particle" : "", "parse-names" : false, "suffix" : "" } ], "id" : "ITEM-2", "issued" : { "date-parts" : [ [ "2012" ] ] }, "publisher" : "Brill", "title" : "The Mayflies of Europe (Ephemeroptera)", "type" : "book" }, "uris" : [ "http://www.mendeley.com/documents/?uuid=8b057bab-6f5a-4991-8485-4e3096ed4b45" ] } ], "mendeley" : { "formattedCitation" : "(Merritt and Cummins, 1996; Bauernfeind and Soldan, 2012)", "plainTextFormattedCitation" : "(Merritt and Cummins, 1996; Bauernfeind and Soldan, 2012)", "previouslyFormattedCitation" : "(Merritt and Cummins, 1996; Bauernfeind and Soldan, 2012)" }, "properties" : {  }, "schema" : "https://github.com/citation-style-language/schema/raw/master/csl-citation.json" }</w:instrText>
      </w:r>
      <w:r w:rsidR="00482F36">
        <w:rPr>
          <w:lang w:val="en-GB"/>
        </w:rPr>
        <w:fldChar w:fldCharType="separate"/>
      </w:r>
      <w:r w:rsidR="00482F36" w:rsidRPr="00482F36">
        <w:rPr>
          <w:noProof/>
          <w:lang w:val="en-GB"/>
        </w:rPr>
        <w:t>(Merritt and Cummins, 1996; Bauernfeind and Soldan, 2012)</w:t>
      </w:r>
      <w:r w:rsidR="00482F36">
        <w:rPr>
          <w:lang w:val="en-GB"/>
        </w:rPr>
        <w:fldChar w:fldCharType="end"/>
      </w:r>
      <w:r w:rsidR="00482F36">
        <w:rPr>
          <w:lang w:val="en-GB"/>
        </w:rPr>
        <w:t>. In contrast,</w:t>
      </w:r>
      <w:r w:rsidR="00482F36" w:rsidRPr="003B2661">
        <w:rPr>
          <w:lang w:val="en-GB"/>
        </w:rPr>
        <w:t xml:space="preserve"> </w:t>
      </w:r>
      <w:r w:rsidR="00482F36" w:rsidRPr="003B2661">
        <w:rPr>
          <w:i/>
          <w:lang w:val="en-GB"/>
        </w:rPr>
        <w:t>Chironomus</w:t>
      </w:r>
      <w:r w:rsidR="00482F36" w:rsidRPr="003B2661">
        <w:rPr>
          <w:lang w:val="en-GB"/>
        </w:rPr>
        <w:t xml:space="preserve"> spp. are </w:t>
      </w:r>
      <w:r w:rsidR="00482F36">
        <w:rPr>
          <w:lang w:val="en-GB"/>
        </w:rPr>
        <w:t xml:space="preserve">benthic </w:t>
      </w:r>
      <w:r w:rsidR="00482F36" w:rsidRPr="003B2661">
        <w:rPr>
          <w:lang w:val="en-GB"/>
        </w:rPr>
        <w:t>and found mostly hiding in the sediment</w:t>
      </w:r>
      <w:r w:rsidR="00482F36">
        <w:rPr>
          <w:lang w:val="en-GB"/>
        </w:rPr>
        <w:t xml:space="preserve"> </w:t>
      </w:r>
      <w:r w:rsidR="00482F36">
        <w:rPr>
          <w:lang w:val="en-GB"/>
        </w:rPr>
        <w:fldChar w:fldCharType="begin" w:fldLock="1"/>
      </w:r>
      <w:r w:rsidR="00482F36">
        <w:rPr>
          <w:lang w:val="en-GB"/>
        </w:rPr>
        <w:instrText>ADDIN CSL_CITATION { "citationItems" : [ { "id" : "ITEM-1", "itemData" : { "ISBN" : "041245260", "author" : [ { "dropping-particle" : "", "family" : "Cranston", "given" : "P S", "non-dropping-particle" : "", "parse-names" : false, "suffix" : "" }, { "dropping-particle" : "V", "family" : "Pinder", "given" : "L C", "non-dropping-particle" : "", "parse-names" : false, "suffix" : "" }, { "dropping-particle" : "", "family" : "Armitage", "given" : "P D", "non-dropping-particle" : "", "parse-names" : false, "suffix" : "" } ], "id" : "ITEM-1", "issued" : { "date-parts" : [ [ "1995" ] ] }, "number-of-pages" : "xii, 572 p. :", "publisher" : "Chapman &amp; Hall London", "title" : "The Chironomidae : biology and ecology of non-biting midges / edited by P.D. Armitage, P.S. Cranston, L.C.V. Pinder", "type" : "book" }, "uris" : [ "http://www.mendeley.com/documents/?uuid=ffd7d373-9e92-4608-bba6-d40ed53888e3" ] } ], "mendeley" : { "formattedCitation" : "(Cranston, Pinder and Armitage, 1995)", "plainTextFormattedCitation" : "(Cranston, Pinder and Armitage, 1995)", "previouslyFormattedCitation" : "(Cranston, Pinder and Armitage, 1995)" }, "properties" : {  }, "schema" : "https://github.com/citation-style-language/schema/raw/master/csl-citation.json" }</w:instrText>
      </w:r>
      <w:r w:rsidR="00482F36">
        <w:rPr>
          <w:lang w:val="en-GB"/>
        </w:rPr>
        <w:fldChar w:fldCharType="separate"/>
      </w:r>
      <w:r w:rsidR="00482F36" w:rsidRPr="00966C9A">
        <w:rPr>
          <w:noProof/>
          <w:lang w:val="en-GB"/>
        </w:rPr>
        <w:t>(Cranston, Pinder and Armitage, 1995)</w:t>
      </w:r>
      <w:r w:rsidR="00482F36">
        <w:rPr>
          <w:lang w:val="en-GB"/>
        </w:rPr>
        <w:fldChar w:fldCharType="end"/>
      </w:r>
      <w:r w:rsidR="00482F36" w:rsidRPr="003B2661">
        <w:rPr>
          <w:lang w:val="en-GB"/>
        </w:rPr>
        <w:t>.</w:t>
      </w:r>
      <w:commentRangeEnd w:id="61"/>
      <w:r w:rsidR="00672D64">
        <w:rPr>
          <w:rStyle w:val="CommentReference"/>
        </w:rPr>
        <w:commentReference w:id="61"/>
      </w:r>
      <w:r w:rsidR="00482F36">
        <w:rPr>
          <w:lang w:val="en-GB"/>
        </w:rPr>
        <w:t xml:space="preserve"> We define foraging strategies based on the relative velocities of prey and predator </w:t>
      </w:r>
      <w:r w:rsidR="00482F36">
        <w:rPr>
          <w:lang w:val="en-GB"/>
        </w:rPr>
        <w:fldChar w:fldCharType="begin" w:fldLock="1"/>
      </w:r>
      <w:r w:rsidR="00482F36">
        <w:rPr>
          <w:lang w:val="en-GB"/>
        </w:rPr>
        <w:instrText>ADDIN CSL_CITATION { "citationItems" : [ { "id" : "ITEM-1",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 "publisher" : "Nature Publishing Group", "title" : "Dimensionality of consumer search space drives trophic interaction strengths", "type" : "article-journal", "volume" : "486" }, "uris" : [ "http://www.mendeley.com/documents/?uuid=e44c2d38-6919-4e55-88ff-dd1a6e31e947"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482F36">
        <w:rPr>
          <w:lang w:val="en-GB"/>
        </w:rPr>
        <w:fldChar w:fldCharType="separate"/>
      </w:r>
      <w:r w:rsidR="00482F36" w:rsidRPr="00482F36">
        <w:rPr>
          <w:noProof/>
          <w:lang w:val="en-GB"/>
        </w:rPr>
        <w:t>(Pawar, Dell and Savage, 2012)</w:t>
      </w:r>
      <w:r w:rsidR="00482F36">
        <w:rPr>
          <w:lang w:val="en-GB"/>
        </w:rPr>
        <w:fldChar w:fldCharType="end"/>
      </w:r>
      <w:r w:rsidR="00482F36">
        <w:rPr>
          <w:lang w:val="en-GB"/>
        </w:rPr>
        <w:t>. When prey velocity is likely to be negligible relative to that of the predator, we class</w:t>
      </w:r>
      <w:ins w:id="62" w:author="Becca Kordas" w:date="2018-03-08T11:46:00Z">
        <w:r w:rsidR="00672D64">
          <w:rPr>
            <w:lang w:val="en-GB"/>
          </w:rPr>
          <w:t>ified</w:t>
        </w:r>
      </w:ins>
      <w:r w:rsidR="00482F36">
        <w:rPr>
          <w:lang w:val="en-GB"/>
        </w:rPr>
        <w:t xml:space="preserve"> it as a “sessile prey” strategy. In contrast, when prey velocity is non-negligible and likely to affect model predictions, we define</w:t>
      </w:r>
      <w:ins w:id="63" w:author="Becca Kordas" w:date="2018-03-08T11:46:00Z">
        <w:r w:rsidR="00672D64">
          <w:rPr>
            <w:lang w:val="en-GB"/>
          </w:rPr>
          <w:t>d</w:t>
        </w:r>
      </w:ins>
      <w:r w:rsidR="00482F36">
        <w:rPr>
          <w:lang w:val="en-GB"/>
        </w:rPr>
        <w:t xml:space="preserve"> the foraging strategy as “active capture”. These distinct foraging strategies</w:t>
      </w:r>
      <w:r w:rsidR="00924018">
        <w:rPr>
          <w:lang w:val="en-GB"/>
        </w:rPr>
        <w:t xml:space="preserve"> are expected to produce different interaction strengths based on the environmental space they occur in (equation 1) and are thus considered in conjunction for search rate modelling.</w:t>
      </w:r>
    </w:p>
    <w:p w14:paraId="7DE60724" w14:textId="624E387F" w:rsidR="00416353" w:rsidRPr="003B2661" w:rsidRDefault="00416353" w:rsidP="00997AED">
      <w:pPr>
        <w:ind w:firstLine="720"/>
        <w:jc w:val="both"/>
        <w:rPr>
          <w:lang w:val="en-GB"/>
        </w:rPr>
      </w:pPr>
    </w:p>
    <w:p w14:paraId="0F8842FB" w14:textId="6106BE1F" w:rsidR="00416353" w:rsidRPr="003B2661" w:rsidRDefault="00E401B9" w:rsidP="00997AED">
      <w:pPr>
        <w:jc w:val="both"/>
        <w:rPr>
          <w:lang w:val="en-GB"/>
        </w:rPr>
      </w:pPr>
      <w:r w:rsidRPr="003B2661">
        <w:rPr>
          <w:sz w:val="32"/>
          <w:szCs w:val="32"/>
          <w:lang w:val="en-GB"/>
        </w:rPr>
        <w:t>EXPERIMENT</w:t>
      </w:r>
      <w:r w:rsidR="009148C2">
        <w:rPr>
          <w:sz w:val="32"/>
          <w:szCs w:val="32"/>
          <w:lang w:val="en-GB"/>
        </w:rPr>
        <w:t>S</w:t>
      </w:r>
    </w:p>
    <w:p w14:paraId="797E530C" w14:textId="12639540" w:rsidR="005B7D3F" w:rsidRDefault="00416353" w:rsidP="00997AED">
      <w:pPr>
        <w:ind w:firstLine="720"/>
        <w:jc w:val="both"/>
        <w:rPr>
          <w:lang w:val="en-GB"/>
        </w:rPr>
      </w:pPr>
      <w:r w:rsidRPr="003B2661">
        <w:rPr>
          <w:lang w:val="en-GB"/>
        </w:rPr>
        <w:t xml:space="preserve">We </w:t>
      </w:r>
      <w:r w:rsidR="005B7D3F">
        <w:rPr>
          <w:lang w:val="en-GB"/>
        </w:rPr>
        <w:t xml:space="preserve">measured </w:t>
      </w:r>
      <w:r w:rsidRPr="003B2661">
        <w:rPr>
          <w:lang w:val="en-GB"/>
        </w:rPr>
        <w:t xml:space="preserve">oxygen consumption </w:t>
      </w:r>
      <w:r w:rsidR="00BF37C3">
        <w:rPr>
          <w:lang w:val="en-GB"/>
        </w:rPr>
        <w:t xml:space="preserve">rate </w:t>
      </w:r>
      <w:r w:rsidRPr="003B2661">
        <w:rPr>
          <w:lang w:val="en-GB"/>
        </w:rPr>
        <w:t xml:space="preserve">as a proxy for metabolic rate </w:t>
      </w:r>
      <w:commentRangeStart w:id="64"/>
      <w:r w:rsidR="00966C9A">
        <w:rPr>
          <w:lang w:val="en-GB"/>
        </w:rPr>
        <w:fldChar w:fldCharType="begin" w:fldLock="1"/>
      </w:r>
      <w:r w:rsidR="00966C9A">
        <w:rPr>
          <w:lang w:val="en-GB"/>
        </w:rPr>
        <w:instrText>ADDIN CSL_CITATION { "citationItems" : [ { "id" : "ITEM-1", "itemData" : { "author" : [ { "dropping-particle" : "", "family" : "Angilletta", "given" : "Michael James", "non-dropping-particle" : "", "parse-names" : false, "suffix" : "" } ], "id" : "ITEM-1", "issued" : { "date-parts" : [ [ "2009" ] ] }, "publisher" : "Oxford University Press", "title" : "Thermal adaptation: a theoretical and empirical synthesis", "type" : "book" }, "uris" : [ "http://www.mendeley.com/documents/?uuid=731f6c5b-7d9f-4f4a-94dd-b8c7d48d9b4b" ] } ], "mendeley" : { "formattedCitation" : "(Angilletta, 2009)", "plainTextFormattedCitation" : "(Angilletta, 2009)", "previouslyFormattedCitation" : "(Angilletta, 2009)" }, "properties" : {  }, "schema" : "https://github.com/citation-style-language/schema/raw/master/csl-citation.json" }</w:instrText>
      </w:r>
      <w:r w:rsidR="00966C9A">
        <w:rPr>
          <w:lang w:val="en-GB"/>
        </w:rPr>
        <w:fldChar w:fldCharType="separate"/>
      </w:r>
      <w:r w:rsidR="00966C9A" w:rsidRPr="00966C9A">
        <w:rPr>
          <w:noProof/>
          <w:lang w:val="en-GB"/>
        </w:rPr>
        <w:t>(Angilletta, 2009)</w:t>
      </w:r>
      <w:r w:rsidR="00966C9A">
        <w:rPr>
          <w:lang w:val="en-GB"/>
        </w:rPr>
        <w:fldChar w:fldCharType="end"/>
      </w:r>
      <w:r w:rsidRPr="003B2661">
        <w:rPr>
          <w:lang w:val="en-GB"/>
        </w:rPr>
        <w:t xml:space="preserve">. </w:t>
      </w:r>
      <w:commentRangeEnd w:id="64"/>
      <w:r w:rsidR="00672D64">
        <w:rPr>
          <w:rStyle w:val="CommentReference"/>
        </w:rPr>
        <w:commentReference w:id="64"/>
      </w:r>
      <w:r w:rsidRPr="003B2661">
        <w:rPr>
          <w:lang w:val="en-GB"/>
        </w:rPr>
        <w:t>Measu</w:t>
      </w:r>
      <w:r w:rsidR="000F5CA3" w:rsidRPr="003B2661">
        <w:rPr>
          <w:lang w:val="en-GB"/>
        </w:rPr>
        <w:t>res of metabolic rates were</w:t>
      </w:r>
      <w:r w:rsidRPr="003B2661">
        <w:rPr>
          <w:lang w:val="en-GB"/>
        </w:rPr>
        <w:t xml:space="preserve"> carried out using standard respiration protocol (Supplementary material, </w:t>
      </w:r>
      <w:r w:rsidR="00966C9A">
        <w:rPr>
          <w:lang w:val="en-GB"/>
        </w:rPr>
        <w:fldChar w:fldCharType="begin" w:fldLock="1"/>
      </w:r>
      <w:r w:rsidR="00966C9A">
        <w:rPr>
          <w:lang w:val="en-GB"/>
        </w:rPr>
        <w:instrText>ADDIN CSL_CITATION { "citationItems" : [ { "id" : "ITEM-1", "itemData" : { "author" : [ { "dropping-particle" : "", "family" : "Brodersen", "given" : "Klaus Peter", "non-dropping-particle" : "", "parse-names" : false, "suffix" : "" }, { "dropping-particle" : "", "family" : "Pedersen", "given" : "O L E", "non-dropping-particle" : "", "parse-names" : false, "suffix" : "" }, { "dropping-particle" : "", "family" : "Walker", "given" : "Ian R", "non-dropping-particle" : "", "parse-names" : false, "suffix" : "" }, { "dropping-particle" : "", "family" : "Jensen", "given" : "Michael Tranekj\u00e6r", "non-dropping-particle" : "", "parse-names" : false, "suffix" : "" } ], "container-title" : "Freshwater Biology", "id" : "ITEM-1", "issue" : "3", "issued" : { "date-parts" : [ [ "2008" ] ] }, "page" : "593-602", "publisher" : "Wiley Online Library", "title" : "Respiration of midges (Diptera; Chironomidae) in British Columbian lakes: oxy-regulation, temperature and their role as palaeo-indicators", "type" : "article-journal", "volume" : "53" }, "uris" : [ "http://www.mendeley.com/documents/?uuid=05c3cd00-5fcd-4eb9-9fd4-2d29868b09d3" ] } ], "mendeley" : { "formattedCitation" : "(Brodersen &lt;i&gt;et al.&lt;/i&gt;, 2008)", "plainTextFormattedCitation" : "(Brodersen et al., 2008)", "previouslyFormattedCitation" : "(Brodersen &lt;i&gt;et al.&lt;/i&gt;, 2008)" }, "properties" : {  }, "schema" : "https://github.com/citation-style-language/schema/raw/master/csl-citation.json" }</w:instrText>
      </w:r>
      <w:r w:rsidR="00966C9A">
        <w:rPr>
          <w:lang w:val="en-GB"/>
        </w:rPr>
        <w:fldChar w:fldCharType="separate"/>
      </w:r>
      <w:r w:rsidR="00966C9A" w:rsidRPr="00966C9A">
        <w:rPr>
          <w:noProof/>
          <w:lang w:val="en-GB"/>
        </w:rPr>
        <w:t xml:space="preserve">(Brodersen </w:t>
      </w:r>
      <w:r w:rsidR="00966C9A" w:rsidRPr="00966C9A">
        <w:rPr>
          <w:i/>
          <w:noProof/>
          <w:lang w:val="en-GB"/>
        </w:rPr>
        <w:t>et al.</w:t>
      </w:r>
      <w:r w:rsidR="00966C9A" w:rsidRPr="00966C9A">
        <w:rPr>
          <w:noProof/>
          <w:lang w:val="en-GB"/>
        </w:rPr>
        <w:t>, 2008)</w:t>
      </w:r>
      <w:r w:rsidR="00966C9A">
        <w:rPr>
          <w:lang w:val="en-GB"/>
        </w:rPr>
        <w:fldChar w:fldCharType="end"/>
      </w:r>
      <w:r w:rsidRPr="003B2661">
        <w:rPr>
          <w:lang w:val="en-GB"/>
        </w:rPr>
        <w:t xml:space="preserve">) with </w:t>
      </w:r>
      <w:del w:id="65" w:author="Becca Kordas" w:date="2018-03-08T11:53:00Z">
        <w:r w:rsidRPr="003B2661" w:rsidDel="00E37DEC">
          <w:rPr>
            <w:lang w:val="en-GB"/>
          </w:rPr>
          <w:delText xml:space="preserve">Unisense </w:delText>
        </w:r>
      </w:del>
      <w:ins w:id="66" w:author="Becca Kordas" w:date="2018-03-08T11:53:00Z">
        <w:r w:rsidR="00E37DEC">
          <w:rPr>
            <w:lang w:val="en-GB"/>
          </w:rPr>
          <w:t>microelectrode</w:t>
        </w:r>
        <w:r w:rsidR="00E37DEC" w:rsidRPr="003B2661">
          <w:rPr>
            <w:lang w:val="en-GB"/>
          </w:rPr>
          <w:t xml:space="preserve"> </w:t>
        </w:r>
      </w:ins>
      <w:r w:rsidR="003D2FCF" w:rsidRPr="003B2661">
        <w:rPr>
          <w:lang w:val="en-GB"/>
        </w:rPr>
        <w:t>oxygen</w:t>
      </w:r>
      <w:r w:rsidR="003D2FCF" w:rsidRPr="003B2661">
        <w:rPr>
          <w:position w:val="-6"/>
          <w:lang w:val="en-GB"/>
        </w:rPr>
        <w:t xml:space="preserve"> </w:t>
      </w:r>
      <w:r w:rsidRPr="003B2661">
        <w:rPr>
          <w:lang w:val="en-GB"/>
        </w:rPr>
        <w:t>sensors (Unisense, De</w:t>
      </w:r>
      <w:r w:rsidR="00B00653" w:rsidRPr="003B2661">
        <w:rPr>
          <w:lang w:val="en-GB"/>
        </w:rPr>
        <w:t>nmark). We carried out respira</w:t>
      </w:r>
      <w:r w:rsidRPr="003B2661">
        <w:rPr>
          <w:lang w:val="en-GB"/>
        </w:rPr>
        <w:t xml:space="preserve">tion trials for all three </w:t>
      </w:r>
      <w:r w:rsidR="003D2FCF" w:rsidRPr="003B2661">
        <w:rPr>
          <w:lang w:val="en-GB"/>
        </w:rPr>
        <w:t>taxa from</w:t>
      </w:r>
      <w:r w:rsidR="000F5CA3" w:rsidRPr="003B2661">
        <w:rPr>
          <w:lang w:val="en-GB"/>
        </w:rPr>
        <w:t xml:space="preserve"> each of the</w:t>
      </w:r>
      <w:r w:rsidR="00B00653" w:rsidRPr="003B2661">
        <w:rPr>
          <w:lang w:val="en-GB"/>
        </w:rPr>
        <w:t xml:space="preserve"> sites at 5°C intervals from 10°C to 45°</w:t>
      </w:r>
      <w:r w:rsidRPr="003B2661">
        <w:rPr>
          <w:lang w:val="en-GB"/>
        </w:rPr>
        <w:t xml:space="preserve">C in order to </w:t>
      </w:r>
      <w:r w:rsidR="00A64B4B">
        <w:rPr>
          <w:lang w:val="en-GB"/>
        </w:rPr>
        <w:t xml:space="preserve">characterize the </w:t>
      </w:r>
      <w:commentRangeStart w:id="67"/>
      <w:r w:rsidR="00A64B4B">
        <w:rPr>
          <w:lang w:val="en-GB"/>
        </w:rPr>
        <w:t xml:space="preserve">entire TPC </w:t>
      </w:r>
      <w:r w:rsidRPr="003B2661">
        <w:rPr>
          <w:lang w:val="en-GB"/>
        </w:rPr>
        <w:t>of respiration</w:t>
      </w:r>
      <w:commentRangeEnd w:id="67"/>
      <w:r w:rsidR="00E37DEC">
        <w:rPr>
          <w:rStyle w:val="CommentReference"/>
        </w:rPr>
        <w:commentReference w:id="67"/>
      </w:r>
      <w:r w:rsidRPr="003B2661">
        <w:rPr>
          <w:lang w:val="en-GB"/>
        </w:rPr>
        <w:t xml:space="preserve">. </w:t>
      </w:r>
      <w:r w:rsidR="000F5CA3" w:rsidRPr="003B2661">
        <w:rPr>
          <w:lang w:val="en-GB"/>
        </w:rPr>
        <w:t>Water temperature was controlled using a water bath</w:t>
      </w:r>
      <w:r w:rsidRPr="003B2661">
        <w:rPr>
          <w:lang w:val="en-GB"/>
        </w:rPr>
        <w:t>. Two trials of 7</w:t>
      </w:r>
      <w:r w:rsidR="005B7D3F">
        <w:rPr>
          <w:lang w:val="en-GB"/>
        </w:rPr>
        <w:t xml:space="preserve"> to 14</w:t>
      </w:r>
      <w:r w:rsidRPr="003B2661">
        <w:rPr>
          <w:lang w:val="en-GB"/>
        </w:rPr>
        <w:t xml:space="preserve"> individuals each were carried out at each </w:t>
      </w:r>
      <w:r w:rsidR="002741A4">
        <w:rPr>
          <w:lang w:val="en-GB"/>
        </w:rPr>
        <w:t xml:space="preserve">experimental </w:t>
      </w:r>
      <w:r w:rsidRPr="003B2661">
        <w:rPr>
          <w:lang w:val="en-GB"/>
        </w:rPr>
        <w:t>temperature</w:t>
      </w:r>
      <w:r w:rsidR="005B7D3F">
        <w:rPr>
          <w:lang w:val="en-GB"/>
        </w:rPr>
        <w:t xml:space="preserve"> (Table S1)</w:t>
      </w:r>
      <w:r w:rsidRPr="003B2661">
        <w:rPr>
          <w:lang w:val="en-GB"/>
        </w:rPr>
        <w:t xml:space="preserve">. </w:t>
      </w:r>
      <w:r w:rsidR="001C567C" w:rsidRPr="003B2661">
        <w:rPr>
          <w:lang w:val="en-GB"/>
        </w:rPr>
        <w:t>Prior to respiration</w:t>
      </w:r>
      <w:r w:rsidR="00B00A96">
        <w:rPr>
          <w:lang w:val="en-GB"/>
        </w:rPr>
        <w:t>,</w:t>
      </w:r>
      <w:r w:rsidR="001C567C" w:rsidRPr="003B2661">
        <w:rPr>
          <w:lang w:val="en-GB"/>
        </w:rPr>
        <w:t xml:space="preserve"> experiment</w:t>
      </w:r>
      <w:r w:rsidR="005B7D3F">
        <w:rPr>
          <w:lang w:val="en-GB"/>
        </w:rPr>
        <w:t>s sampled individuals were stored for 24</w:t>
      </w:r>
      <w:r w:rsidR="005B7D3F" w:rsidRPr="001B5875">
        <w:rPr>
          <w:lang w:val="en-GB"/>
        </w:rPr>
        <w:t>h</w:t>
      </w:r>
      <w:r w:rsidR="00E97A9A">
        <w:rPr>
          <w:lang w:val="en-GB"/>
        </w:rPr>
        <w:t xml:space="preserve"> in pond water filtered with 53</w:t>
      </w:r>
      <w:r w:rsidR="005B7D3F" w:rsidRPr="001B5875">
        <w:rPr>
          <w:lang w:val="en-GB"/>
        </w:rPr>
        <w:t>μm</w:t>
      </w:r>
      <w:r w:rsidR="00E97A9A">
        <w:rPr>
          <w:i/>
          <w:lang w:val="en-GB"/>
        </w:rPr>
        <w:t xml:space="preserve"> </w:t>
      </w:r>
      <w:r w:rsidR="00E97A9A">
        <w:rPr>
          <w:lang w:val="en-GB"/>
        </w:rPr>
        <w:t>followed by 20</w:t>
      </w:r>
      <w:r w:rsidR="00E97A9A" w:rsidRPr="001B5875">
        <w:rPr>
          <w:lang w:val="en-GB"/>
        </w:rPr>
        <w:t>μm</w:t>
      </w:r>
      <w:r w:rsidR="005B7D3F">
        <w:rPr>
          <w:i/>
          <w:lang w:val="en-GB"/>
        </w:rPr>
        <w:t xml:space="preserve"> </w:t>
      </w:r>
      <w:r w:rsidR="005B7D3F">
        <w:rPr>
          <w:lang w:val="en-GB"/>
        </w:rPr>
        <w:t>mesh nets and held at ambient temperature. This allowed for gut clearing of all experimental individuals.</w:t>
      </w:r>
    </w:p>
    <w:p w14:paraId="7E44F894" w14:textId="77777777" w:rsidR="005B7D3F" w:rsidRPr="00996303" w:rsidRDefault="005B7D3F" w:rsidP="00997AED">
      <w:pPr>
        <w:ind w:firstLine="720"/>
        <w:jc w:val="both"/>
        <w:rPr>
          <w:lang w:val="en-GB"/>
        </w:rPr>
      </w:pPr>
      <w:r>
        <w:rPr>
          <w:lang w:val="en-GB"/>
        </w:rPr>
        <w:t>In order to calculate individual dry mass</w:t>
      </w:r>
      <w:r w:rsidR="00416589">
        <w:rPr>
          <w:lang w:val="en-GB"/>
        </w:rPr>
        <w:t>,</w:t>
      </w:r>
      <w:r>
        <w:rPr>
          <w:lang w:val="en-GB"/>
        </w:rPr>
        <w:t xml:space="preserve"> a minimum of 50 individuals per taxa were collected from Murcia, Évora and Toledo. </w:t>
      </w:r>
      <w:r w:rsidR="00996303">
        <w:rPr>
          <w:lang w:val="en-GB"/>
        </w:rPr>
        <w:t>These were measured and dried in the oven at 80°C for 24</w:t>
      </w:r>
      <w:r w:rsidR="00996303" w:rsidRPr="001B5875">
        <w:rPr>
          <w:lang w:val="en-GB"/>
        </w:rPr>
        <w:t>h</w:t>
      </w:r>
      <w:r w:rsidR="00996303">
        <w:rPr>
          <w:i/>
          <w:lang w:val="en-GB"/>
        </w:rPr>
        <w:t xml:space="preserve"> </w:t>
      </w:r>
      <w:r w:rsidR="00996303">
        <w:rPr>
          <w:lang w:val="en-GB"/>
        </w:rPr>
        <w:t xml:space="preserve">before being weighed. </w:t>
      </w:r>
      <w:r w:rsidR="00996303" w:rsidRPr="003B2661">
        <w:rPr>
          <w:lang w:val="en-GB"/>
        </w:rPr>
        <w:t>Length-weight regre</w:t>
      </w:r>
      <w:r w:rsidR="00996303">
        <w:rPr>
          <w:lang w:val="en-GB"/>
        </w:rPr>
        <w:t>ssions were estimated</w:t>
      </w:r>
      <w:r w:rsidR="00996303" w:rsidRPr="003B2661">
        <w:rPr>
          <w:lang w:val="en-GB"/>
        </w:rPr>
        <w:t xml:space="preserve"> </w:t>
      </w:r>
      <w:r w:rsidR="00996303">
        <w:rPr>
          <w:lang w:val="en-GB"/>
        </w:rPr>
        <w:t xml:space="preserve">from these data </w:t>
      </w:r>
      <w:r w:rsidR="00996303" w:rsidRPr="003B2661">
        <w:rPr>
          <w:lang w:val="en-GB"/>
        </w:rPr>
        <w:t xml:space="preserve">(Supplementary material). </w:t>
      </w:r>
      <w:r w:rsidR="00996303">
        <w:rPr>
          <w:lang w:val="en-GB"/>
        </w:rPr>
        <w:t>Following experiments and preservation all other individuals were measured and dry weight was estimated from the regressions.</w:t>
      </w:r>
    </w:p>
    <w:p w14:paraId="57E6BE5C" w14:textId="7CAE0CA1" w:rsidR="00416353" w:rsidRPr="003B2661" w:rsidRDefault="00996303" w:rsidP="00411071">
      <w:pPr>
        <w:ind w:firstLine="720"/>
        <w:jc w:val="both"/>
        <w:rPr>
          <w:lang w:val="en-GB"/>
        </w:rPr>
      </w:pPr>
      <w:r>
        <w:rPr>
          <w:lang w:val="en-GB"/>
        </w:rPr>
        <w:t xml:space="preserve">We </w:t>
      </w:r>
      <w:r w:rsidR="00411071">
        <w:rPr>
          <w:lang w:val="en-GB"/>
        </w:rPr>
        <w:t>proceeded to fit the Sharpe-Schoolfield model</w:t>
      </w:r>
      <w:r w:rsidR="00411071" w:rsidRPr="003B2661">
        <w:rPr>
          <w:lang w:val="en-GB"/>
        </w:rPr>
        <w:t xml:space="preserve"> </w:t>
      </w:r>
      <w:r w:rsidR="00411071">
        <w:rPr>
          <w:lang w:val="en-GB"/>
        </w:rPr>
        <w:fldChar w:fldCharType="begin" w:fldLock="1"/>
      </w:r>
      <w:r w:rsidR="00411071">
        <w:rPr>
          <w:lang w:val="en-GB"/>
        </w:rPr>
        <w:instrText>ADDIN CSL_CITATION { "citationItems" : [ { "id" : "ITEM-1", "itemData" : { "author" : [ { "dropping-particle" : "", "family" : "Schoolfield", "given" : "R M", "non-dropping-particle" : "", "parse-names" : false, "suffix" : "" }, { "dropping-particle" : "", "family" : "Sharpe", "given" : "P J H", "non-dropping-particle" : "", "parse-names" : false, "suffix" : "" }, { "dropping-particle" : "", "family" : "Magnuson", "given" : "C E", "non-dropping-particle" : "", "parse-names" : false, "suffix" : "" } ], "container-title" : "Journal of theoretical biology", "id" : "ITEM-1", "issue" : "4", "issued" : { "date-parts" : [ [ "1981" ] ] }, "page" : "719-731", "publisher" : "Elsevier", "title" : "Non-linear regression of biological temperature-dependent rate models based on absolute reaction-rate theory", "type" : "article-journal", "volume" : "88" }, "uris" : [ "http://www.mendeley.com/documents/?uuid=b1c452ee-a976-41f3-98af-2d11cb3a00b7" ] } ], "mendeley" : { "formattedCitation" : "(Schoolfield, Sharpe and Magnuson, 1981)", "plainTextFormattedCitation" : "(Schoolfield, Sharpe and Magnuson, 1981)", "previouslyFormattedCitation" : "(Schoolfield, Sharpe and Magnuson, 1981)" }, "properties" : {  }, "schema" : "https://github.com/citation-style-language/schema/raw/master/csl-citation.json" }</w:instrText>
      </w:r>
      <w:r w:rsidR="00411071">
        <w:rPr>
          <w:lang w:val="en-GB"/>
        </w:rPr>
        <w:fldChar w:fldCharType="separate"/>
      </w:r>
      <w:r w:rsidR="00411071" w:rsidRPr="00966C9A">
        <w:rPr>
          <w:noProof/>
          <w:lang w:val="en-GB"/>
        </w:rPr>
        <w:t>(Schoolfield, Sharpe and Magnuson, 1981)</w:t>
      </w:r>
      <w:r w:rsidR="00411071">
        <w:rPr>
          <w:lang w:val="en-GB"/>
        </w:rPr>
        <w:fldChar w:fldCharType="end"/>
      </w:r>
      <w:r>
        <w:rPr>
          <w:lang w:val="en-GB"/>
        </w:rPr>
        <w:t xml:space="preserve"> to the measured oxygen consumption rates.</w:t>
      </w:r>
      <w:r w:rsidR="00416353" w:rsidRPr="003B2661">
        <w:rPr>
          <w:lang w:val="en-GB"/>
        </w:rPr>
        <w:t xml:space="preserve"> </w:t>
      </w:r>
      <w:r w:rsidR="00411071">
        <w:rPr>
          <w:lang w:val="en-GB"/>
        </w:rPr>
        <w:t xml:space="preserve">This model was chosen for its ability to capture both the rise and fall of temperature-dependent </w:t>
      </w:r>
      <w:r w:rsidR="00411071">
        <w:rPr>
          <w:lang w:val="en-GB"/>
        </w:rPr>
        <w:lastRenderedPageBreak/>
        <w:t>traits based on biologically relevant parameters. N</w:t>
      </w:r>
      <w:r w:rsidR="00411071" w:rsidRPr="003B2661">
        <w:rPr>
          <w:lang w:val="en-GB"/>
        </w:rPr>
        <w:t xml:space="preserve">ot enough </w:t>
      </w:r>
      <w:r w:rsidR="00411071">
        <w:rPr>
          <w:lang w:val="en-GB"/>
        </w:rPr>
        <w:t>measurements</w:t>
      </w:r>
      <w:r w:rsidR="00411071" w:rsidRPr="003B2661">
        <w:rPr>
          <w:lang w:val="en-GB"/>
        </w:rPr>
        <w:t xml:space="preserve"> were available to </w:t>
      </w:r>
      <w:r w:rsidR="00411071">
        <w:rPr>
          <w:lang w:val="en-GB"/>
        </w:rPr>
        <w:t>estimate low temperature enzyme inactivation thus the model used here reduces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7789"/>
        <w:gridCol w:w="533"/>
      </w:tblGrid>
      <w:tr w:rsidR="00C765D2" w14:paraId="61DDA440" w14:textId="77777777" w:rsidTr="00B5748C">
        <w:trPr>
          <w:trHeight w:val="880"/>
        </w:trPr>
        <w:tc>
          <w:tcPr>
            <w:tcW w:w="534" w:type="dxa"/>
          </w:tcPr>
          <w:p w14:paraId="4A21AB0F" w14:textId="77777777" w:rsidR="00C765D2" w:rsidRDefault="00C765D2" w:rsidP="00997AED">
            <w:pPr>
              <w:jc w:val="both"/>
              <w:rPr>
                <w:lang w:val="en-GB"/>
              </w:rPr>
            </w:pPr>
          </w:p>
        </w:tc>
        <w:tc>
          <w:tcPr>
            <w:tcW w:w="7796" w:type="dxa"/>
            <w:vAlign w:val="center"/>
          </w:tcPr>
          <w:p w14:paraId="08AC3DE9" w14:textId="77777777" w:rsidR="00C765D2" w:rsidRPr="003B2661" w:rsidRDefault="00C765D2" w:rsidP="00997AED">
            <w:pPr>
              <w:jc w:val="both"/>
              <w:rPr>
                <w:lang w:val="en-GB"/>
              </w:rPr>
            </w:pPr>
            <m:oMathPara>
              <m:oMath>
                <m:r>
                  <w:rPr>
                    <w:rFonts w:ascii="Cambria Math" w:hAnsi="Cambria Math"/>
                    <w:lang w:val="en-GB"/>
                  </w:rPr>
                  <m:t xml:space="preserve">B= </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m:t>
                        </m:r>
                      </m:sub>
                    </m:sSub>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β</m:t>
                        </m:r>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a</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num>
                  <m:den>
                    <m:r>
                      <w:rPr>
                        <w:rFonts w:ascii="Cambria Math" w:hAnsi="Cambria Math"/>
                        <w:lang w:val="en-GB"/>
                      </w:rPr>
                      <m:t xml:space="preserve">1+ </m:t>
                    </m:r>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d</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pk</m:t>
                                    </m:r>
                                  </m:sub>
                                </m:sSub>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e>
                        </m:d>
                      </m:sup>
                    </m:sSup>
                  </m:den>
                </m:f>
              </m:oMath>
            </m:oMathPara>
          </w:p>
          <w:p w14:paraId="52CFD6DB" w14:textId="77777777" w:rsidR="00C765D2" w:rsidRDefault="00C765D2" w:rsidP="00997AED">
            <w:pPr>
              <w:jc w:val="both"/>
              <w:rPr>
                <w:lang w:val="en-GB"/>
              </w:rPr>
            </w:pPr>
          </w:p>
        </w:tc>
        <w:tc>
          <w:tcPr>
            <w:tcW w:w="526" w:type="dxa"/>
            <w:vAlign w:val="center"/>
          </w:tcPr>
          <w:p w14:paraId="0A7266C7" w14:textId="68E858F7" w:rsidR="00C765D2" w:rsidRDefault="00C57A6F" w:rsidP="00997AED">
            <w:pPr>
              <w:jc w:val="both"/>
              <w:rPr>
                <w:lang w:val="en-GB"/>
              </w:rPr>
            </w:pPr>
            <w:r>
              <w:rPr>
                <w:lang w:val="en-GB"/>
              </w:rPr>
              <w:t>(9</w:t>
            </w:r>
            <w:r w:rsidR="00C765D2">
              <w:rPr>
                <w:lang w:val="en-GB"/>
              </w:rPr>
              <w:t>)</w:t>
            </w:r>
          </w:p>
        </w:tc>
      </w:tr>
    </w:tbl>
    <w:p w14:paraId="2064037F" w14:textId="288256EE" w:rsidR="00416353" w:rsidRPr="00630156" w:rsidRDefault="00416353" w:rsidP="00411071">
      <w:pPr>
        <w:jc w:val="both"/>
        <w:rPr>
          <w:lang w:val="en-GB"/>
        </w:rPr>
      </w:pPr>
      <w:r w:rsidRPr="003B2661">
        <w:rPr>
          <w:lang w:val="en-GB"/>
        </w:rPr>
        <w:t xml:space="preserve">Where </w:t>
      </w:r>
      <w:r w:rsidRPr="00411071">
        <w:rPr>
          <w:i/>
          <w:lang w:val="en-GB"/>
        </w:rPr>
        <w:t>B</w:t>
      </w:r>
      <w:r w:rsidRPr="003B2661">
        <w:rPr>
          <w:lang w:val="en-GB"/>
        </w:rPr>
        <w:t xml:space="preserve"> is oxygen consumption rate, </w:t>
      </w:r>
      <w:r w:rsidR="00966C9A">
        <w:rPr>
          <w:i/>
          <w:lang w:val="en-GB"/>
        </w:rPr>
        <w:t>b</w:t>
      </w:r>
      <w:r w:rsidR="00966C9A" w:rsidRPr="00966C9A">
        <w:rPr>
          <w:i/>
          <w:vertAlign w:val="subscript"/>
          <w:lang w:val="en-GB"/>
        </w:rPr>
        <w:t>0</w:t>
      </w:r>
      <w:r w:rsidRPr="003B2661">
        <w:rPr>
          <w:position w:val="-6"/>
          <w:lang w:val="en-GB"/>
        </w:rPr>
        <w:t xml:space="preserve"> </w:t>
      </w:r>
      <w:r w:rsidRPr="003B2661">
        <w:rPr>
          <w:lang w:val="en-GB"/>
        </w:rPr>
        <w:t>is the normalisation constant at a reference temperature (</w:t>
      </w:r>
      <w:proofErr w:type="spellStart"/>
      <w:r w:rsidR="00966C9A">
        <w:rPr>
          <w:i/>
          <w:lang w:val="en-GB"/>
        </w:rPr>
        <w:t>T</w:t>
      </w:r>
      <w:r w:rsidR="00966C9A" w:rsidRPr="00966C9A">
        <w:rPr>
          <w:i/>
          <w:vertAlign w:val="subscript"/>
          <w:lang w:val="en-GB"/>
        </w:rPr>
        <w:t>ref</w:t>
      </w:r>
      <w:proofErr w:type="spellEnd"/>
      <w:r w:rsidRPr="003B2661">
        <w:rPr>
          <w:lang w:val="en-GB"/>
        </w:rPr>
        <w:t xml:space="preserve">), </w:t>
      </w:r>
      <w:r w:rsidRPr="006E2041">
        <w:rPr>
          <w:i/>
          <w:lang w:val="en-GB"/>
        </w:rPr>
        <w:t>m</w:t>
      </w:r>
      <w:r w:rsidRPr="003B2661">
        <w:rPr>
          <w:lang w:val="en-GB"/>
        </w:rPr>
        <w:t xml:space="preserve"> is mass, </w:t>
      </w:r>
      <w:r w:rsidRPr="003B2661">
        <w:rPr>
          <w:i/>
          <w:lang w:val="en-GB"/>
        </w:rPr>
        <w:t>β</w:t>
      </w:r>
      <w:r w:rsidRPr="003B2661">
        <w:rPr>
          <w:lang w:val="en-GB"/>
        </w:rPr>
        <w:t xml:space="preserve"> is its scaling exponent, </w:t>
      </w:r>
      <w:proofErr w:type="spellStart"/>
      <w:r w:rsidR="00966C9A">
        <w:rPr>
          <w:i/>
          <w:lang w:val="en-GB"/>
        </w:rPr>
        <w:t>E</w:t>
      </w:r>
      <w:r w:rsidR="00966C9A" w:rsidRPr="00966C9A">
        <w:rPr>
          <w:i/>
          <w:vertAlign w:val="subscript"/>
          <w:lang w:val="en-GB"/>
        </w:rPr>
        <w:t>a</w:t>
      </w:r>
      <w:proofErr w:type="spellEnd"/>
      <w:r w:rsidRPr="003B2661">
        <w:rPr>
          <w:position w:val="-6"/>
          <w:lang w:val="en-GB"/>
        </w:rPr>
        <w:t xml:space="preserve"> </w:t>
      </w:r>
      <w:r w:rsidRPr="003B2661">
        <w:rPr>
          <w:lang w:val="en-GB"/>
        </w:rPr>
        <w:t>is the enzyme’s activation energy,</w:t>
      </w:r>
      <w:r w:rsidRPr="003B2661">
        <w:rPr>
          <w:i/>
          <w:lang w:val="en-GB"/>
        </w:rPr>
        <w:t xml:space="preserve"> </w:t>
      </w:r>
      <w:r w:rsidR="00966C9A">
        <w:rPr>
          <w:i/>
          <w:lang w:val="en-GB"/>
        </w:rPr>
        <w:t>E</w:t>
      </w:r>
      <w:r w:rsidR="00966C9A" w:rsidRPr="00966C9A">
        <w:rPr>
          <w:i/>
          <w:vertAlign w:val="subscript"/>
          <w:lang w:val="en-GB"/>
        </w:rPr>
        <w:t>d</w:t>
      </w:r>
      <w:r w:rsidRPr="003B2661">
        <w:rPr>
          <w:position w:val="-6"/>
          <w:lang w:val="en-GB"/>
        </w:rPr>
        <w:t xml:space="preserve"> </w:t>
      </w:r>
      <w:r w:rsidRPr="003B2661">
        <w:rPr>
          <w:lang w:val="en-GB"/>
        </w:rPr>
        <w:t xml:space="preserve">is its deactivation energy, </w:t>
      </w:r>
      <w:r w:rsidRPr="003B2661">
        <w:rPr>
          <w:i/>
          <w:lang w:val="en-GB"/>
        </w:rPr>
        <w:t>k</w:t>
      </w:r>
      <w:r w:rsidRPr="003B2661">
        <w:rPr>
          <w:lang w:val="en-GB"/>
        </w:rPr>
        <w:t xml:space="preserve"> is Boltzmann’s constant, </w:t>
      </w:r>
      <w:r w:rsidRPr="003B2661">
        <w:rPr>
          <w:i/>
          <w:lang w:val="en-GB"/>
        </w:rPr>
        <w:t>T</w:t>
      </w:r>
      <w:r w:rsidRPr="003B2661">
        <w:rPr>
          <w:lang w:val="en-GB"/>
        </w:rPr>
        <w:t xml:space="preserve"> is temperature and </w:t>
      </w:r>
      <w:proofErr w:type="spellStart"/>
      <w:r w:rsidR="00966C9A">
        <w:rPr>
          <w:i/>
          <w:lang w:val="en-GB"/>
        </w:rPr>
        <w:t>T</w:t>
      </w:r>
      <w:r w:rsidR="00966C9A" w:rsidRPr="00966C9A">
        <w:rPr>
          <w:i/>
          <w:vertAlign w:val="subscript"/>
          <w:lang w:val="en-GB"/>
        </w:rPr>
        <w:t>pk</w:t>
      </w:r>
      <w:proofErr w:type="spellEnd"/>
      <w:r w:rsidRPr="003B2661">
        <w:rPr>
          <w:position w:val="-6"/>
          <w:lang w:val="en-GB"/>
        </w:rPr>
        <w:t xml:space="preserve"> </w:t>
      </w:r>
      <w:r w:rsidRPr="003B2661">
        <w:rPr>
          <w:lang w:val="en-GB"/>
        </w:rPr>
        <w:t xml:space="preserve">is the temperature at which the </w:t>
      </w:r>
      <w:r w:rsidRPr="003B2661">
        <w:rPr>
          <w:i/>
          <w:lang w:val="en-GB"/>
        </w:rPr>
        <w:t>B</w:t>
      </w:r>
      <w:r w:rsidR="00996303">
        <w:rPr>
          <w:lang w:val="en-GB"/>
        </w:rPr>
        <w:t xml:space="preserve"> is maximised. Each site’s me</w:t>
      </w:r>
      <w:r w:rsidRPr="003B2661">
        <w:rPr>
          <w:lang w:val="en-GB"/>
        </w:rPr>
        <w:t>an temperature was used as reference temperature (</w:t>
      </w:r>
      <w:proofErr w:type="spellStart"/>
      <w:r w:rsidR="00966C9A">
        <w:rPr>
          <w:i/>
          <w:lang w:val="en-GB"/>
        </w:rPr>
        <w:t>T</w:t>
      </w:r>
      <w:r w:rsidR="00966C9A" w:rsidRPr="00966C9A">
        <w:rPr>
          <w:i/>
          <w:vertAlign w:val="subscript"/>
          <w:lang w:val="en-GB"/>
        </w:rPr>
        <w:t>ref</w:t>
      </w:r>
      <w:proofErr w:type="spellEnd"/>
      <w:r w:rsidRPr="003B2661">
        <w:rPr>
          <w:lang w:val="en-GB"/>
        </w:rPr>
        <w:t xml:space="preserve">) to estimate a biologically relevant value for </w:t>
      </w:r>
      <w:r w:rsidR="00966C9A">
        <w:rPr>
          <w:i/>
          <w:lang w:val="en-GB"/>
        </w:rPr>
        <w:t>b</w:t>
      </w:r>
      <w:r w:rsidR="00966C9A" w:rsidRPr="00966C9A">
        <w:rPr>
          <w:i/>
          <w:vertAlign w:val="subscript"/>
          <w:lang w:val="en-GB"/>
        </w:rPr>
        <w:t>0</w:t>
      </w:r>
      <w:r w:rsidRPr="003B2661">
        <w:rPr>
          <w:lang w:val="en-GB"/>
        </w:rPr>
        <w:t xml:space="preserve">. </w:t>
      </w:r>
      <w:r w:rsidR="00411071">
        <w:rPr>
          <w:lang w:val="en-GB"/>
        </w:rPr>
        <w:t>We fitted the model with a mass term added to account for species-specific variation in mass scaling for both prey species and set</w:t>
      </w:r>
      <w:r w:rsidR="00996303">
        <w:rPr>
          <w:lang w:val="en-GB"/>
        </w:rPr>
        <w:t xml:space="preserve"> </w:t>
      </w:r>
      <w:r w:rsidR="00996303" w:rsidRPr="003B2661">
        <w:rPr>
          <w:i/>
          <w:lang w:val="en-GB"/>
        </w:rPr>
        <w:t>β</w:t>
      </w:r>
      <w:r w:rsidR="00996303">
        <w:rPr>
          <w:i/>
          <w:lang w:val="en-GB"/>
        </w:rPr>
        <w:t>=0.75</w:t>
      </w:r>
      <w:r w:rsidR="00411071">
        <w:rPr>
          <w:i/>
          <w:lang w:val="en-GB"/>
        </w:rPr>
        <w:t xml:space="preserve"> </w:t>
      </w:r>
      <w:r w:rsidR="00411071">
        <w:rPr>
          <w:i/>
          <w:lang w:val="en-GB"/>
        </w:rPr>
        <w:fldChar w:fldCharType="begin" w:fldLock="1"/>
      </w:r>
      <w:r w:rsidR="00411071">
        <w:rPr>
          <w:i/>
          <w:lang w:val="en-GB"/>
        </w:rPr>
        <w:instrText>ADDIN CSL_CITATION { "citationItems" : [ { "id" : "ITEM-1", "itemData" : { "author" : [ { "dropping-particle" : "", "family" : "Brown", "given" : "James H", "non-dropping-particle" : "", "parse-names" : false, "suffix" : "" }, { "dropping-particle" : "", "family" : "Gillooly", "given" : "James F", "non-dropping-particle" : "", "parse-names" : false, "suffix" : "" }, { "dropping-particle" : "", "family" : "Allen", "given" : "Andrew P", "non-dropping-particle" : "", "parse-names" : false, "suffix" : "" }, { "dropping-particle" : "", "family" : "Savage", "given" : "Van M", "non-dropping-particle" : "", "parse-names" : false, "suffix" : "" }, { "dropping-particle" : "", "family" : "West", "given" : "Geoffrey B", "non-dropping-particle" : "", "parse-names" : false, "suffix" : "" } ], "container-title" : "Ecology", "id" : "ITEM-1", "issue" : "7", "issued" : { "date-parts" : [ [ "2004" ] ] }, "page" : "1771-1789", "publisher" : "Wiley Online Library", "title" : "Toward a metabolic theory of ecology", "type" : "article-journal", "volume" : "85" }, "uris" : [ "http://www.mendeley.com/documents/?uuid=656e9684-9299-4c52-a9a4-87d8fb039047" ] } ], "mendeley" : { "formattedCitation" : "(Brown &lt;i&gt;et al.&lt;/i&gt;, 2004)", "plainTextFormattedCitation" : "(Brown et al., 2004)", "previouslyFormattedCitation" : "(Brown &lt;i&gt;et al.&lt;/i&gt;, 2004)" }, "properties" : {  }, "schema" : "https://github.com/citation-style-language/schema/raw/master/csl-citation.json" }</w:instrText>
      </w:r>
      <w:r w:rsidR="00411071">
        <w:rPr>
          <w:i/>
          <w:lang w:val="en-GB"/>
        </w:rPr>
        <w:fldChar w:fldCharType="separate"/>
      </w:r>
      <w:r w:rsidR="00411071" w:rsidRPr="00411071">
        <w:rPr>
          <w:noProof/>
          <w:lang w:val="en-GB"/>
        </w:rPr>
        <w:t xml:space="preserve">(Brown </w:t>
      </w:r>
      <w:r w:rsidR="00411071" w:rsidRPr="00411071">
        <w:rPr>
          <w:i/>
          <w:noProof/>
          <w:lang w:val="en-GB"/>
        </w:rPr>
        <w:t>et al.</w:t>
      </w:r>
      <w:r w:rsidR="00411071" w:rsidRPr="00411071">
        <w:rPr>
          <w:noProof/>
          <w:lang w:val="en-GB"/>
        </w:rPr>
        <w:t>, 2004)</w:t>
      </w:r>
      <w:r w:rsidR="00411071">
        <w:rPr>
          <w:i/>
          <w:lang w:val="en-GB"/>
        </w:rPr>
        <w:fldChar w:fldCharType="end"/>
      </w:r>
      <w:r w:rsidR="00996303">
        <w:rPr>
          <w:i/>
          <w:lang w:val="en-GB"/>
        </w:rPr>
        <w:t xml:space="preserve"> </w:t>
      </w:r>
      <w:r w:rsidR="00996303">
        <w:rPr>
          <w:lang w:val="en-GB"/>
        </w:rPr>
        <w:t>for the predator taxa</w:t>
      </w:r>
      <w:r w:rsidRPr="003B2661">
        <w:rPr>
          <w:lang w:val="en-GB"/>
        </w:rPr>
        <w:t xml:space="preserve"> after a model choice procedure was carried</w:t>
      </w:r>
      <w:r w:rsidR="004E09B1" w:rsidRPr="003B2661">
        <w:rPr>
          <w:lang w:val="en-GB"/>
        </w:rPr>
        <w:t xml:space="preserve"> out (Supplementary material</w:t>
      </w:r>
      <w:r w:rsidRPr="003B2661">
        <w:rPr>
          <w:lang w:val="en-GB"/>
        </w:rPr>
        <w:t>). All parameters were estimated via non-linear least squares fitting of the model to the data collected for each species at each site using the ”</w:t>
      </w:r>
      <w:proofErr w:type="spellStart"/>
      <w:r w:rsidRPr="003B2661">
        <w:rPr>
          <w:lang w:val="en-GB"/>
        </w:rPr>
        <w:t>minpack.lm</w:t>
      </w:r>
      <w:proofErr w:type="spellEnd"/>
      <w:r w:rsidRPr="003B2661">
        <w:rPr>
          <w:lang w:val="en-GB"/>
        </w:rPr>
        <w:t xml:space="preserve">” package </w:t>
      </w:r>
      <w:r w:rsidR="00966C9A">
        <w:rPr>
          <w:lang w:val="en-GB"/>
        </w:rPr>
        <w:fldChar w:fldCharType="begin" w:fldLock="1"/>
      </w:r>
      <w:r w:rsidR="00966C9A">
        <w:rPr>
          <w:lang w:val="en-GB"/>
        </w:rPr>
        <w:instrText>ADDIN CSL_CITATION { "citationItems" : [ { "id" : "ITEM-1", "itemData" : { "author" : [ { "dropping-particle" : "V", "family" : "Elzhov", "given" : "Timur", "non-dropping-particle" : "", "parse-names" : false, "suffix" : "" }, { "dropping-particle" : "", "family" : "Mullen", "given" : "Katharine M", "non-dropping-particle" : "", "parse-names" : false, "suffix" : "" }, { "dropping-particle" : "", "family" : "Spiess", "given" : "Andrej-Nikolai", "non-dropping-particle" : "", "parse-names" : false, "suffix" : "" }, { "dropping-particle" : "", "family" : "Bolker", "given" : "Ben", "non-dropping-particle" : "", "parse-names" : false, "suffix" : "" } ], "id" : "ITEM-1", "issued" : { "date-parts" : [ [ "2016" ] ] }, "note" : "R package version 1.2-1", "title" : "minpack.lm: R Interface to the Levenberg-Marquardt Nonlinear Least-Squares Algorithm Found in MINPACK, Plus Support for Bounds", "type" : "article" }, "uris" : [ "http://www.mendeley.com/documents/?uuid=4246712b-4caa-4714-af10-9761f2cf6cff" ] } ], "mendeley" : { "formattedCitation" : "(Elzhov &lt;i&gt;et al.&lt;/i&gt;, 2016)", "plainTextFormattedCitation" : "(Elzhov et al., 2016)", "previouslyFormattedCitation" : "(Elzhov &lt;i&gt;et al.&lt;/i&gt;, 2016)" }, "properties" : {  }, "schema" : "https://github.com/citation-style-language/schema/raw/master/csl-citation.json" }</w:instrText>
      </w:r>
      <w:r w:rsidR="00966C9A">
        <w:rPr>
          <w:lang w:val="en-GB"/>
        </w:rPr>
        <w:fldChar w:fldCharType="separate"/>
      </w:r>
      <w:r w:rsidR="00966C9A" w:rsidRPr="00966C9A">
        <w:rPr>
          <w:noProof/>
          <w:lang w:val="en-GB"/>
        </w:rPr>
        <w:t xml:space="preserve">(Elzhov </w:t>
      </w:r>
      <w:r w:rsidR="00966C9A" w:rsidRPr="00966C9A">
        <w:rPr>
          <w:i/>
          <w:noProof/>
          <w:lang w:val="en-GB"/>
        </w:rPr>
        <w:t>et al.</w:t>
      </w:r>
      <w:r w:rsidR="00966C9A" w:rsidRPr="00966C9A">
        <w:rPr>
          <w:noProof/>
          <w:lang w:val="en-GB"/>
        </w:rPr>
        <w:t>, 2016)</w:t>
      </w:r>
      <w:r w:rsidR="00966C9A">
        <w:rPr>
          <w:lang w:val="en-GB"/>
        </w:rPr>
        <w:fldChar w:fldCharType="end"/>
      </w:r>
      <w:r w:rsidRPr="003B2661">
        <w:rPr>
          <w:lang w:val="en-GB"/>
        </w:rPr>
        <w:t xml:space="preserve"> for the statistical software R </w:t>
      </w:r>
      <w:r w:rsidR="00966C9A">
        <w:rPr>
          <w:lang w:val="en-GB"/>
        </w:rPr>
        <w:fldChar w:fldCharType="begin" w:fldLock="1"/>
      </w:r>
      <w:r w:rsidR="00966C9A">
        <w:rPr>
          <w:lang w:val="en-GB"/>
        </w:rPr>
        <w:instrText>ADDIN CSL_CITATION { "citationItems" : [ { "id" : "ITEM-1", "itemData" : { "author" : [ { "dropping-particle" : "", "family" : "R Core Team", "given" : "", "non-dropping-particle" : "", "parse-names" : false, "suffix" : "" } ], "id" : "ITEM-1", "issued" : { "date-parts" : [ [ "2015" ] ] }, "publisher-place" : "Vienna, Austria", "title" : "R: A Language and Environment for Statistical Computing", "type" : "article-journal" }, "uris" : [ "http://www.mendeley.com/documents/?uuid=b0cd35b4-b5fe-40fc-983d-c527047f6894" ] } ], "mendeley" : { "formattedCitation" : "(R Core Team, 2015)", "plainTextFormattedCitation" : "(R Core Team, 2015)", "previouslyFormattedCitation" : "(R Core Team, 2015)" }, "properties" : {  }, "schema" : "https://github.com/citation-style-language/schema/raw/master/csl-citation.json" }</w:instrText>
      </w:r>
      <w:r w:rsidR="00966C9A">
        <w:rPr>
          <w:lang w:val="en-GB"/>
        </w:rPr>
        <w:fldChar w:fldCharType="separate"/>
      </w:r>
      <w:r w:rsidR="00966C9A" w:rsidRPr="00966C9A">
        <w:rPr>
          <w:noProof/>
          <w:lang w:val="en-GB"/>
        </w:rPr>
        <w:t>(R Core Team, 2015)</w:t>
      </w:r>
      <w:r w:rsidR="00966C9A">
        <w:rPr>
          <w:lang w:val="en-GB"/>
        </w:rPr>
        <w:fldChar w:fldCharType="end"/>
      </w:r>
      <w:r w:rsidRPr="003B2661">
        <w:rPr>
          <w:lang w:val="en-GB"/>
        </w:rPr>
        <w:t xml:space="preserve">. Starting parameters for the fitting were sampled 10,000 times from a normal distribution </w:t>
      </w:r>
      <w:r w:rsidR="00C07109" w:rsidRPr="003B2661">
        <w:rPr>
          <w:lang w:val="en-GB"/>
        </w:rPr>
        <w:t>centred</w:t>
      </w:r>
      <w:r w:rsidRPr="003B2661">
        <w:rPr>
          <w:lang w:val="en-GB"/>
        </w:rPr>
        <w:t xml:space="preserve"> on </w:t>
      </w:r>
      <w:r w:rsidR="001462FD">
        <w:rPr>
          <w:lang w:val="en-GB"/>
        </w:rPr>
        <w:t xml:space="preserve">values estimated from </w:t>
      </w:r>
      <w:r w:rsidR="00411071">
        <w:rPr>
          <w:lang w:val="en-GB"/>
        </w:rPr>
        <w:t xml:space="preserve">a </w:t>
      </w:r>
      <w:proofErr w:type="spellStart"/>
      <w:r w:rsidR="00411071">
        <w:rPr>
          <w:lang w:val="en-GB"/>
        </w:rPr>
        <w:t>linearised</w:t>
      </w:r>
      <w:proofErr w:type="spellEnd"/>
      <w:r w:rsidR="00411071">
        <w:rPr>
          <w:lang w:val="en-GB"/>
        </w:rPr>
        <w:t xml:space="preserve"> Arrhenius function</w:t>
      </w:r>
      <w:r w:rsidRPr="003B2661">
        <w:rPr>
          <w:lang w:val="en-GB"/>
        </w:rPr>
        <w:t xml:space="preserve"> to determine the</w:t>
      </w:r>
      <w:r w:rsidR="00C33391">
        <w:rPr>
          <w:lang w:val="en-GB"/>
        </w:rPr>
        <w:t xml:space="preserve"> parameter values that yielded the</w:t>
      </w:r>
      <w:r w:rsidRPr="003B2661">
        <w:rPr>
          <w:lang w:val="en-GB"/>
        </w:rPr>
        <w:t xml:space="preserve"> best fit to the data</w:t>
      </w:r>
      <w:r w:rsidR="00630156">
        <w:rPr>
          <w:lang w:val="en-GB"/>
        </w:rPr>
        <w:t xml:space="preserve">. Best fit was determined based on </w:t>
      </w:r>
      <w:r w:rsidRPr="003B2661">
        <w:rPr>
          <w:lang w:val="en-GB"/>
        </w:rPr>
        <w:t>highest</w:t>
      </w:r>
      <w:r w:rsidR="00630156">
        <w:rPr>
          <w:lang w:val="en-GB"/>
        </w:rPr>
        <w:t xml:space="preserve"> R</w:t>
      </w:r>
      <w:r w:rsidR="00630156" w:rsidRPr="00630156">
        <w:rPr>
          <w:vertAlign w:val="superscript"/>
          <w:lang w:val="en-GB"/>
        </w:rPr>
        <w:t>2</w:t>
      </w:r>
      <w:r w:rsidR="00630156">
        <w:rPr>
          <w:lang w:val="en-GB"/>
        </w:rPr>
        <w:t xml:space="preserve"> and lowest AIC and BIC when R</w:t>
      </w:r>
      <w:r w:rsidR="00630156" w:rsidRPr="00630156">
        <w:rPr>
          <w:vertAlign w:val="superscript"/>
          <w:lang w:val="en-GB"/>
        </w:rPr>
        <w:t>2</w:t>
      </w:r>
      <w:r w:rsidR="00630156">
        <w:rPr>
          <w:lang w:val="en-GB"/>
        </w:rPr>
        <w:t xml:space="preserve"> values were equal.</w:t>
      </w:r>
      <w:r w:rsidR="00630156">
        <w:rPr>
          <w:position w:val="10"/>
          <w:lang w:val="en-GB"/>
        </w:rPr>
        <w:t xml:space="preserve"> </w:t>
      </w:r>
    </w:p>
    <w:p w14:paraId="37E6F30F" w14:textId="2465C428" w:rsidR="00CB5862" w:rsidRDefault="007B1278" w:rsidP="00997AED">
      <w:pPr>
        <w:ind w:firstLine="720"/>
        <w:jc w:val="both"/>
        <w:rPr>
          <w:lang w:val="en-GB"/>
        </w:rPr>
      </w:pPr>
      <w:r>
        <w:rPr>
          <w:lang w:val="en-GB"/>
        </w:rPr>
        <w:t>Sharpe-Schoolfield model</w:t>
      </w:r>
      <w:r w:rsidR="00C33391">
        <w:rPr>
          <w:lang w:val="en-GB"/>
        </w:rPr>
        <w:t>s (equation 7</w:t>
      </w:r>
      <w:r w:rsidR="001462FD" w:rsidRPr="003B2661">
        <w:rPr>
          <w:lang w:val="en-GB"/>
        </w:rPr>
        <w:t>) were fit to</w:t>
      </w:r>
      <w:r w:rsidR="001462FD">
        <w:rPr>
          <w:lang w:val="en-GB"/>
        </w:rPr>
        <w:t xml:space="preserve"> all the respiration data for </w:t>
      </w:r>
      <w:r w:rsidR="001462FD" w:rsidRPr="003B2661">
        <w:rPr>
          <w:lang w:val="en-GB"/>
        </w:rPr>
        <w:t>e</w:t>
      </w:r>
      <w:r w:rsidR="001462FD">
        <w:rPr>
          <w:lang w:val="en-GB"/>
        </w:rPr>
        <w:t xml:space="preserve">ach </w:t>
      </w:r>
      <w:proofErr w:type="gramStart"/>
      <w:r w:rsidR="001462FD">
        <w:rPr>
          <w:lang w:val="en-GB"/>
        </w:rPr>
        <w:t>taxa</w:t>
      </w:r>
      <w:proofErr w:type="gramEnd"/>
      <w:r w:rsidR="001462FD">
        <w:rPr>
          <w:lang w:val="en-GB"/>
        </w:rPr>
        <w:t xml:space="preserve"> at each site of occurrence</w:t>
      </w:r>
      <w:r w:rsidR="001462FD" w:rsidRPr="003B2661">
        <w:rPr>
          <w:lang w:val="en-GB"/>
        </w:rPr>
        <w:t xml:space="preserve">. The best-fit model out of 10,000 runs in each case was kept to estimate the values of </w:t>
      </w:r>
      <w:proofErr w:type="spellStart"/>
      <w:r w:rsidR="00966C9A">
        <w:rPr>
          <w:i/>
          <w:lang w:val="en-GB"/>
        </w:rPr>
        <w:t>E</w:t>
      </w:r>
      <w:r w:rsidR="00966C9A" w:rsidRPr="00966C9A">
        <w:rPr>
          <w:i/>
          <w:vertAlign w:val="subscript"/>
          <w:lang w:val="en-GB"/>
        </w:rPr>
        <w:t>a</w:t>
      </w:r>
      <w:proofErr w:type="spellEnd"/>
      <w:r w:rsidR="001462FD" w:rsidRPr="003B2661">
        <w:rPr>
          <w:i/>
          <w:lang w:val="en-GB"/>
        </w:rPr>
        <w:t xml:space="preserve">, </w:t>
      </w:r>
      <w:r w:rsidR="00966C9A">
        <w:rPr>
          <w:i/>
          <w:lang w:val="en-GB"/>
        </w:rPr>
        <w:t>E</w:t>
      </w:r>
      <w:r w:rsidR="00966C9A" w:rsidRPr="00966C9A">
        <w:rPr>
          <w:i/>
          <w:vertAlign w:val="subscript"/>
          <w:lang w:val="en-GB"/>
        </w:rPr>
        <w:t>d</w:t>
      </w:r>
      <w:r w:rsidR="001462FD" w:rsidRPr="003B2661">
        <w:rPr>
          <w:i/>
          <w:lang w:val="en-GB"/>
        </w:rPr>
        <w:t xml:space="preserve">, </w:t>
      </w:r>
      <w:r w:rsidR="00966C9A">
        <w:rPr>
          <w:i/>
          <w:lang w:val="en-GB"/>
        </w:rPr>
        <w:t>B</w:t>
      </w:r>
      <w:r w:rsidR="00966C9A" w:rsidRPr="00966C9A">
        <w:rPr>
          <w:i/>
          <w:vertAlign w:val="subscript"/>
          <w:lang w:val="en-GB"/>
        </w:rPr>
        <w:t>0</w:t>
      </w:r>
      <w:r w:rsidR="001462FD" w:rsidRPr="003B2661">
        <w:rPr>
          <w:i/>
          <w:lang w:val="en-GB"/>
        </w:rPr>
        <w:t>, β</w:t>
      </w:r>
      <w:r w:rsidR="001462FD" w:rsidRPr="003B2661">
        <w:rPr>
          <w:lang w:val="en-GB"/>
        </w:rPr>
        <w:t xml:space="preserve"> and</w:t>
      </w:r>
      <w:r w:rsidR="001462FD" w:rsidRPr="003B2661">
        <w:rPr>
          <w:i/>
          <w:lang w:val="en-GB"/>
        </w:rPr>
        <w:t xml:space="preserve"> </w:t>
      </w:r>
      <w:proofErr w:type="spellStart"/>
      <w:r w:rsidR="00966C9A">
        <w:rPr>
          <w:i/>
          <w:lang w:val="en-GB"/>
        </w:rPr>
        <w:t>T</w:t>
      </w:r>
      <w:r w:rsidR="00966C9A" w:rsidRPr="00966C9A">
        <w:rPr>
          <w:i/>
          <w:vertAlign w:val="subscript"/>
          <w:lang w:val="en-GB"/>
        </w:rPr>
        <w:t>pk</w:t>
      </w:r>
      <w:proofErr w:type="spellEnd"/>
      <w:r w:rsidR="001462FD" w:rsidRPr="003B2661">
        <w:rPr>
          <w:position w:val="-6"/>
          <w:lang w:val="en-GB"/>
        </w:rPr>
        <w:t xml:space="preserve"> </w:t>
      </w:r>
      <w:r w:rsidR="001462FD" w:rsidRPr="003B2661">
        <w:rPr>
          <w:lang w:val="en-GB"/>
        </w:rPr>
        <w:t>(Table S4).</w:t>
      </w:r>
      <w:r w:rsidR="001462FD">
        <w:rPr>
          <w:lang w:val="en-GB"/>
        </w:rPr>
        <w:t xml:space="preserve"> </w:t>
      </w:r>
      <w:r w:rsidR="00416353" w:rsidRPr="003B2661">
        <w:rPr>
          <w:lang w:val="en-GB"/>
        </w:rPr>
        <w:t>Respiration curves were</w:t>
      </w:r>
      <w:r w:rsidR="001462FD">
        <w:rPr>
          <w:lang w:val="en-GB"/>
        </w:rPr>
        <w:t xml:space="preserve"> then</w:t>
      </w:r>
      <w:r w:rsidR="00416353" w:rsidRPr="003B2661">
        <w:rPr>
          <w:lang w:val="en-GB"/>
        </w:rPr>
        <w:t xml:space="preserve"> plotted for each</w:t>
      </w:r>
      <w:r w:rsidR="001C567C" w:rsidRPr="003B2661">
        <w:rPr>
          <w:lang w:val="en-GB"/>
        </w:rPr>
        <w:t xml:space="preserve"> </w:t>
      </w:r>
      <w:proofErr w:type="gramStart"/>
      <w:r w:rsidR="001C567C" w:rsidRPr="003B2661">
        <w:rPr>
          <w:lang w:val="en-GB"/>
        </w:rPr>
        <w:t>taxa</w:t>
      </w:r>
      <w:proofErr w:type="gramEnd"/>
      <w:r w:rsidR="001C567C" w:rsidRPr="003B2661">
        <w:rPr>
          <w:lang w:val="en-GB"/>
        </w:rPr>
        <w:t xml:space="preserve"> at each</w:t>
      </w:r>
      <w:r w:rsidR="001462FD">
        <w:rPr>
          <w:lang w:val="en-GB"/>
        </w:rPr>
        <w:t xml:space="preserve"> site to compare</w:t>
      </w:r>
      <w:r w:rsidR="00416353" w:rsidRPr="003B2661">
        <w:rPr>
          <w:lang w:val="en-GB"/>
        </w:rPr>
        <w:t xml:space="preserve"> adaptation patterns. Estimated parameter values were then compared between local populations at each site. Parameter values were considered statistically different from each other when associated confidence intervals did not overlap.</w:t>
      </w:r>
    </w:p>
    <w:p w14:paraId="32074AB6" w14:textId="77777777" w:rsidR="00CB5862" w:rsidRDefault="00CB5862" w:rsidP="00997AED">
      <w:pPr>
        <w:rPr>
          <w:lang w:val="en-GB"/>
        </w:rPr>
      </w:pPr>
      <w:r>
        <w:rPr>
          <w:lang w:val="en-GB"/>
        </w:rPr>
        <w:br w:type="page"/>
      </w:r>
    </w:p>
    <w:p w14:paraId="5CC9EDCD" w14:textId="77777777" w:rsidR="00CB5862" w:rsidRDefault="00CB5862" w:rsidP="00997AED">
      <w:pPr>
        <w:jc w:val="both"/>
        <w:rPr>
          <w:lang w:val="en-GB"/>
        </w:rPr>
      </w:pPr>
    </w:p>
    <w:p w14:paraId="49B4A877" w14:textId="5A3E617A" w:rsidR="009655B4" w:rsidRDefault="00C53E23" w:rsidP="00997AED">
      <w:pPr>
        <w:jc w:val="both"/>
      </w:pPr>
      <w:r>
        <w:rPr>
          <w:noProof/>
          <w:sz w:val="18"/>
          <w:szCs w:val="18"/>
          <w:lang w:val="en-US"/>
        </w:rPr>
        <w:drawing>
          <wp:inline distT="0" distB="0" distL="0" distR="0" wp14:anchorId="262E629C" wp14:editId="3DCBEA27">
            <wp:extent cx="3780064" cy="70539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png"/>
                    <pic:cNvPicPr/>
                  </pic:nvPicPr>
                  <pic:blipFill>
                    <a:blip r:embed="rId12">
                      <a:extLst>
                        <a:ext uri="{28A0092B-C50C-407E-A947-70E740481C1C}">
                          <a14:useLocalDpi xmlns:a14="http://schemas.microsoft.com/office/drawing/2010/main" val="0"/>
                        </a:ext>
                      </a:extLst>
                    </a:blip>
                    <a:stretch>
                      <a:fillRect/>
                    </a:stretch>
                  </pic:blipFill>
                  <pic:spPr>
                    <a:xfrm>
                      <a:off x="0" y="0"/>
                      <a:ext cx="3780064" cy="7053943"/>
                    </a:xfrm>
                    <a:prstGeom prst="rect">
                      <a:avLst/>
                    </a:prstGeom>
                  </pic:spPr>
                </pic:pic>
              </a:graphicData>
            </a:graphic>
          </wp:inline>
        </w:drawing>
      </w:r>
    </w:p>
    <w:p w14:paraId="32AFB2A6" w14:textId="1530A3AC" w:rsidR="003536B0" w:rsidRPr="00CB5862" w:rsidRDefault="009655B4" w:rsidP="00997AED">
      <w:pPr>
        <w:jc w:val="both"/>
        <w:rPr>
          <w:rFonts w:ascii="Times Roman" w:hAnsi="Times Roman"/>
          <w:sz w:val="22"/>
          <w:szCs w:val="22"/>
          <w:lang w:val="en-GB"/>
        </w:rPr>
      </w:pPr>
      <w:r w:rsidRPr="00CB5862">
        <w:rPr>
          <w:rFonts w:ascii="Times Roman" w:hAnsi="Times Roman"/>
          <w:sz w:val="22"/>
          <w:szCs w:val="22"/>
        </w:rPr>
        <w:t xml:space="preserve">Figure </w:t>
      </w:r>
      <w:r w:rsidR="003A1179" w:rsidRPr="00CB5862">
        <w:rPr>
          <w:rFonts w:ascii="Times Roman" w:hAnsi="Times Roman"/>
          <w:sz w:val="22"/>
          <w:szCs w:val="22"/>
        </w:rPr>
        <w:t>3.</w:t>
      </w:r>
      <w:r w:rsidRPr="00CB5862">
        <w:rPr>
          <w:rFonts w:ascii="Times Roman" w:hAnsi="Times Roman"/>
          <w:sz w:val="22"/>
          <w:szCs w:val="22"/>
        </w:rPr>
        <w:t xml:space="preserve"> </w:t>
      </w:r>
      <w:r w:rsidR="00794FCE" w:rsidRPr="00794FCE">
        <w:rPr>
          <w:rFonts w:ascii="Times Roman" w:hAnsi="Times Roman"/>
          <w:b/>
          <w:sz w:val="22"/>
          <w:szCs w:val="22"/>
        </w:rPr>
        <w:t>Species specific metabolic rates TPCs vary with environmental temperature.</w:t>
      </w:r>
      <w:r w:rsidR="00794FCE" w:rsidRPr="00CB5862">
        <w:rPr>
          <w:rFonts w:ascii="Times Roman" w:hAnsi="Times Roman"/>
          <w:sz w:val="22"/>
          <w:szCs w:val="22"/>
        </w:rPr>
        <w:t xml:space="preserve"> </w:t>
      </w:r>
      <w:r w:rsidRPr="00CB5862">
        <w:rPr>
          <w:rFonts w:ascii="Times Roman" w:hAnsi="Times Roman"/>
          <w:sz w:val="22"/>
          <w:szCs w:val="22"/>
        </w:rPr>
        <w:t>Respiration temperature</w:t>
      </w:r>
      <w:r w:rsidR="003A1179" w:rsidRPr="00CB5862">
        <w:rPr>
          <w:rFonts w:ascii="Times Roman" w:hAnsi="Times Roman"/>
          <w:sz w:val="22"/>
          <w:szCs w:val="22"/>
        </w:rPr>
        <w:t xml:space="preserve"> performance curves for </w:t>
      </w:r>
      <w:r w:rsidRPr="00CB5862">
        <w:rPr>
          <w:rFonts w:ascii="Times Roman" w:hAnsi="Times Roman"/>
          <w:i/>
          <w:sz w:val="22"/>
          <w:szCs w:val="22"/>
        </w:rPr>
        <w:t>Chironomus</w:t>
      </w:r>
      <w:r w:rsidR="003A1179" w:rsidRPr="00CB5862">
        <w:rPr>
          <w:rFonts w:ascii="Times Roman" w:hAnsi="Times Roman"/>
          <w:sz w:val="22"/>
          <w:szCs w:val="22"/>
        </w:rPr>
        <w:t xml:space="preserve"> </w:t>
      </w:r>
      <w:r w:rsidR="003A1179" w:rsidRPr="00CB5862">
        <w:rPr>
          <w:rFonts w:ascii="Times Roman" w:hAnsi="Times Roman"/>
          <w:i/>
          <w:sz w:val="22"/>
          <w:szCs w:val="22"/>
        </w:rPr>
        <w:t>spp</w:t>
      </w:r>
      <w:r w:rsidRPr="00CB5862">
        <w:rPr>
          <w:rFonts w:ascii="Times Roman" w:hAnsi="Times Roman"/>
          <w:sz w:val="22"/>
          <w:szCs w:val="22"/>
        </w:rPr>
        <w:t xml:space="preserve">, </w:t>
      </w:r>
      <w:r w:rsidRPr="00CB5862">
        <w:rPr>
          <w:rFonts w:ascii="Times Roman" w:hAnsi="Times Roman"/>
          <w:i/>
          <w:sz w:val="22"/>
          <w:szCs w:val="22"/>
        </w:rPr>
        <w:t>C. dipterum</w:t>
      </w:r>
      <w:r w:rsidRPr="00CB5862">
        <w:rPr>
          <w:rFonts w:ascii="Times Roman" w:hAnsi="Times Roman"/>
          <w:sz w:val="22"/>
          <w:szCs w:val="22"/>
        </w:rPr>
        <w:t xml:space="preserve"> and </w:t>
      </w:r>
      <w:r w:rsidRPr="00CB5862">
        <w:rPr>
          <w:rFonts w:ascii="Times Roman" w:hAnsi="Times Roman"/>
          <w:i/>
          <w:sz w:val="22"/>
          <w:szCs w:val="22"/>
        </w:rPr>
        <w:t>S. striolatum</w:t>
      </w:r>
      <w:r w:rsidRPr="00CB5862">
        <w:rPr>
          <w:rFonts w:ascii="Times Roman" w:hAnsi="Times Roman"/>
          <w:sz w:val="22"/>
          <w:szCs w:val="22"/>
        </w:rPr>
        <w:t xml:space="preserve"> display an adaptation scenario corresponding to </w:t>
      </w:r>
      <w:r w:rsidR="002218C9">
        <w:rPr>
          <w:rFonts w:ascii="Times Roman" w:hAnsi="Times Roman"/>
          <w:sz w:val="22"/>
          <w:szCs w:val="22"/>
        </w:rPr>
        <w:t xml:space="preserve">conceptual </w:t>
      </w:r>
      <w:r w:rsidR="003240CB">
        <w:rPr>
          <w:rFonts w:ascii="Times Roman" w:hAnsi="Times Roman"/>
          <w:sz w:val="22"/>
          <w:szCs w:val="22"/>
        </w:rPr>
        <w:t>Fig</w:t>
      </w:r>
      <w:r w:rsidRPr="00CB5862">
        <w:rPr>
          <w:rFonts w:ascii="Times Roman" w:hAnsi="Times Roman"/>
          <w:sz w:val="22"/>
          <w:szCs w:val="22"/>
        </w:rPr>
        <w:t xml:space="preserve"> 1B. Note that curves for the coolest and hottest adapted populations are lower than those for intermediate sites for both prey species.</w:t>
      </w:r>
    </w:p>
    <w:p w14:paraId="196566D8" w14:textId="6DFFA9DE" w:rsidR="003A1179" w:rsidRDefault="00FC7602" w:rsidP="00997AED">
      <w:pPr>
        <w:jc w:val="both"/>
      </w:pPr>
      <w:ins w:id="68" w:author="Flavio Affinito" w:date="2018-03-12T12:13:00Z">
        <w:r>
          <w:rPr>
            <w:b/>
            <w:noProof/>
            <w:sz w:val="38"/>
            <w:szCs w:val="38"/>
            <w:lang w:val="en-US"/>
          </w:rPr>
          <w:lastRenderedPageBreak/>
          <w:drawing>
            <wp:inline distT="0" distB="0" distL="0" distR="0" wp14:anchorId="10D0A756" wp14:editId="4C323281">
              <wp:extent cx="3571592" cy="4762123"/>
              <wp:effectExtent l="0" t="0" r="1016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png"/>
                      <pic:cNvPicPr/>
                    </pic:nvPicPr>
                    <pic:blipFill>
                      <a:blip r:embed="rId13">
                        <a:extLst>
                          <a:ext uri="{28A0092B-C50C-407E-A947-70E740481C1C}">
                            <a14:useLocalDpi xmlns:a14="http://schemas.microsoft.com/office/drawing/2010/main" val="0"/>
                          </a:ext>
                        </a:extLst>
                      </a:blip>
                      <a:stretch>
                        <a:fillRect/>
                      </a:stretch>
                    </pic:blipFill>
                    <pic:spPr>
                      <a:xfrm>
                        <a:off x="0" y="0"/>
                        <a:ext cx="3571649" cy="4762199"/>
                      </a:xfrm>
                      <a:prstGeom prst="rect">
                        <a:avLst/>
                      </a:prstGeom>
                    </pic:spPr>
                  </pic:pic>
                </a:graphicData>
              </a:graphic>
            </wp:inline>
          </w:drawing>
        </w:r>
      </w:ins>
      <w:r w:rsidR="00933106">
        <w:rPr>
          <w:rStyle w:val="CommentReference"/>
        </w:rPr>
        <w:commentReference w:id="69"/>
      </w:r>
    </w:p>
    <w:p w14:paraId="62272C75" w14:textId="41138475" w:rsidR="003536B0" w:rsidRPr="00CB5862" w:rsidRDefault="003A1179" w:rsidP="00997AED">
      <w:pPr>
        <w:jc w:val="both"/>
        <w:rPr>
          <w:rFonts w:ascii="Times Roman" w:hAnsi="Times Roman"/>
          <w:sz w:val="22"/>
          <w:szCs w:val="22"/>
          <w:lang w:val="en-GB"/>
        </w:rPr>
      </w:pPr>
      <w:r w:rsidRPr="00CB5862">
        <w:rPr>
          <w:rFonts w:ascii="Times Roman" w:hAnsi="Times Roman"/>
          <w:sz w:val="22"/>
          <w:szCs w:val="22"/>
        </w:rPr>
        <w:t>Figure 4.</w:t>
      </w:r>
      <w:r w:rsidRPr="003A1179">
        <w:rPr>
          <w:rFonts w:ascii="Times Roman" w:hAnsi="Times Roman"/>
          <w:sz w:val="22"/>
          <w:szCs w:val="22"/>
        </w:rPr>
        <w:t xml:space="preserve"> </w:t>
      </w:r>
      <w:r w:rsidR="00794FCE" w:rsidRPr="0018355D">
        <w:rPr>
          <w:rFonts w:ascii="Times Roman" w:hAnsi="Times Roman"/>
          <w:b/>
          <w:sz w:val="22"/>
          <w:szCs w:val="22"/>
        </w:rPr>
        <w:t xml:space="preserve">Site dependent variation in </w:t>
      </w:r>
      <w:r w:rsidR="007B1278" w:rsidRPr="0018355D">
        <w:rPr>
          <w:rFonts w:ascii="Times Roman" w:hAnsi="Times Roman"/>
          <w:b/>
          <w:sz w:val="22"/>
          <w:szCs w:val="22"/>
        </w:rPr>
        <w:t>model</w:t>
      </w:r>
      <w:r w:rsidRPr="0018355D">
        <w:rPr>
          <w:rFonts w:ascii="Times Roman" w:hAnsi="Times Roman"/>
          <w:b/>
          <w:sz w:val="22"/>
          <w:szCs w:val="22"/>
        </w:rPr>
        <w:t xml:space="preserve"> parameter estimates are </w:t>
      </w:r>
      <w:r w:rsidR="0018355D">
        <w:rPr>
          <w:rFonts w:ascii="Times Roman" w:hAnsi="Times Roman"/>
          <w:b/>
          <w:sz w:val="22"/>
          <w:szCs w:val="22"/>
        </w:rPr>
        <w:t>strongest for elevation parameter</w:t>
      </w:r>
      <w:r w:rsidR="0018355D" w:rsidRPr="0018355D">
        <w:rPr>
          <w:rFonts w:ascii="Times Roman" w:hAnsi="Times Roman"/>
          <w:b/>
          <w:sz w:val="22"/>
          <w:szCs w:val="22"/>
        </w:rPr>
        <w:t xml:space="preserve"> </w:t>
      </w:r>
      <w:r w:rsidR="0018355D" w:rsidRPr="0018355D">
        <w:rPr>
          <w:rFonts w:ascii="Times Roman" w:hAnsi="Times Roman"/>
          <w:b/>
          <w:i/>
          <w:sz w:val="22"/>
          <w:szCs w:val="22"/>
        </w:rPr>
        <w:t>b</w:t>
      </w:r>
      <w:r w:rsidR="0018355D" w:rsidRPr="0018355D">
        <w:rPr>
          <w:rFonts w:ascii="Times Roman" w:hAnsi="Times Roman"/>
          <w:b/>
          <w:i/>
          <w:sz w:val="22"/>
          <w:szCs w:val="22"/>
          <w:vertAlign w:val="subscript"/>
        </w:rPr>
        <w:t>0</w:t>
      </w:r>
      <w:r w:rsidRPr="00CB5862">
        <w:rPr>
          <w:rFonts w:ascii="Times Roman" w:hAnsi="Times Roman"/>
          <w:b/>
          <w:sz w:val="22"/>
          <w:szCs w:val="22"/>
        </w:rPr>
        <w:t>.</w:t>
      </w:r>
      <w:r w:rsidRPr="00CB5862">
        <w:rPr>
          <w:rFonts w:ascii="Times Roman" w:hAnsi="Times Roman"/>
          <w:sz w:val="22"/>
          <w:szCs w:val="22"/>
        </w:rPr>
        <w:t xml:space="preserve"> Parameter estimates, associated to biological traits, show significant differences in adaptation to local thermal environments within taxa. Note that these significant differences are only </w:t>
      </w:r>
      <w:proofErr w:type="spellStart"/>
      <w:r w:rsidR="00966C9A">
        <w:rPr>
          <w:i/>
          <w:sz w:val="22"/>
          <w:szCs w:val="22"/>
          <w:lang w:val="en-GB"/>
        </w:rPr>
        <w:t>T</w:t>
      </w:r>
      <w:r w:rsidR="00966C9A" w:rsidRPr="00966C9A">
        <w:rPr>
          <w:i/>
          <w:sz w:val="22"/>
          <w:szCs w:val="22"/>
          <w:vertAlign w:val="subscript"/>
          <w:lang w:val="en-GB"/>
        </w:rPr>
        <w:t>pk</w:t>
      </w:r>
      <w:proofErr w:type="spellEnd"/>
      <w:r w:rsidRPr="00CB5862">
        <w:rPr>
          <w:rFonts w:ascii="Times Roman" w:hAnsi="Times Roman"/>
          <w:sz w:val="22"/>
          <w:szCs w:val="22"/>
        </w:rPr>
        <w:t xml:space="preserve"> when model convergence was poor (Porto).Values for </w:t>
      </w:r>
      <w:r w:rsidR="00966C9A">
        <w:rPr>
          <w:i/>
          <w:sz w:val="22"/>
          <w:szCs w:val="22"/>
          <w:lang w:val="en-GB"/>
        </w:rPr>
        <w:t>b</w:t>
      </w:r>
      <w:r w:rsidR="00966C9A" w:rsidRPr="00966C9A">
        <w:rPr>
          <w:i/>
          <w:sz w:val="22"/>
          <w:szCs w:val="22"/>
          <w:vertAlign w:val="subscript"/>
          <w:lang w:val="en-GB"/>
        </w:rPr>
        <w:t>0</w:t>
      </w:r>
      <w:r w:rsidRPr="00CB5862">
        <w:rPr>
          <w:rFonts w:ascii="Times Roman" w:hAnsi="Times Roman"/>
          <w:sz w:val="22"/>
          <w:szCs w:val="22"/>
        </w:rPr>
        <w:t xml:space="preserve"> and </w:t>
      </w:r>
      <w:proofErr w:type="spellStart"/>
      <w:r w:rsidR="00966C9A">
        <w:rPr>
          <w:i/>
          <w:sz w:val="22"/>
          <w:szCs w:val="22"/>
          <w:lang w:val="en-GB"/>
        </w:rPr>
        <w:t>E</w:t>
      </w:r>
      <w:r w:rsidR="00966C9A" w:rsidRPr="00966C9A">
        <w:rPr>
          <w:i/>
          <w:sz w:val="22"/>
          <w:szCs w:val="22"/>
          <w:vertAlign w:val="subscript"/>
          <w:lang w:val="en-GB"/>
        </w:rPr>
        <w:t>a</w:t>
      </w:r>
      <w:proofErr w:type="spellEnd"/>
      <w:r w:rsidRPr="00CB5862">
        <w:rPr>
          <w:rFonts w:ascii="Times Roman" w:hAnsi="Times Roman"/>
          <w:sz w:val="22"/>
          <w:szCs w:val="22"/>
        </w:rPr>
        <w:t xml:space="preserve"> </w:t>
      </w:r>
      <w:commentRangeStart w:id="70"/>
      <w:r w:rsidRPr="00CB5862">
        <w:rPr>
          <w:rFonts w:ascii="Times Roman" w:hAnsi="Times Roman"/>
          <w:sz w:val="22"/>
          <w:szCs w:val="22"/>
        </w:rPr>
        <w:t>vary with temperature for each taxa.</w:t>
      </w:r>
      <w:commentRangeEnd w:id="70"/>
      <w:r w:rsidRPr="00CB5862">
        <w:rPr>
          <w:rStyle w:val="CommentReference"/>
          <w:bCs/>
        </w:rPr>
        <w:commentReference w:id="70"/>
      </w:r>
    </w:p>
    <w:p w14:paraId="13E162FE" w14:textId="77777777" w:rsidR="00843DF9" w:rsidRDefault="00843DF9" w:rsidP="00997AED">
      <w:pPr>
        <w:jc w:val="both"/>
        <w:rPr>
          <w:b/>
          <w:sz w:val="38"/>
          <w:szCs w:val="38"/>
          <w:lang w:val="en-GB"/>
        </w:rPr>
      </w:pPr>
    </w:p>
    <w:p w14:paraId="489F5F9F" w14:textId="701D9CD2" w:rsidR="00E401B9" w:rsidRPr="003B2661" w:rsidRDefault="00416353" w:rsidP="00997AED">
      <w:pPr>
        <w:jc w:val="both"/>
        <w:rPr>
          <w:b/>
          <w:sz w:val="38"/>
          <w:szCs w:val="38"/>
          <w:lang w:val="en-GB"/>
        </w:rPr>
      </w:pPr>
      <w:r w:rsidRPr="003B2661">
        <w:rPr>
          <w:b/>
          <w:sz w:val="38"/>
          <w:szCs w:val="38"/>
          <w:lang w:val="en-GB"/>
        </w:rPr>
        <w:t>Results</w:t>
      </w:r>
    </w:p>
    <w:p w14:paraId="25243D31" w14:textId="77777777" w:rsidR="00416353" w:rsidRPr="003B2661" w:rsidRDefault="001D746D" w:rsidP="00997AED">
      <w:pPr>
        <w:jc w:val="both"/>
        <w:rPr>
          <w:lang w:val="en-GB"/>
        </w:rPr>
      </w:pPr>
      <w:r w:rsidRPr="003B2661">
        <w:rPr>
          <w:sz w:val="32"/>
          <w:szCs w:val="32"/>
          <w:lang w:val="en-GB"/>
        </w:rPr>
        <w:t xml:space="preserve">The temperature dependence of respiration rate </w:t>
      </w:r>
    </w:p>
    <w:p w14:paraId="7A4C3FE3" w14:textId="50C4878F" w:rsidR="00416353" w:rsidRPr="00C31F24" w:rsidRDefault="00416353" w:rsidP="00997AED">
      <w:pPr>
        <w:ind w:firstLine="720"/>
        <w:jc w:val="both"/>
        <w:rPr>
          <w:i/>
          <w:lang w:val="en-GB"/>
        </w:rPr>
      </w:pPr>
      <w:r w:rsidRPr="003B2661">
        <w:rPr>
          <w:lang w:val="en-GB"/>
        </w:rPr>
        <w:t>Horizonta</w:t>
      </w:r>
      <w:r w:rsidR="003240CB">
        <w:rPr>
          <w:lang w:val="en-GB"/>
        </w:rPr>
        <w:t>l shift scenarios in TPC (Fig</w:t>
      </w:r>
      <w:r w:rsidRPr="003B2661">
        <w:rPr>
          <w:lang w:val="en-GB"/>
        </w:rPr>
        <w:t xml:space="preserve"> </w:t>
      </w:r>
      <w:r w:rsidR="000D380D">
        <w:rPr>
          <w:lang w:val="en-GB"/>
        </w:rPr>
        <w:t>1C</w:t>
      </w:r>
      <w:r w:rsidRPr="003B2661">
        <w:rPr>
          <w:lang w:val="en-GB"/>
        </w:rPr>
        <w:t>) between locally adapted populations were no</w:t>
      </w:r>
      <w:r w:rsidR="003240CB">
        <w:rPr>
          <w:lang w:val="en-GB"/>
        </w:rPr>
        <w:t>t supported for any taxa (Fig</w:t>
      </w:r>
      <w:r w:rsidRPr="003B2661">
        <w:rPr>
          <w:lang w:val="en-GB"/>
        </w:rPr>
        <w:t xml:space="preserve"> 3). </w:t>
      </w:r>
      <w:r w:rsidR="000D380D">
        <w:rPr>
          <w:lang w:val="en-GB"/>
        </w:rPr>
        <w:t xml:space="preserve">We failed to capture the falling part of the curve in Porto for both prey taxa resulting in model estimate of </w:t>
      </w:r>
      <w:proofErr w:type="spellStart"/>
      <w:r w:rsidR="009B04EA">
        <w:rPr>
          <w:i/>
          <w:lang w:val="en-GB"/>
        </w:rPr>
        <w:t>T</w:t>
      </w:r>
      <w:r w:rsidR="009B04EA" w:rsidRPr="009B04EA">
        <w:rPr>
          <w:i/>
          <w:vertAlign w:val="subscript"/>
          <w:lang w:val="en-GB"/>
        </w:rPr>
        <w:t>pk</w:t>
      </w:r>
      <w:proofErr w:type="spellEnd"/>
      <w:r w:rsidR="000D380D">
        <w:rPr>
          <w:lang w:val="en-GB"/>
        </w:rPr>
        <w:t xml:space="preserve"> at the maximum valued allowed by the NLS fit: 80°C. At all other sites, t</w:t>
      </w:r>
      <w:r w:rsidRPr="003B2661">
        <w:rPr>
          <w:lang w:val="en-GB"/>
        </w:rPr>
        <w:t xml:space="preserve">emperature of peak performance for each </w:t>
      </w:r>
      <w:proofErr w:type="gramStart"/>
      <w:r w:rsidRPr="003B2661">
        <w:rPr>
          <w:lang w:val="en-GB"/>
        </w:rPr>
        <w:t>taxa</w:t>
      </w:r>
      <w:proofErr w:type="gramEnd"/>
      <w:r w:rsidRPr="003B2661">
        <w:rPr>
          <w:lang w:val="en-GB"/>
        </w:rPr>
        <w:t xml:space="preserve"> did not vary significantly</w:t>
      </w:r>
      <w:r w:rsidR="000D380D">
        <w:rPr>
          <w:lang w:val="en-GB"/>
        </w:rPr>
        <w:t xml:space="preserve"> as</w:t>
      </w:r>
      <w:r w:rsidRPr="003B2661">
        <w:rPr>
          <w:lang w:val="en-GB"/>
        </w:rPr>
        <w:t xml:space="preserve"> all </w:t>
      </w:r>
      <w:proofErr w:type="spellStart"/>
      <w:r w:rsidR="009B04EA">
        <w:rPr>
          <w:i/>
          <w:lang w:val="en-GB"/>
        </w:rPr>
        <w:t>T</w:t>
      </w:r>
      <w:r w:rsidR="009B04EA" w:rsidRPr="009B04EA">
        <w:rPr>
          <w:i/>
          <w:vertAlign w:val="subscript"/>
          <w:lang w:val="en-GB"/>
        </w:rPr>
        <w:t>pk</w:t>
      </w:r>
      <w:proofErr w:type="spellEnd"/>
      <w:r w:rsidRPr="003B2661">
        <w:rPr>
          <w:i/>
          <w:position w:val="-6"/>
          <w:lang w:val="en-GB"/>
        </w:rPr>
        <w:t xml:space="preserve"> </w:t>
      </w:r>
      <w:r w:rsidRPr="003B2661">
        <w:rPr>
          <w:lang w:val="en-GB"/>
        </w:rPr>
        <w:t>confidence interval</w:t>
      </w:r>
      <w:r w:rsidR="000D380D">
        <w:rPr>
          <w:lang w:val="en-GB"/>
        </w:rPr>
        <w:t>s overlapped</w:t>
      </w:r>
      <w:r w:rsidR="003240CB">
        <w:rPr>
          <w:lang w:val="en-GB"/>
        </w:rPr>
        <w:t xml:space="preserve"> (Fig</w:t>
      </w:r>
      <w:r w:rsidR="008921B4" w:rsidRPr="003B2661">
        <w:rPr>
          <w:lang w:val="en-GB"/>
        </w:rPr>
        <w:t xml:space="preserve"> 4</w:t>
      </w:r>
      <w:r w:rsidRPr="003B2661">
        <w:rPr>
          <w:lang w:val="en-GB"/>
        </w:rPr>
        <w:t xml:space="preserve">). </w:t>
      </w:r>
      <w:r w:rsidR="000D380D">
        <w:rPr>
          <w:lang w:val="en-GB"/>
        </w:rPr>
        <w:t>All three taxa adapted to new thermal environments by shifting their TPCs vertically</w:t>
      </w:r>
      <w:r w:rsidR="003240CB">
        <w:rPr>
          <w:lang w:val="en-GB"/>
        </w:rPr>
        <w:t xml:space="preserve"> (Fig</w:t>
      </w:r>
      <w:r w:rsidRPr="003B2661">
        <w:rPr>
          <w:lang w:val="en-GB"/>
        </w:rPr>
        <w:t xml:space="preserve"> </w:t>
      </w:r>
      <w:r w:rsidR="000D380D">
        <w:rPr>
          <w:lang w:val="en-GB"/>
        </w:rPr>
        <w:t xml:space="preserve">1B &amp; </w:t>
      </w:r>
      <w:r w:rsidRPr="003B2661">
        <w:rPr>
          <w:lang w:val="en-GB"/>
        </w:rPr>
        <w:t xml:space="preserve">3). </w:t>
      </w:r>
      <w:r w:rsidR="00C31F24">
        <w:rPr>
          <w:lang w:val="en-GB"/>
        </w:rPr>
        <w:t xml:space="preserve">We recorded an increase in </w:t>
      </w:r>
      <w:r w:rsidR="009B04EA">
        <w:rPr>
          <w:i/>
          <w:lang w:val="en-GB"/>
        </w:rPr>
        <w:t>b</w:t>
      </w:r>
      <w:r w:rsidR="009B04EA" w:rsidRPr="009B04EA">
        <w:rPr>
          <w:i/>
          <w:vertAlign w:val="subscript"/>
          <w:lang w:val="en-GB"/>
        </w:rPr>
        <w:t>0</w:t>
      </w:r>
      <w:r w:rsidR="00C31F24">
        <w:rPr>
          <w:lang w:val="en-GB"/>
        </w:rPr>
        <w:t xml:space="preserve"> with site temperature for the predatory </w:t>
      </w:r>
      <w:r w:rsidR="00C31F24">
        <w:rPr>
          <w:i/>
          <w:lang w:val="en-GB"/>
        </w:rPr>
        <w:t>S. striolatum</w:t>
      </w:r>
      <w:r w:rsidR="00C31F24" w:rsidRPr="00C31F24">
        <w:rPr>
          <w:lang w:val="en-GB"/>
        </w:rPr>
        <w:t>,</w:t>
      </w:r>
      <w:r w:rsidR="00C31F24">
        <w:rPr>
          <w:i/>
          <w:lang w:val="en-GB"/>
        </w:rPr>
        <w:t xml:space="preserve"> C. dipterum </w:t>
      </w:r>
      <w:r w:rsidR="00C31F24">
        <w:rPr>
          <w:lang w:val="en-GB"/>
        </w:rPr>
        <w:t>displayed higher elevation for the warmer two sites in contra</w:t>
      </w:r>
      <w:r w:rsidR="00A71FF4">
        <w:rPr>
          <w:lang w:val="en-GB"/>
        </w:rPr>
        <w:t>s</w:t>
      </w:r>
      <w:r w:rsidR="00C31F24">
        <w:rPr>
          <w:lang w:val="en-GB"/>
        </w:rPr>
        <w:t xml:space="preserve">t to the cooler two and </w:t>
      </w:r>
      <w:r w:rsidR="00C31F24">
        <w:rPr>
          <w:i/>
          <w:lang w:val="en-GB"/>
        </w:rPr>
        <w:t xml:space="preserve">Chironomus </w:t>
      </w:r>
      <w:r w:rsidR="00C31F24">
        <w:rPr>
          <w:lang w:val="en-GB"/>
        </w:rPr>
        <w:t xml:space="preserve">spp. TPCs appeared to have higher </w:t>
      </w:r>
      <w:r w:rsidR="009B04EA">
        <w:rPr>
          <w:i/>
          <w:lang w:val="en-GB"/>
        </w:rPr>
        <w:t>b</w:t>
      </w:r>
      <w:r w:rsidR="009B04EA" w:rsidRPr="009B04EA">
        <w:rPr>
          <w:i/>
          <w:vertAlign w:val="subscript"/>
          <w:lang w:val="en-GB"/>
        </w:rPr>
        <w:t>0</w:t>
      </w:r>
      <w:r w:rsidR="00C31F24">
        <w:rPr>
          <w:lang w:val="en-GB"/>
        </w:rPr>
        <w:t xml:space="preserve"> at intermediate temperature</w:t>
      </w:r>
      <w:r w:rsidR="003240CB">
        <w:rPr>
          <w:lang w:val="en-GB"/>
        </w:rPr>
        <w:t>s than at either extreme (Fig</w:t>
      </w:r>
      <w:r w:rsidR="00C31F24">
        <w:rPr>
          <w:lang w:val="en-GB"/>
        </w:rPr>
        <w:t xml:space="preserve"> </w:t>
      </w:r>
      <w:r w:rsidR="00C31F24">
        <w:rPr>
          <w:lang w:val="en-GB"/>
        </w:rPr>
        <w:lastRenderedPageBreak/>
        <w:t>3 &amp; 4).</w:t>
      </w:r>
      <w:r w:rsidRPr="003B2661">
        <w:rPr>
          <w:lang w:val="en-GB"/>
        </w:rPr>
        <w:t xml:space="preserve"> </w:t>
      </w:r>
      <w:r w:rsidR="00C23827" w:rsidRPr="003B2661">
        <w:rPr>
          <w:lang w:val="en-GB"/>
        </w:rPr>
        <w:t>S</w:t>
      </w:r>
      <w:r w:rsidRPr="003B2661">
        <w:rPr>
          <w:lang w:val="en-GB"/>
        </w:rPr>
        <w:t>ignificant variation in</w:t>
      </w:r>
      <w:r w:rsidRPr="003B2661">
        <w:rPr>
          <w:i/>
          <w:lang w:val="en-GB"/>
        </w:rPr>
        <w:t xml:space="preserve"> </w:t>
      </w:r>
      <w:proofErr w:type="spellStart"/>
      <w:r w:rsidR="009B04EA">
        <w:rPr>
          <w:i/>
          <w:lang w:val="en-GB"/>
        </w:rPr>
        <w:t>E</w:t>
      </w:r>
      <w:r w:rsidR="009B04EA" w:rsidRPr="009B04EA">
        <w:rPr>
          <w:i/>
          <w:vertAlign w:val="subscript"/>
          <w:lang w:val="en-GB"/>
        </w:rPr>
        <w:t>a</w:t>
      </w:r>
      <w:proofErr w:type="spellEnd"/>
      <w:r w:rsidRPr="003B2661">
        <w:rPr>
          <w:i/>
          <w:position w:val="-6"/>
          <w:lang w:val="en-GB"/>
        </w:rPr>
        <w:t xml:space="preserve"> </w:t>
      </w:r>
      <w:r w:rsidR="00C31F24">
        <w:rPr>
          <w:lang w:val="en-GB"/>
        </w:rPr>
        <w:t>was</w:t>
      </w:r>
      <w:r w:rsidRPr="003B2661">
        <w:rPr>
          <w:lang w:val="en-GB"/>
        </w:rPr>
        <w:t xml:space="preserve"> recorded </w:t>
      </w:r>
      <w:r w:rsidR="00C31F24">
        <w:rPr>
          <w:lang w:val="en-GB"/>
        </w:rPr>
        <w:t>for both prey taxa in the cooler sites</w:t>
      </w:r>
      <w:r w:rsidRPr="003B2661">
        <w:rPr>
          <w:lang w:val="en-GB"/>
        </w:rPr>
        <w:t>, with col</w:t>
      </w:r>
      <w:r w:rsidR="00F578D5">
        <w:rPr>
          <w:lang w:val="en-GB"/>
        </w:rPr>
        <w:t>der adapted populations showing</w:t>
      </w:r>
      <w:r w:rsidR="00A71FF4">
        <w:rPr>
          <w:lang w:val="en-GB"/>
        </w:rPr>
        <w:t xml:space="preserve"> </w:t>
      </w:r>
      <w:r w:rsidR="00020678" w:rsidRPr="003B2661">
        <w:rPr>
          <w:lang w:val="en-GB"/>
        </w:rPr>
        <w:t>steeper</w:t>
      </w:r>
      <w:r w:rsidR="00A71FF4">
        <w:rPr>
          <w:lang w:val="en-GB"/>
        </w:rPr>
        <w:t xml:space="preserve"> </w:t>
      </w:r>
      <w:r w:rsidRPr="003B2661">
        <w:rPr>
          <w:lang w:val="en-GB"/>
        </w:rPr>
        <w:t>act</w:t>
      </w:r>
      <w:r w:rsidR="00F578D5">
        <w:rPr>
          <w:lang w:val="en-GB"/>
        </w:rPr>
        <w:t>ivation energies</w:t>
      </w:r>
      <w:r w:rsidR="003240CB">
        <w:rPr>
          <w:lang w:val="en-GB"/>
        </w:rPr>
        <w:t xml:space="preserve"> (Fig</w:t>
      </w:r>
      <w:r w:rsidR="00D9729E" w:rsidRPr="003B2661">
        <w:rPr>
          <w:lang w:val="en-GB"/>
        </w:rPr>
        <w:t xml:space="preserve"> 4</w:t>
      </w:r>
      <w:r w:rsidRPr="003B2661">
        <w:rPr>
          <w:lang w:val="en-GB"/>
        </w:rPr>
        <w:t>).</w:t>
      </w:r>
      <w:r w:rsidR="00C31F24">
        <w:rPr>
          <w:lang w:val="en-GB"/>
        </w:rPr>
        <w:t xml:space="preserve"> No difference in activation energy between sites was found for </w:t>
      </w:r>
      <w:r w:rsidR="00C31F24">
        <w:rPr>
          <w:i/>
          <w:lang w:val="en-GB"/>
        </w:rPr>
        <w:t>S. striolatum</w:t>
      </w:r>
      <w:r w:rsidR="00A71FF4">
        <w:rPr>
          <w:i/>
          <w:lang w:val="en-GB"/>
        </w:rPr>
        <w:t xml:space="preserve"> </w:t>
      </w:r>
      <w:r w:rsidR="003240CB">
        <w:rPr>
          <w:lang w:val="en-GB"/>
        </w:rPr>
        <w:t>(Fig</w:t>
      </w:r>
      <w:r w:rsidR="00A71FF4">
        <w:rPr>
          <w:lang w:val="en-GB"/>
        </w:rPr>
        <w:t xml:space="preserve"> 4)</w:t>
      </w:r>
      <w:r w:rsidR="00C31F24" w:rsidRPr="00C31F24">
        <w:rPr>
          <w:lang w:val="en-GB"/>
        </w:rPr>
        <w:t>.</w:t>
      </w:r>
    </w:p>
    <w:p w14:paraId="5A3BE56B" w14:textId="6D1F9348" w:rsidR="00416353" w:rsidRDefault="003B0EBE" w:rsidP="00997AED">
      <w:pPr>
        <w:ind w:firstLine="720"/>
        <w:jc w:val="both"/>
        <w:rPr>
          <w:lang w:val="en-GB"/>
        </w:rPr>
      </w:pPr>
      <w:commentRangeStart w:id="71"/>
      <w:r>
        <w:rPr>
          <w:lang w:val="en-GB"/>
        </w:rPr>
        <w:t>As with</w:t>
      </w:r>
      <w:r w:rsidR="00416353" w:rsidRPr="003B2661">
        <w:rPr>
          <w:lang w:val="en-GB"/>
        </w:rPr>
        <w:t xml:space="preserve"> respiration, no changes in velocity temperature performance curve </w:t>
      </w:r>
      <w:r w:rsidR="00416353" w:rsidRPr="003B2661">
        <w:rPr>
          <w:i/>
          <w:lang w:val="en-GB"/>
        </w:rPr>
        <w:t>T</w:t>
      </w:r>
      <w:proofErr w:type="spellStart"/>
      <w:r w:rsidR="00416353" w:rsidRPr="003B2661">
        <w:rPr>
          <w:i/>
          <w:position w:val="-6"/>
          <w:lang w:val="en-GB"/>
        </w:rPr>
        <w:t>pk</w:t>
      </w:r>
      <w:proofErr w:type="spellEnd"/>
      <w:r w:rsidR="00416353" w:rsidRPr="003B2661">
        <w:rPr>
          <w:position w:val="-6"/>
          <w:lang w:val="en-GB"/>
        </w:rPr>
        <w:t xml:space="preserve"> </w:t>
      </w:r>
      <w:r w:rsidR="0069015C">
        <w:rPr>
          <w:lang w:val="en-GB"/>
        </w:rPr>
        <w:t>were observed (43.5±3.4°C and 43.5±2.2°C</w:t>
      </w:r>
      <w:r w:rsidR="00416353" w:rsidRPr="003B2661">
        <w:rPr>
          <w:lang w:val="en-GB"/>
        </w:rPr>
        <w:t xml:space="preserve"> for </w:t>
      </w:r>
      <w:r w:rsidR="00416353" w:rsidRPr="003B2661">
        <w:rPr>
          <w:i/>
          <w:lang w:val="en-GB"/>
        </w:rPr>
        <w:t>Chironomus</w:t>
      </w:r>
      <w:r w:rsidR="0069015C">
        <w:rPr>
          <w:i/>
          <w:lang w:val="en-GB"/>
        </w:rPr>
        <w:t xml:space="preserve"> </w:t>
      </w:r>
      <w:r w:rsidR="0069015C">
        <w:rPr>
          <w:lang w:val="en-GB"/>
        </w:rPr>
        <w:t>spp.</w:t>
      </w:r>
      <w:r w:rsidR="00416353" w:rsidRPr="003B2661">
        <w:rPr>
          <w:lang w:val="en-GB"/>
        </w:rPr>
        <w:t>,</w:t>
      </w:r>
      <w:r w:rsidR="0069015C">
        <w:rPr>
          <w:lang w:val="en-GB"/>
        </w:rPr>
        <w:t xml:space="preserve"> 37.4±2.9°C and 39.6</w:t>
      </w:r>
      <w:r w:rsidR="00416353" w:rsidRPr="003B2661">
        <w:rPr>
          <w:lang w:val="en-GB"/>
        </w:rPr>
        <w:t>±</w:t>
      </w:r>
      <w:r w:rsidR="0069015C">
        <w:rPr>
          <w:lang w:val="en-GB"/>
        </w:rPr>
        <w:t>3°C</w:t>
      </w:r>
      <w:r w:rsidR="00416353" w:rsidRPr="003B2661">
        <w:rPr>
          <w:lang w:val="en-GB"/>
        </w:rPr>
        <w:t xml:space="preserve"> for </w:t>
      </w:r>
      <w:r w:rsidR="0069015C" w:rsidRPr="003B2661">
        <w:rPr>
          <w:i/>
          <w:lang w:val="en-GB"/>
        </w:rPr>
        <w:t>C. dipterum</w:t>
      </w:r>
      <w:r w:rsidR="0069015C">
        <w:rPr>
          <w:lang w:val="en-GB"/>
        </w:rPr>
        <w:t>, 39±2.5°C and 34.7±1.9°C</w:t>
      </w:r>
      <w:r w:rsidR="00416353" w:rsidRPr="003B2661">
        <w:rPr>
          <w:lang w:val="en-GB"/>
        </w:rPr>
        <w:t xml:space="preserve"> for </w:t>
      </w:r>
      <w:r w:rsidR="0069015C" w:rsidRPr="003B2661">
        <w:rPr>
          <w:i/>
          <w:lang w:val="en-GB"/>
        </w:rPr>
        <w:t>S. striolatum</w:t>
      </w:r>
      <w:r w:rsidR="00416353" w:rsidRPr="003B2661">
        <w:rPr>
          <w:lang w:val="en-GB"/>
        </w:rPr>
        <w:t xml:space="preserve"> in </w:t>
      </w:r>
      <w:r w:rsidR="0069015C">
        <w:rPr>
          <w:lang w:val="en-GB"/>
        </w:rPr>
        <w:t>Toledo</w:t>
      </w:r>
      <w:r w:rsidR="00322629" w:rsidRPr="003B2661">
        <w:rPr>
          <w:lang w:val="en-GB"/>
        </w:rPr>
        <w:t xml:space="preserve"> and </w:t>
      </w:r>
      <w:r w:rsidR="0069015C">
        <w:rPr>
          <w:lang w:val="en-GB"/>
        </w:rPr>
        <w:t>Évora</w:t>
      </w:r>
      <w:r w:rsidR="00322629" w:rsidRPr="003B2661">
        <w:rPr>
          <w:lang w:val="en-GB"/>
        </w:rPr>
        <w:t xml:space="preserve"> respectively).</w:t>
      </w:r>
      <w:r w:rsidR="00EE7252">
        <w:rPr>
          <w:lang w:val="en-GB"/>
        </w:rPr>
        <w:t xml:space="preserve"> </w:t>
      </w:r>
      <w:commentRangeEnd w:id="71"/>
      <w:r w:rsidR="00391E35">
        <w:rPr>
          <w:rStyle w:val="CommentReference"/>
        </w:rPr>
        <w:commentReference w:id="71"/>
      </w:r>
      <w:r w:rsidR="00EE7252">
        <w:rPr>
          <w:lang w:val="en-GB"/>
        </w:rPr>
        <w:t>Curve elevation increased fo</w:t>
      </w:r>
      <w:r w:rsidR="00EE7252" w:rsidRPr="009B04EA">
        <w:rPr>
          <w:lang w:val="en-GB"/>
        </w:rPr>
        <w:t>r all species: 0.07±0.028</w:t>
      </w:r>
      <w:r w:rsidR="00EE7252" w:rsidRPr="001B5875">
        <w:rPr>
          <w:lang w:val="en-GB"/>
        </w:rPr>
        <w:t>m.s</w:t>
      </w:r>
      <w:r w:rsidR="00EE7252" w:rsidRPr="001B5875">
        <w:rPr>
          <w:vertAlign w:val="superscript"/>
          <w:lang w:val="en-GB"/>
        </w:rPr>
        <w:t>-1</w:t>
      </w:r>
      <w:r w:rsidR="00EE7252" w:rsidRPr="009B04EA">
        <w:rPr>
          <w:lang w:val="en-GB"/>
        </w:rPr>
        <w:t xml:space="preserve"> versus 0.09±0.023</w:t>
      </w:r>
      <w:r w:rsidR="00EE7252" w:rsidRPr="001B5875">
        <w:rPr>
          <w:lang w:val="en-GB"/>
        </w:rPr>
        <w:t>m.s</w:t>
      </w:r>
      <w:r w:rsidR="00EE7252" w:rsidRPr="001B5875">
        <w:rPr>
          <w:vertAlign w:val="superscript"/>
          <w:lang w:val="en-GB"/>
        </w:rPr>
        <w:t>-1</w:t>
      </w:r>
      <w:r w:rsidR="00EE7252" w:rsidRPr="009B04EA">
        <w:rPr>
          <w:lang w:val="en-GB"/>
        </w:rPr>
        <w:t xml:space="preserve"> for </w:t>
      </w:r>
      <w:r w:rsidR="00EE7252" w:rsidRPr="009B04EA">
        <w:rPr>
          <w:i/>
          <w:lang w:val="en-GB"/>
        </w:rPr>
        <w:t>Chironomus</w:t>
      </w:r>
      <w:r w:rsidR="00EE7252" w:rsidRPr="009B04EA">
        <w:rPr>
          <w:lang w:val="en-GB"/>
        </w:rPr>
        <w:t xml:space="preserve"> spp., 0.35±0.002</w:t>
      </w:r>
      <w:r w:rsidR="00EE7252" w:rsidRPr="001B5875">
        <w:rPr>
          <w:lang w:val="en-GB"/>
        </w:rPr>
        <w:t>m.s</w:t>
      </w:r>
      <w:r w:rsidR="00EE7252" w:rsidRPr="001B5875">
        <w:rPr>
          <w:vertAlign w:val="superscript"/>
          <w:lang w:val="en-GB"/>
        </w:rPr>
        <w:t>-1</w:t>
      </w:r>
      <w:r w:rsidR="00EE7252" w:rsidRPr="009B04EA">
        <w:rPr>
          <w:lang w:val="en-GB"/>
        </w:rPr>
        <w:t xml:space="preserve"> versus 0.47±0.009</w:t>
      </w:r>
      <w:r w:rsidR="00EE7252" w:rsidRPr="001B5875">
        <w:rPr>
          <w:lang w:val="en-GB"/>
        </w:rPr>
        <w:t>m.s</w:t>
      </w:r>
      <w:r w:rsidR="00EE7252" w:rsidRPr="001B5875">
        <w:rPr>
          <w:vertAlign w:val="superscript"/>
          <w:lang w:val="en-GB"/>
        </w:rPr>
        <w:t>-1</w:t>
      </w:r>
      <w:r w:rsidR="00EE7252" w:rsidRPr="009B04EA">
        <w:rPr>
          <w:lang w:val="en-GB"/>
        </w:rPr>
        <w:t xml:space="preserve"> for </w:t>
      </w:r>
      <w:r w:rsidR="00EE7252" w:rsidRPr="009B04EA">
        <w:rPr>
          <w:i/>
          <w:lang w:val="en-GB"/>
        </w:rPr>
        <w:t>C. dipterum</w:t>
      </w:r>
      <w:r w:rsidR="00EE7252" w:rsidRPr="009B04EA">
        <w:rPr>
          <w:lang w:val="en-GB"/>
        </w:rPr>
        <w:t xml:space="preserve"> and 0.60±0.004</w:t>
      </w:r>
      <w:r w:rsidR="00EE7252" w:rsidRPr="001B5875">
        <w:rPr>
          <w:lang w:val="en-GB"/>
        </w:rPr>
        <w:t>m.s</w:t>
      </w:r>
      <w:r w:rsidR="00EE7252" w:rsidRPr="001B5875">
        <w:rPr>
          <w:vertAlign w:val="superscript"/>
          <w:lang w:val="en-GB"/>
        </w:rPr>
        <w:t>-1</w:t>
      </w:r>
      <w:r w:rsidR="00EE7252" w:rsidRPr="009B04EA">
        <w:rPr>
          <w:lang w:val="en-GB"/>
        </w:rPr>
        <w:t xml:space="preserve"> versus 0.78±0.005</w:t>
      </w:r>
      <w:r w:rsidR="00EE7252" w:rsidRPr="001B5875">
        <w:rPr>
          <w:lang w:val="en-GB"/>
        </w:rPr>
        <w:t>m.s</w:t>
      </w:r>
      <w:r w:rsidR="00EE7252" w:rsidRPr="001B5875">
        <w:rPr>
          <w:vertAlign w:val="superscript"/>
          <w:lang w:val="en-GB"/>
        </w:rPr>
        <w:t>-1</w:t>
      </w:r>
      <w:r w:rsidR="00EE7252" w:rsidRPr="009B04EA">
        <w:rPr>
          <w:lang w:val="en-GB"/>
        </w:rPr>
        <w:t xml:space="preserve"> for </w:t>
      </w:r>
      <w:r w:rsidR="00EE7252" w:rsidRPr="009B04EA">
        <w:rPr>
          <w:i/>
          <w:lang w:val="en-GB"/>
        </w:rPr>
        <w:t>S. striolatum</w:t>
      </w:r>
      <w:r w:rsidR="00EE7252" w:rsidRPr="009B04EA">
        <w:rPr>
          <w:lang w:val="en-GB"/>
        </w:rPr>
        <w:t xml:space="preserve"> in Toledo and Évora respectively.</w:t>
      </w:r>
      <w:r w:rsidR="00322629" w:rsidRPr="009B04EA">
        <w:rPr>
          <w:lang w:val="en-GB"/>
        </w:rPr>
        <w:t xml:space="preserve"> </w:t>
      </w:r>
      <w:commentRangeStart w:id="72"/>
      <w:r w:rsidR="00322629" w:rsidRPr="009B04EA">
        <w:rPr>
          <w:lang w:val="en-GB"/>
        </w:rPr>
        <w:t>We</w:t>
      </w:r>
      <w:commentRangeEnd w:id="72"/>
      <w:r w:rsidR="00712128" w:rsidRPr="009B04EA">
        <w:rPr>
          <w:rStyle w:val="CommentReference"/>
          <w:sz w:val="24"/>
          <w:szCs w:val="24"/>
          <w:lang w:val="en-GB"/>
        </w:rPr>
        <w:commentReference w:id="72"/>
      </w:r>
      <w:r w:rsidR="00322629" w:rsidRPr="009B04EA">
        <w:rPr>
          <w:lang w:val="en-GB"/>
        </w:rPr>
        <w:t xml:space="preserve"> fo</w:t>
      </w:r>
      <w:r w:rsidR="00322629" w:rsidRPr="003B2661">
        <w:rPr>
          <w:lang w:val="en-GB"/>
        </w:rPr>
        <w:t>u</w:t>
      </w:r>
      <w:r w:rsidR="0069015C">
        <w:rPr>
          <w:lang w:val="en-GB"/>
        </w:rPr>
        <w:t>nd higher elevation of the predator curve relative to the prey</w:t>
      </w:r>
      <w:r w:rsidR="00416353" w:rsidRPr="003B2661">
        <w:rPr>
          <w:lang w:val="en-GB"/>
        </w:rPr>
        <w:t xml:space="preserve"> at warmer adaptation temperatures for </w:t>
      </w:r>
      <w:r w:rsidR="0069015C">
        <w:rPr>
          <w:lang w:val="en-GB"/>
        </w:rPr>
        <w:t>both prey taxa:</w:t>
      </w:r>
      <w:r w:rsidR="00DD1397">
        <w:rPr>
          <w:lang w:val="en-GB"/>
        </w:rPr>
        <w:t xml:space="preserve"> </w:t>
      </w:r>
      <w:r w:rsidR="00DD1397">
        <w:rPr>
          <w:rFonts w:ascii="Lucida Grande" w:hAnsi="Lucida Grande" w:cs="Lucida Grande"/>
          <w:lang w:val="en-GB"/>
        </w:rPr>
        <w:t>Δ</w:t>
      </w:r>
      <w:r w:rsidR="009B04EA">
        <w:rPr>
          <w:i/>
          <w:lang w:val="en-GB"/>
        </w:rPr>
        <w:t>b</w:t>
      </w:r>
      <w:r w:rsidR="009B04EA" w:rsidRPr="009B04EA">
        <w:rPr>
          <w:i/>
          <w:vertAlign w:val="subscript"/>
          <w:lang w:val="en-GB"/>
        </w:rPr>
        <w:t>0</w:t>
      </w:r>
      <w:r w:rsidR="00DD1397">
        <w:rPr>
          <w:lang w:val="en-GB"/>
        </w:rPr>
        <w:t>=0.</w:t>
      </w:r>
      <w:r w:rsidR="00DD1397" w:rsidRPr="009B04EA">
        <w:rPr>
          <w:lang w:val="en-GB"/>
        </w:rPr>
        <w:t>52</w:t>
      </w:r>
      <w:r w:rsidR="00976B9D" w:rsidRPr="001B5875">
        <w:rPr>
          <w:lang w:val="en-GB"/>
        </w:rPr>
        <w:t>m.</w:t>
      </w:r>
      <w:r w:rsidR="00416353" w:rsidRPr="001B5875">
        <w:rPr>
          <w:lang w:val="en-GB"/>
        </w:rPr>
        <w:t>s</w:t>
      </w:r>
      <w:r w:rsidR="00976B9D" w:rsidRPr="001B5875">
        <w:rPr>
          <w:vertAlign w:val="superscript"/>
          <w:lang w:val="en-GB"/>
        </w:rPr>
        <w:t>-1</w:t>
      </w:r>
      <w:r w:rsidR="00DD1397" w:rsidRPr="009B04EA">
        <w:rPr>
          <w:lang w:val="en-GB"/>
        </w:rPr>
        <w:t xml:space="preserve"> versus </w:t>
      </w:r>
      <w:r w:rsidR="00DD1397" w:rsidRPr="009B04EA">
        <w:rPr>
          <w:rFonts w:ascii="Lucida Grande" w:hAnsi="Lucida Grande" w:cs="Lucida Grande"/>
          <w:lang w:val="en-GB"/>
        </w:rPr>
        <w:t>Δ</w:t>
      </w:r>
      <w:r w:rsidR="009B04EA" w:rsidRPr="009B04EA">
        <w:rPr>
          <w:i/>
          <w:lang w:val="en-GB"/>
        </w:rPr>
        <w:t>b</w:t>
      </w:r>
      <w:r w:rsidR="009B04EA" w:rsidRPr="009B04EA">
        <w:rPr>
          <w:i/>
          <w:vertAlign w:val="subscript"/>
          <w:lang w:val="en-GB"/>
        </w:rPr>
        <w:t>0</w:t>
      </w:r>
      <w:r w:rsidR="00DD1397" w:rsidRPr="009B04EA">
        <w:rPr>
          <w:lang w:val="en-GB"/>
        </w:rPr>
        <w:t>=0.69</w:t>
      </w:r>
      <w:r w:rsidR="00976B9D" w:rsidRPr="001B5875">
        <w:rPr>
          <w:lang w:val="en-GB"/>
        </w:rPr>
        <w:t>m.s</w:t>
      </w:r>
      <w:r w:rsidR="00976B9D" w:rsidRPr="001B5875">
        <w:rPr>
          <w:vertAlign w:val="superscript"/>
          <w:lang w:val="en-GB"/>
        </w:rPr>
        <w:t>-1</w:t>
      </w:r>
      <w:r w:rsidR="00976B9D" w:rsidRPr="009B04EA">
        <w:rPr>
          <w:lang w:val="en-GB"/>
        </w:rPr>
        <w:t xml:space="preserve"> </w:t>
      </w:r>
      <w:r w:rsidR="00DD1397" w:rsidRPr="009B04EA">
        <w:rPr>
          <w:lang w:val="en-GB"/>
        </w:rPr>
        <w:t xml:space="preserve">for </w:t>
      </w:r>
      <w:r w:rsidR="00DD1397" w:rsidRPr="009B04EA">
        <w:rPr>
          <w:i/>
          <w:lang w:val="en-GB"/>
        </w:rPr>
        <w:t>Chironomus</w:t>
      </w:r>
      <w:r w:rsidR="00DD1397" w:rsidRPr="009B04EA">
        <w:rPr>
          <w:lang w:val="en-GB"/>
        </w:rPr>
        <w:t xml:space="preserve"> spp.</w:t>
      </w:r>
      <w:r w:rsidR="0069015C" w:rsidRPr="009B04EA">
        <w:rPr>
          <w:lang w:val="en-GB"/>
        </w:rPr>
        <w:t xml:space="preserve"> </w:t>
      </w:r>
      <w:r w:rsidR="00DD1397" w:rsidRPr="009B04EA">
        <w:rPr>
          <w:lang w:val="en-GB"/>
        </w:rPr>
        <w:t>and</w:t>
      </w:r>
      <w:r w:rsidR="00416353" w:rsidRPr="009B04EA">
        <w:rPr>
          <w:lang w:val="en-GB"/>
        </w:rPr>
        <w:t xml:space="preserve"> </w:t>
      </w:r>
      <w:r w:rsidR="00DD1397" w:rsidRPr="009B04EA">
        <w:rPr>
          <w:rFonts w:ascii="Lucida Grande" w:hAnsi="Lucida Grande" w:cs="Lucida Grande"/>
          <w:lang w:val="en-GB"/>
        </w:rPr>
        <w:t>Δ</w:t>
      </w:r>
      <w:r w:rsidR="009B04EA" w:rsidRPr="009B04EA">
        <w:rPr>
          <w:i/>
          <w:lang w:val="en-GB"/>
        </w:rPr>
        <w:t>b</w:t>
      </w:r>
      <w:r w:rsidR="009B04EA" w:rsidRPr="009B04EA">
        <w:rPr>
          <w:i/>
          <w:vertAlign w:val="subscript"/>
          <w:lang w:val="en-GB"/>
        </w:rPr>
        <w:t>0</w:t>
      </w:r>
      <w:r w:rsidR="00DD1397" w:rsidRPr="009B04EA">
        <w:rPr>
          <w:lang w:val="en-GB"/>
        </w:rPr>
        <w:t>=0.25</w:t>
      </w:r>
      <w:r w:rsidR="00976B9D" w:rsidRPr="001B5875">
        <w:rPr>
          <w:lang w:val="en-GB"/>
        </w:rPr>
        <w:t>m.s</w:t>
      </w:r>
      <w:r w:rsidR="00976B9D" w:rsidRPr="001B5875">
        <w:rPr>
          <w:vertAlign w:val="superscript"/>
          <w:lang w:val="en-GB"/>
        </w:rPr>
        <w:t>-1</w:t>
      </w:r>
      <w:r w:rsidR="00976B9D" w:rsidRPr="009B04EA">
        <w:rPr>
          <w:lang w:val="en-GB"/>
        </w:rPr>
        <w:t xml:space="preserve"> </w:t>
      </w:r>
      <w:r w:rsidR="00DD1397" w:rsidRPr="009B04EA">
        <w:rPr>
          <w:lang w:val="en-GB"/>
        </w:rPr>
        <w:t xml:space="preserve">versus </w:t>
      </w:r>
      <w:r w:rsidR="00DD1397" w:rsidRPr="009B04EA">
        <w:rPr>
          <w:rFonts w:ascii="Lucida Grande" w:hAnsi="Lucida Grande" w:cs="Lucida Grande"/>
          <w:lang w:val="en-GB"/>
        </w:rPr>
        <w:t>Δ</w:t>
      </w:r>
      <w:r w:rsidR="009B04EA" w:rsidRPr="009B04EA">
        <w:rPr>
          <w:i/>
          <w:lang w:val="en-GB"/>
        </w:rPr>
        <w:t>b</w:t>
      </w:r>
      <w:r w:rsidR="009B04EA" w:rsidRPr="009B04EA">
        <w:rPr>
          <w:i/>
          <w:vertAlign w:val="subscript"/>
          <w:lang w:val="en-GB"/>
        </w:rPr>
        <w:t>0</w:t>
      </w:r>
      <w:r w:rsidR="00DD1397" w:rsidRPr="009B04EA">
        <w:rPr>
          <w:lang w:val="en-GB"/>
        </w:rPr>
        <w:t>=0.32</w:t>
      </w:r>
      <w:r w:rsidR="00976B9D" w:rsidRPr="001B5875">
        <w:rPr>
          <w:lang w:val="en-GB"/>
        </w:rPr>
        <w:t>m.s</w:t>
      </w:r>
      <w:r w:rsidR="00976B9D" w:rsidRPr="001B5875">
        <w:rPr>
          <w:vertAlign w:val="superscript"/>
          <w:lang w:val="en-GB"/>
        </w:rPr>
        <w:t>-1</w:t>
      </w:r>
      <w:r w:rsidR="00DD1397" w:rsidRPr="009B04EA">
        <w:rPr>
          <w:lang w:val="en-GB"/>
        </w:rPr>
        <w:t xml:space="preserve"> fo</w:t>
      </w:r>
      <w:r w:rsidR="00DD1397">
        <w:rPr>
          <w:lang w:val="en-GB"/>
        </w:rPr>
        <w:t xml:space="preserve">r </w:t>
      </w:r>
      <w:r w:rsidR="00DD1397" w:rsidRPr="003B2661">
        <w:rPr>
          <w:i/>
          <w:lang w:val="en-GB"/>
        </w:rPr>
        <w:t>C. dipterum</w:t>
      </w:r>
      <w:r w:rsidR="00416353" w:rsidRPr="003B2661">
        <w:rPr>
          <w:lang w:val="en-GB"/>
        </w:rPr>
        <w:t xml:space="preserve"> in</w:t>
      </w:r>
      <w:r w:rsidR="00DD1397">
        <w:rPr>
          <w:lang w:val="en-GB"/>
        </w:rPr>
        <w:t xml:space="preserve"> </w:t>
      </w:r>
      <w:r w:rsidR="00DD1397" w:rsidRPr="003B2661">
        <w:rPr>
          <w:lang w:val="en-GB"/>
        </w:rPr>
        <w:t>Toledo</w:t>
      </w:r>
      <w:r w:rsidR="00416353" w:rsidRPr="003B2661">
        <w:rPr>
          <w:lang w:val="en-GB"/>
        </w:rPr>
        <w:t xml:space="preserve"> and</w:t>
      </w:r>
      <w:r w:rsidR="00DD1397" w:rsidRPr="003B2661">
        <w:rPr>
          <w:lang w:val="en-GB"/>
        </w:rPr>
        <w:t xml:space="preserve"> Évora</w:t>
      </w:r>
      <w:r w:rsidR="00DD1397">
        <w:rPr>
          <w:lang w:val="en-GB"/>
        </w:rPr>
        <w:t xml:space="preserve"> respectively</w:t>
      </w:r>
      <w:r w:rsidR="00416353" w:rsidRPr="003B2661">
        <w:rPr>
          <w:lang w:val="en-GB"/>
        </w:rPr>
        <w:t xml:space="preserve">. </w:t>
      </w:r>
      <w:r w:rsidR="00EE7252">
        <w:rPr>
          <w:lang w:val="en-GB"/>
        </w:rPr>
        <w:t>Adaptation to warmer environments increases elevation for all taxa but t</w:t>
      </w:r>
      <w:r w:rsidR="00D83262" w:rsidRPr="003B2661">
        <w:rPr>
          <w:lang w:val="en-GB"/>
        </w:rPr>
        <w:t xml:space="preserve">he </w:t>
      </w:r>
      <w:r w:rsidR="00EE7252">
        <w:rPr>
          <w:lang w:val="en-GB"/>
        </w:rPr>
        <w:t>r</w:t>
      </w:r>
      <w:r w:rsidR="00322629" w:rsidRPr="003B2661">
        <w:rPr>
          <w:lang w:val="en-GB"/>
        </w:rPr>
        <w:t>elative d</w:t>
      </w:r>
      <w:r w:rsidR="00416353" w:rsidRPr="003B2661">
        <w:rPr>
          <w:lang w:val="en-GB"/>
        </w:rPr>
        <w:t>ifference in curve elevation</w:t>
      </w:r>
      <w:r w:rsidR="00EE7252">
        <w:rPr>
          <w:lang w:val="en-GB"/>
        </w:rPr>
        <w:t xml:space="preserve"> increases as predator </w:t>
      </w:r>
      <w:r w:rsidR="009B04EA">
        <w:rPr>
          <w:i/>
          <w:lang w:val="en-GB"/>
        </w:rPr>
        <w:t>b</w:t>
      </w:r>
      <w:r w:rsidR="009B04EA" w:rsidRPr="009B04EA">
        <w:rPr>
          <w:i/>
          <w:vertAlign w:val="subscript"/>
          <w:lang w:val="en-GB"/>
        </w:rPr>
        <w:t>0</w:t>
      </w:r>
      <w:r w:rsidR="00EE7252" w:rsidRPr="003B2661">
        <w:rPr>
          <w:lang w:val="en-GB"/>
        </w:rPr>
        <w:t xml:space="preserve"> </w:t>
      </w:r>
      <w:r w:rsidR="00EE7252">
        <w:rPr>
          <w:lang w:val="en-GB"/>
        </w:rPr>
        <w:t xml:space="preserve">increases faster than that of either prey taxa </w:t>
      </w:r>
      <w:r w:rsidR="003240CB">
        <w:rPr>
          <w:lang w:val="en-GB"/>
        </w:rPr>
        <w:t>(Fig</w:t>
      </w:r>
      <w:r w:rsidR="00EE7252">
        <w:rPr>
          <w:lang w:val="en-GB"/>
        </w:rPr>
        <w:t xml:space="preserve"> 5</w:t>
      </w:r>
      <w:r w:rsidR="00322629" w:rsidRPr="003B2661">
        <w:rPr>
          <w:lang w:val="en-GB"/>
        </w:rPr>
        <w:t>)</w:t>
      </w:r>
      <w:r w:rsidR="00416353" w:rsidRPr="003B2661">
        <w:rPr>
          <w:lang w:val="en-GB"/>
        </w:rPr>
        <w:t>.</w:t>
      </w:r>
    </w:p>
    <w:p w14:paraId="46DD20BF" w14:textId="77777777" w:rsidR="00843DF9" w:rsidRPr="003B2661" w:rsidRDefault="00843DF9" w:rsidP="00997AED">
      <w:pPr>
        <w:ind w:firstLine="720"/>
        <w:jc w:val="both"/>
        <w:rPr>
          <w:lang w:val="en-GB"/>
        </w:rPr>
      </w:pPr>
    </w:p>
    <w:p w14:paraId="2C3E284A" w14:textId="1F755D34" w:rsidR="003A1179" w:rsidRDefault="00FC7602" w:rsidP="00997AED">
      <w:pPr>
        <w:jc w:val="both"/>
      </w:pPr>
      <w:ins w:id="73" w:author="Flavio Affinito" w:date="2018-03-12T12:13:00Z">
        <w:r>
          <w:rPr>
            <w:noProof/>
            <w:lang w:val="en-US"/>
          </w:rPr>
          <w:drawing>
            <wp:inline distT="0" distB="0" distL="0" distR="0" wp14:anchorId="13A2B0EF" wp14:editId="4002292F">
              <wp:extent cx="5486400" cy="45637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5.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4563745"/>
                      </a:xfrm>
                      <a:prstGeom prst="rect">
                        <a:avLst/>
                      </a:prstGeom>
                    </pic:spPr>
                  </pic:pic>
                </a:graphicData>
              </a:graphic>
            </wp:inline>
          </w:drawing>
        </w:r>
      </w:ins>
    </w:p>
    <w:p w14:paraId="679C5DBF" w14:textId="0D33D0DA" w:rsidR="004A3844" w:rsidRDefault="003A1179" w:rsidP="00997AED">
      <w:pPr>
        <w:jc w:val="both"/>
        <w:rPr>
          <w:rFonts w:ascii="Times Roman" w:hAnsi="Times Roman"/>
          <w:sz w:val="22"/>
          <w:szCs w:val="22"/>
        </w:rPr>
      </w:pPr>
      <w:r w:rsidRPr="00CB5862">
        <w:rPr>
          <w:rFonts w:ascii="Times Roman" w:hAnsi="Times Roman"/>
          <w:sz w:val="22"/>
          <w:szCs w:val="22"/>
        </w:rPr>
        <w:t>Figure 5.</w:t>
      </w:r>
      <w:r>
        <w:rPr>
          <w:rFonts w:ascii="Times Roman" w:hAnsi="Times Roman"/>
          <w:b/>
          <w:sz w:val="22"/>
          <w:szCs w:val="22"/>
        </w:rPr>
        <w:t xml:space="preserve"> </w:t>
      </w:r>
      <w:r w:rsidRPr="00CB5862">
        <w:rPr>
          <w:rFonts w:ascii="Times Roman" w:hAnsi="Times Roman"/>
          <w:b/>
          <w:sz w:val="22"/>
          <w:szCs w:val="22"/>
        </w:rPr>
        <w:t xml:space="preserve">Mismatches in velocity with </w:t>
      </w:r>
      <w:r w:rsidR="004A3E3C">
        <w:rPr>
          <w:rFonts w:ascii="Times Roman" w:hAnsi="Times Roman"/>
          <w:b/>
          <w:sz w:val="22"/>
          <w:szCs w:val="22"/>
        </w:rPr>
        <w:t xml:space="preserve">adaptation </w:t>
      </w:r>
      <w:r w:rsidRPr="00CB5862">
        <w:rPr>
          <w:rFonts w:ascii="Times Roman" w:hAnsi="Times Roman"/>
          <w:b/>
          <w:sz w:val="22"/>
          <w:szCs w:val="22"/>
        </w:rPr>
        <w:t>temperature.</w:t>
      </w:r>
      <w:r w:rsidRPr="00CB5862">
        <w:rPr>
          <w:rFonts w:ascii="Times Roman" w:hAnsi="Times Roman"/>
          <w:sz w:val="22"/>
          <w:szCs w:val="22"/>
        </w:rPr>
        <w:t xml:space="preserve"> Predator-prey velocity curves for mild Toledo versus hot Évora for each predator-prey pair show mismatches in elevation and peak performance temperature. </w:t>
      </w:r>
      <w:r w:rsidR="00EE7252" w:rsidRPr="00CB5862">
        <w:rPr>
          <w:rFonts w:ascii="Times Roman" w:hAnsi="Times Roman"/>
          <w:sz w:val="22"/>
          <w:szCs w:val="22"/>
        </w:rPr>
        <w:t>C</w:t>
      </w:r>
      <w:r w:rsidRPr="00CB5862">
        <w:rPr>
          <w:rFonts w:ascii="Times Roman" w:hAnsi="Times Roman"/>
          <w:sz w:val="22"/>
          <w:szCs w:val="22"/>
        </w:rPr>
        <w:t>hanges in relative performance in</w:t>
      </w:r>
      <w:r w:rsidR="00EE7252" w:rsidRPr="00CB5862">
        <w:rPr>
          <w:rFonts w:ascii="Times Roman" w:hAnsi="Times Roman"/>
          <w:sz w:val="22"/>
          <w:szCs w:val="22"/>
        </w:rPr>
        <w:t xml:space="preserve"> warmer </w:t>
      </w:r>
      <w:r w:rsidR="00EE7252" w:rsidRPr="00CB5862">
        <w:rPr>
          <w:rFonts w:ascii="Times Roman" w:hAnsi="Times Roman"/>
          <w:sz w:val="22"/>
          <w:szCs w:val="22"/>
        </w:rPr>
        <w:lastRenderedPageBreak/>
        <w:t xml:space="preserve">environments </w:t>
      </w:r>
      <w:r w:rsidR="00BD737C" w:rsidRPr="00CB5862">
        <w:rPr>
          <w:rFonts w:ascii="Times Roman" w:hAnsi="Times Roman"/>
          <w:sz w:val="22"/>
          <w:szCs w:val="22"/>
        </w:rPr>
        <w:t xml:space="preserve">place both prey taxa under higher pressure from predation as </w:t>
      </w:r>
      <w:r w:rsidR="00BD737C" w:rsidRPr="00CB5862">
        <w:rPr>
          <w:rFonts w:ascii="Times Roman" w:hAnsi="Times Roman"/>
          <w:i/>
          <w:sz w:val="22"/>
          <w:szCs w:val="22"/>
        </w:rPr>
        <w:t xml:space="preserve">S. striolatum </w:t>
      </w:r>
      <w:r w:rsidR="00BD737C" w:rsidRPr="00CB5862">
        <w:rPr>
          <w:rFonts w:ascii="Times Roman" w:hAnsi="Times Roman"/>
          <w:sz w:val="22"/>
          <w:szCs w:val="22"/>
        </w:rPr>
        <w:t xml:space="preserve">displays relatively higher </w:t>
      </w:r>
      <w:r w:rsidR="00EE7252" w:rsidRPr="00CB5862">
        <w:rPr>
          <w:rFonts w:ascii="Times Roman" w:hAnsi="Times Roman"/>
          <w:sz w:val="22"/>
          <w:szCs w:val="22"/>
        </w:rPr>
        <w:t>velocity</w:t>
      </w:r>
      <w:r w:rsidR="00BD737C" w:rsidRPr="00CB5862">
        <w:rPr>
          <w:rFonts w:ascii="Times Roman" w:hAnsi="Times Roman"/>
          <w:sz w:val="22"/>
          <w:szCs w:val="22"/>
        </w:rPr>
        <w:t xml:space="preserve"> over much of the operational temperature range.</w:t>
      </w:r>
    </w:p>
    <w:p w14:paraId="2DF45452" w14:textId="77777777" w:rsidR="009B04EA" w:rsidRPr="00CB5862" w:rsidRDefault="009B04EA" w:rsidP="00997AED">
      <w:pPr>
        <w:jc w:val="both"/>
        <w:rPr>
          <w:rFonts w:ascii="Times Roman" w:hAnsi="Times Roman"/>
          <w:sz w:val="22"/>
          <w:szCs w:val="22"/>
          <w:lang w:val="en-GB"/>
        </w:rPr>
      </w:pPr>
    </w:p>
    <w:p w14:paraId="74C5516F" w14:textId="77777777" w:rsidR="00416353" w:rsidRPr="003B2661" w:rsidRDefault="00D4762D" w:rsidP="00997AED">
      <w:pPr>
        <w:jc w:val="both"/>
        <w:rPr>
          <w:lang w:val="en-GB"/>
        </w:rPr>
      </w:pPr>
      <w:r w:rsidRPr="003B2661">
        <w:rPr>
          <w:sz w:val="32"/>
          <w:szCs w:val="32"/>
          <w:lang w:val="en-GB"/>
        </w:rPr>
        <w:t>E</w:t>
      </w:r>
      <w:r w:rsidR="00DF7A72" w:rsidRPr="003B2661">
        <w:rPr>
          <w:sz w:val="32"/>
          <w:szCs w:val="32"/>
          <w:lang w:val="en-GB"/>
        </w:rPr>
        <w:t>FFECT OF TEMPERATURE ON SEARCH AND ENCOUNTER RATE</w:t>
      </w:r>
      <w:r w:rsidR="0073297A">
        <w:rPr>
          <w:sz w:val="32"/>
          <w:szCs w:val="32"/>
          <w:lang w:val="en-GB"/>
        </w:rPr>
        <w:t>S</w:t>
      </w:r>
    </w:p>
    <w:p w14:paraId="50D2027D" w14:textId="35884EAB" w:rsidR="00416353" w:rsidRPr="00630156" w:rsidRDefault="00630156" w:rsidP="00997AED">
      <w:pPr>
        <w:ind w:firstLine="720"/>
        <w:jc w:val="both"/>
        <w:rPr>
          <w:rFonts w:ascii="Cambria" w:hAnsi="Cambria"/>
          <w:lang w:val="en-GB"/>
        </w:rPr>
      </w:pPr>
      <w:r w:rsidRPr="00630156">
        <w:rPr>
          <w:rFonts w:ascii="Cambria" w:hAnsi="Cambria"/>
        </w:rPr>
        <w:t xml:space="preserve">Modelling search rates according to mechanistic parameters reveals that consistent patterns emerge in all scenarios. </w:t>
      </w:r>
      <w:r w:rsidR="00416353" w:rsidRPr="00630156">
        <w:rPr>
          <w:rFonts w:ascii="Cambria" w:hAnsi="Cambria"/>
          <w:lang w:val="en-GB"/>
        </w:rPr>
        <w:t xml:space="preserve">For both species pairs and all strategies at both sites, we </w:t>
      </w:r>
      <w:r w:rsidR="00F578D5" w:rsidRPr="00630156">
        <w:rPr>
          <w:rFonts w:ascii="Cambria" w:hAnsi="Cambria"/>
          <w:lang w:val="en-GB"/>
        </w:rPr>
        <w:t>find</w:t>
      </w:r>
      <w:r w:rsidR="00416353" w:rsidRPr="00630156">
        <w:rPr>
          <w:rFonts w:ascii="Cambria" w:hAnsi="Cambria"/>
          <w:lang w:val="en-GB"/>
        </w:rPr>
        <w:t xml:space="preserve"> an exponential increase in search rates</w:t>
      </w:r>
      <w:r w:rsidR="003240CB" w:rsidRPr="00630156">
        <w:rPr>
          <w:rFonts w:ascii="Cambria" w:hAnsi="Cambria"/>
          <w:lang w:val="en-GB"/>
        </w:rPr>
        <w:t xml:space="preserve"> (Fig</w:t>
      </w:r>
      <w:r w:rsidR="00F578D5" w:rsidRPr="00630156">
        <w:rPr>
          <w:rFonts w:ascii="Cambria" w:hAnsi="Cambria"/>
          <w:lang w:val="en-GB"/>
        </w:rPr>
        <w:t xml:space="preserve"> 6)</w:t>
      </w:r>
      <w:r w:rsidR="00416353" w:rsidRPr="00630156">
        <w:rPr>
          <w:rFonts w:ascii="Cambria" w:hAnsi="Cambria"/>
          <w:lang w:val="en-GB"/>
        </w:rPr>
        <w:t xml:space="preserve">. </w:t>
      </w:r>
      <w:r w:rsidR="00F578D5" w:rsidRPr="00630156">
        <w:rPr>
          <w:rFonts w:ascii="Cambria" w:hAnsi="Cambria"/>
          <w:lang w:val="en-GB"/>
        </w:rPr>
        <w:t>The active 2D strategy</w:t>
      </w:r>
      <w:r w:rsidR="00416353" w:rsidRPr="00630156">
        <w:rPr>
          <w:rFonts w:ascii="Cambria" w:hAnsi="Cambria"/>
          <w:lang w:val="en-GB"/>
        </w:rPr>
        <w:t xml:space="preserve"> displayed the highest search rates over the OTR in all cases</w:t>
      </w:r>
      <w:r w:rsidR="00F578D5" w:rsidRPr="00630156">
        <w:rPr>
          <w:rFonts w:ascii="Cambria" w:hAnsi="Cambria"/>
          <w:lang w:val="en-GB"/>
        </w:rPr>
        <w:t xml:space="preserve">. These were followed by 2D sessile prey model predictions for </w:t>
      </w:r>
      <w:r w:rsidR="00F578D5" w:rsidRPr="00630156">
        <w:rPr>
          <w:rFonts w:ascii="Cambria" w:hAnsi="Cambria"/>
          <w:i/>
          <w:lang w:val="en-GB"/>
        </w:rPr>
        <w:t xml:space="preserve">Chironomus </w:t>
      </w:r>
      <w:r w:rsidR="00F578D5" w:rsidRPr="00630156">
        <w:rPr>
          <w:rFonts w:ascii="Cambria" w:hAnsi="Cambria"/>
          <w:lang w:val="en-GB"/>
        </w:rPr>
        <w:t xml:space="preserve">spp. and 3D active prey predictions for </w:t>
      </w:r>
      <w:r w:rsidR="00F578D5" w:rsidRPr="00630156">
        <w:rPr>
          <w:rFonts w:ascii="Cambria" w:hAnsi="Cambria"/>
          <w:i/>
          <w:lang w:val="en-GB"/>
        </w:rPr>
        <w:t>C. dipterum</w:t>
      </w:r>
      <w:r w:rsidR="00F578D5" w:rsidRPr="00630156">
        <w:rPr>
          <w:rFonts w:ascii="Cambria" w:hAnsi="Cambria"/>
          <w:lang w:val="en-GB"/>
        </w:rPr>
        <w:t>.</w:t>
      </w:r>
      <w:r w:rsidR="00416353" w:rsidRPr="00630156">
        <w:rPr>
          <w:rFonts w:ascii="Cambria" w:hAnsi="Cambria"/>
          <w:lang w:val="en-GB"/>
        </w:rPr>
        <w:t xml:space="preserve"> Search rates for the 3D sessile prey model were consistently smaller for both species pairs at each site.</w:t>
      </w:r>
      <w:r w:rsidR="00F578D5" w:rsidRPr="00630156">
        <w:rPr>
          <w:rFonts w:ascii="Cambria" w:hAnsi="Cambria"/>
          <w:lang w:val="en-GB"/>
        </w:rPr>
        <w:t xml:space="preserve"> The remaining 3D strategy fell in between for </w:t>
      </w:r>
      <w:r w:rsidR="00F578D5" w:rsidRPr="00630156">
        <w:rPr>
          <w:rFonts w:ascii="Cambria" w:hAnsi="Cambria"/>
          <w:i/>
          <w:lang w:val="en-GB"/>
        </w:rPr>
        <w:t xml:space="preserve">Chironomus </w:t>
      </w:r>
      <w:r w:rsidR="00F578D5" w:rsidRPr="00630156">
        <w:rPr>
          <w:rFonts w:ascii="Cambria" w:hAnsi="Cambria"/>
          <w:lang w:val="en-GB"/>
        </w:rPr>
        <w:t xml:space="preserve">spp. whilst the last sessile strategy took that position for </w:t>
      </w:r>
      <w:r w:rsidR="00F578D5" w:rsidRPr="00630156">
        <w:rPr>
          <w:rFonts w:ascii="Cambria" w:hAnsi="Cambria"/>
          <w:i/>
          <w:lang w:val="en-GB"/>
        </w:rPr>
        <w:t>C. dipterum</w:t>
      </w:r>
      <w:r w:rsidR="00F578D5" w:rsidRPr="00630156">
        <w:rPr>
          <w:rFonts w:ascii="Cambria" w:hAnsi="Cambria"/>
          <w:lang w:val="en-GB"/>
        </w:rPr>
        <w:t>.</w:t>
      </w:r>
    </w:p>
    <w:p w14:paraId="23B6564B" w14:textId="1907B81F" w:rsidR="004A3844" w:rsidRPr="00DB2935" w:rsidRDefault="00416353" w:rsidP="00997AED">
      <w:pPr>
        <w:ind w:firstLine="720"/>
        <w:jc w:val="both"/>
        <w:rPr>
          <w:lang w:val="en-GB"/>
        </w:rPr>
      </w:pPr>
      <w:r w:rsidRPr="00630156">
        <w:rPr>
          <w:rFonts w:ascii="Cambria" w:hAnsi="Cambria"/>
          <w:lang w:val="en-GB"/>
        </w:rPr>
        <w:t xml:space="preserve">Activation energies of sessile search rate models </w:t>
      </w:r>
      <w:r w:rsidR="0027619D" w:rsidRPr="00630156">
        <w:rPr>
          <w:rFonts w:ascii="Cambria" w:hAnsi="Cambria"/>
          <w:lang w:val="en-GB"/>
        </w:rPr>
        <w:t>increased by</w:t>
      </w:r>
      <w:r w:rsidRPr="00630156">
        <w:rPr>
          <w:rFonts w:ascii="Cambria" w:hAnsi="Cambria"/>
          <w:lang w:val="en-GB"/>
        </w:rPr>
        <w:t xml:space="preserve"> the same</w:t>
      </w:r>
      <w:r w:rsidR="0027619D" w:rsidRPr="00630156">
        <w:rPr>
          <w:rFonts w:ascii="Cambria" w:hAnsi="Cambria"/>
          <w:lang w:val="en-GB"/>
        </w:rPr>
        <w:t xml:space="preserve"> amount</w:t>
      </w:r>
      <w:r w:rsidRPr="00630156">
        <w:rPr>
          <w:rFonts w:ascii="Cambria" w:hAnsi="Cambria"/>
          <w:lang w:val="en-GB"/>
        </w:rPr>
        <w:t xml:space="preserve"> for both species pairs </w:t>
      </w:r>
      <w:r w:rsidR="003240CB" w:rsidRPr="00630156">
        <w:rPr>
          <w:rFonts w:ascii="Cambria" w:hAnsi="Cambria"/>
          <w:lang w:val="en-GB"/>
        </w:rPr>
        <w:t>after warm adaptation (Fig</w:t>
      </w:r>
      <w:r w:rsidR="00DB2935" w:rsidRPr="00630156">
        <w:rPr>
          <w:rFonts w:ascii="Cambria" w:hAnsi="Cambria"/>
          <w:lang w:val="en-GB"/>
        </w:rPr>
        <w:t xml:space="preserve"> 7)</w:t>
      </w:r>
      <w:r w:rsidRPr="00630156">
        <w:rPr>
          <w:rFonts w:ascii="Cambria" w:hAnsi="Cambria"/>
          <w:lang w:val="en-GB"/>
        </w:rPr>
        <w:t>.</w:t>
      </w:r>
      <w:r w:rsidR="00DB2935" w:rsidRPr="00630156">
        <w:rPr>
          <w:rFonts w:ascii="Cambria" w:hAnsi="Cambria"/>
          <w:lang w:val="en-GB"/>
        </w:rPr>
        <w:t xml:space="preserve"> In contrast, </w:t>
      </w:r>
      <w:r w:rsidR="00DB2935" w:rsidRPr="00630156">
        <w:rPr>
          <w:rFonts w:ascii="Cambria" w:hAnsi="Cambria"/>
          <w:i/>
          <w:lang w:val="en-GB"/>
        </w:rPr>
        <w:t>E</w:t>
      </w:r>
      <w:r w:rsidR="00DB2935" w:rsidRPr="00630156">
        <w:rPr>
          <w:rFonts w:ascii="Cambria" w:hAnsi="Cambria"/>
          <w:i/>
          <w:position w:val="-6"/>
          <w:lang w:val="en-GB"/>
        </w:rPr>
        <w:t>a</w:t>
      </w:r>
      <w:r w:rsidR="00DB2935" w:rsidRPr="00630156">
        <w:rPr>
          <w:rFonts w:ascii="Cambria" w:hAnsi="Cambria"/>
          <w:lang w:val="en-GB"/>
        </w:rPr>
        <w:t xml:space="preserve"> increased for active strategies for </w:t>
      </w:r>
      <w:r w:rsidR="00DB2935" w:rsidRPr="00630156">
        <w:rPr>
          <w:rFonts w:ascii="Cambria" w:hAnsi="Cambria"/>
          <w:i/>
          <w:lang w:val="en-GB"/>
        </w:rPr>
        <w:t xml:space="preserve">Chironomus </w:t>
      </w:r>
      <w:r w:rsidR="00DB2935" w:rsidRPr="00630156">
        <w:rPr>
          <w:rFonts w:ascii="Cambria" w:hAnsi="Cambria"/>
          <w:lang w:val="en-GB"/>
        </w:rPr>
        <w:t xml:space="preserve">spp. but decreased for </w:t>
      </w:r>
      <w:r w:rsidR="00DB2935" w:rsidRPr="00630156">
        <w:rPr>
          <w:rFonts w:ascii="Cambria" w:hAnsi="Cambria"/>
          <w:i/>
          <w:lang w:val="en-GB"/>
        </w:rPr>
        <w:t>C. dipterum</w:t>
      </w:r>
      <w:r w:rsidR="00DB2935" w:rsidRPr="00630156">
        <w:rPr>
          <w:rFonts w:ascii="Cambria" w:hAnsi="Cambria"/>
          <w:lang w:val="en-GB"/>
        </w:rPr>
        <w:t>.</w:t>
      </w:r>
      <w:r w:rsidRPr="00630156">
        <w:rPr>
          <w:rFonts w:ascii="Cambria" w:hAnsi="Cambria"/>
          <w:lang w:val="en-GB"/>
        </w:rPr>
        <w:t xml:space="preserve"> </w:t>
      </w:r>
      <w:r w:rsidR="00DB2935" w:rsidRPr="00630156">
        <w:rPr>
          <w:rFonts w:ascii="Cambria" w:hAnsi="Cambria"/>
          <w:lang w:val="en-GB"/>
        </w:rPr>
        <w:t xml:space="preserve">The elevation of search rate curves increased with adaptation to a warm environment irrespective of strategy for </w:t>
      </w:r>
      <w:r w:rsidR="00DB2935" w:rsidRPr="00630156">
        <w:rPr>
          <w:rFonts w:ascii="Cambria" w:hAnsi="Cambria"/>
          <w:i/>
          <w:lang w:val="en-GB"/>
        </w:rPr>
        <w:t xml:space="preserve">Chironomus </w:t>
      </w:r>
      <w:r w:rsidR="00DB2935" w:rsidRPr="00630156">
        <w:rPr>
          <w:rFonts w:ascii="Cambria" w:hAnsi="Cambria"/>
          <w:lang w:val="en-GB"/>
        </w:rPr>
        <w:t xml:space="preserve">spp. This increase was strongest for active strategies and for the 2D alternative in each foraging strategy. </w:t>
      </w:r>
      <w:r w:rsidR="00DB2935" w:rsidRPr="00630156">
        <w:rPr>
          <w:rFonts w:ascii="Cambria" w:hAnsi="Cambria"/>
          <w:i/>
          <w:lang w:val="en-GB"/>
        </w:rPr>
        <w:t xml:space="preserve">C. </w:t>
      </w:r>
      <w:proofErr w:type="gramStart"/>
      <w:r w:rsidR="00DB2935" w:rsidRPr="00630156">
        <w:rPr>
          <w:rFonts w:ascii="Cambria" w:hAnsi="Cambria"/>
          <w:i/>
          <w:lang w:val="en-GB"/>
        </w:rPr>
        <w:t>dipterum</w:t>
      </w:r>
      <w:proofErr w:type="gramEnd"/>
      <w:r w:rsidR="00DB2935" w:rsidRPr="00630156">
        <w:rPr>
          <w:rFonts w:ascii="Cambria" w:hAnsi="Cambria"/>
          <w:i/>
          <w:lang w:val="en-GB"/>
        </w:rPr>
        <w:t xml:space="preserve"> </w:t>
      </w:r>
      <w:r w:rsidR="00DB2935" w:rsidRPr="00630156">
        <w:rPr>
          <w:rFonts w:ascii="Cambria" w:hAnsi="Cambria"/>
          <w:lang w:val="en-GB"/>
        </w:rPr>
        <w:t>3D and sessile</w:t>
      </w:r>
      <w:r w:rsidR="00DB2935">
        <w:rPr>
          <w:lang w:val="en-GB"/>
        </w:rPr>
        <w:t xml:space="preserve"> 2D strategies increased in </w:t>
      </w:r>
      <w:r w:rsidR="00523033">
        <w:rPr>
          <w:i/>
          <w:lang w:val="en-GB"/>
        </w:rPr>
        <w:t>b</w:t>
      </w:r>
      <w:r w:rsidR="00523033" w:rsidRPr="00523033">
        <w:rPr>
          <w:i/>
          <w:vertAlign w:val="subscript"/>
          <w:lang w:val="en-GB"/>
        </w:rPr>
        <w:t>0</w:t>
      </w:r>
      <w:r w:rsidR="00DB2935">
        <w:rPr>
          <w:lang w:val="en-GB"/>
        </w:rPr>
        <w:t xml:space="preserve"> with warm adaptation. We found a small decrease in elevation for the </w:t>
      </w:r>
      <w:r w:rsidR="00DB2935">
        <w:rPr>
          <w:i/>
          <w:lang w:val="en-GB"/>
        </w:rPr>
        <w:t xml:space="preserve">C. </w:t>
      </w:r>
      <w:proofErr w:type="spellStart"/>
      <w:r w:rsidR="00DB2935">
        <w:rPr>
          <w:i/>
          <w:lang w:val="en-GB"/>
        </w:rPr>
        <w:t>dipterum</w:t>
      </w:r>
      <w:r w:rsidR="00DB2935">
        <w:rPr>
          <w:lang w:val="en-GB"/>
        </w:rPr>
        <w:t>’s</w:t>
      </w:r>
      <w:proofErr w:type="spellEnd"/>
      <w:r w:rsidR="00DB2935">
        <w:rPr>
          <w:lang w:val="en-GB"/>
        </w:rPr>
        <w:t xml:space="preserve"> active 2D model although large confidence intervals overlap with 0.</w:t>
      </w:r>
    </w:p>
    <w:p w14:paraId="25194FC4" w14:textId="41F859B6" w:rsidR="00946669" w:rsidRDefault="00FC7602" w:rsidP="00997AED">
      <w:pPr>
        <w:jc w:val="both"/>
      </w:pPr>
      <w:ins w:id="74" w:author="Flavio Affinito" w:date="2018-03-12T12:14:00Z">
        <w:r>
          <w:rPr>
            <w:noProof/>
            <w:lang w:val="en-US"/>
          </w:rPr>
          <w:lastRenderedPageBreak/>
          <w:drawing>
            <wp:inline distT="0" distB="0" distL="0" distR="0" wp14:anchorId="0BB52B8D" wp14:editId="7F4DC349">
              <wp:extent cx="5486400" cy="43973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6.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4397375"/>
                      </a:xfrm>
                      <a:prstGeom prst="rect">
                        <a:avLst/>
                      </a:prstGeom>
                    </pic:spPr>
                  </pic:pic>
                </a:graphicData>
              </a:graphic>
            </wp:inline>
          </w:drawing>
        </w:r>
      </w:ins>
    </w:p>
    <w:p w14:paraId="5715E7D8" w14:textId="5E181FC6" w:rsidR="00843DF9" w:rsidRDefault="00946669" w:rsidP="00997AED">
      <w:pPr>
        <w:jc w:val="both"/>
        <w:rPr>
          <w:rFonts w:ascii="Times Roman" w:hAnsi="Times Roman"/>
          <w:sz w:val="22"/>
          <w:szCs w:val="22"/>
        </w:rPr>
      </w:pPr>
      <w:r w:rsidRPr="00CB5862">
        <w:rPr>
          <w:rFonts w:ascii="Times Roman" w:hAnsi="Times Roman"/>
          <w:sz w:val="22"/>
          <w:szCs w:val="22"/>
        </w:rPr>
        <w:t>Figure 6.</w:t>
      </w:r>
      <w:r>
        <w:rPr>
          <w:rFonts w:ascii="Times Roman" w:hAnsi="Times Roman"/>
          <w:b/>
          <w:sz w:val="22"/>
          <w:szCs w:val="22"/>
        </w:rPr>
        <w:t xml:space="preserve"> </w:t>
      </w:r>
      <w:r w:rsidR="0018355D">
        <w:rPr>
          <w:rFonts w:ascii="Times Roman" w:hAnsi="Times Roman"/>
          <w:b/>
          <w:sz w:val="22"/>
          <w:szCs w:val="22"/>
        </w:rPr>
        <w:t xml:space="preserve">Site-specific exponential increase in search rates with temperature. </w:t>
      </w:r>
      <w:r w:rsidRPr="00CB5862">
        <w:rPr>
          <w:rFonts w:ascii="Times Roman" w:hAnsi="Times Roman"/>
          <w:sz w:val="22"/>
          <w:szCs w:val="22"/>
        </w:rPr>
        <w:t xml:space="preserve">Search rate models' predictions for </w:t>
      </w:r>
      <w:r w:rsidRPr="00CB5862">
        <w:rPr>
          <w:rFonts w:ascii="Times Roman" w:hAnsi="Times Roman"/>
          <w:i/>
          <w:sz w:val="22"/>
          <w:szCs w:val="22"/>
        </w:rPr>
        <w:t xml:space="preserve"> </w:t>
      </w:r>
      <w:r w:rsidRPr="00CB5862">
        <w:rPr>
          <w:rFonts w:ascii="Times Roman" w:hAnsi="Times Roman"/>
          <w:sz w:val="22"/>
          <w:szCs w:val="22"/>
        </w:rPr>
        <w:t xml:space="preserve">spp. and </w:t>
      </w:r>
      <w:r w:rsidRPr="00CB5862">
        <w:rPr>
          <w:rFonts w:ascii="Times Roman" w:hAnsi="Times Roman"/>
          <w:i/>
          <w:sz w:val="22"/>
          <w:szCs w:val="22"/>
        </w:rPr>
        <w:t>C. dipterum</w:t>
      </w:r>
      <w:r w:rsidRPr="00CB5862">
        <w:rPr>
          <w:rFonts w:ascii="Times Roman" w:hAnsi="Times Roman"/>
          <w:sz w:val="22"/>
          <w:szCs w:val="22"/>
        </w:rPr>
        <w:t xml:space="preserve"> in mild Porto or warm Évora show similar predictions in search rates within the OTR</w:t>
      </w:r>
      <w:commentRangeStart w:id="75"/>
      <w:r w:rsidRPr="00CB5862">
        <w:rPr>
          <w:rFonts w:ascii="Times Roman" w:hAnsi="Times Roman"/>
          <w:sz w:val="22"/>
          <w:szCs w:val="22"/>
        </w:rPr>
        <w:t>. Darker shaded curves correspond to the most biologically relevant model for the interacting pair. The model predicts exponential increases in search rate with temperature</w:t>
      </w:r>
      <w:r w:rsidR="000F6B0F">
        <w:rPr>
          <w:rFonts w:ascii="Times Roman" w:hAnsi="Times Roman"/>
          <w:sz w:val="22"/>
          <w:szCs w:val="22"/>
        </w:rPr>
        <w:t xml:space="preserve">, but this </w:t>
      </w:r>
      <w:r w:rsidRPr="00CB5862">
        <w:rPr>
          <w:rFonts w:ascii="Times Roman" w:hAnsi="Times Roman"/>
          <w:sz w:val="22"/>
          <w:szCs w:val="22"/>
        </w:rPr>
        <w:t xml:space="preserve">increase is not </w:t>
      </w:r>
      <w:r w:rsidR="00284619">
        <w:rPr>
          <w:rFonts w:ascii="Times Roman" w:hAnsi="Times Roman"/>
          <w:sz w:val="22"/>
          <w:szCs w:val="22"/>
        </w:rPr>
        <w:t>equally</w:t>
      </w:r>
      <w:r w:rsidR="00284619" w:rsidRPr="00CB5862">
        <w:rPr>
          <w:rFonts w:ascii="Times Roman" w:hAnsi="Times Roman"/>
          <w:sz w:val="22"/>
          <w:szCs w:val="22"/>
        </w:rPr>
        <w:t xml:space="preserve"> </w:t>
      </w:r>
      <w:r w:rsidRPr="00CB5862">
        <w:rPr>
          <w:rFonts w:ascii="Times Roman" w:hAnsi="Times Roman"/>
          <w:sz w:val="22"/>
          <w:szCs w:val="22"/>
        </w:rPr>
        <w:t>strong for all strategies</w:t>
      </w:r>
      <w:r w:rsidR="00C66EE7">
        <w:rPr>
          <w:rFonts w:ascii="Times Roman" w:hAnsi="Times Roman"/>
          <w:sz w:val="22"/>
          <w:szCs w:val="22"/>
        </w:rPr>
        <w:t>,</w:t>
      </w:r>
      <w:r w:rsidRPr="00CB5862">
        <w:rPr>
          <w:rFonts w:ascii="Times Roman" w:hAnsi="Times Roman"/>
          <w:sz w:val="22"/>
          <w:szCs w:val="22"/>
        </w:rPr>
        <w:t xml:space="preserve"> and appears stronge</w:t>
      </w:r>
      <w:r w:rsidR="00285FBF">
        <w:rPr>
          <w:rFonts w:ascii="Times Roman" w:hAnsi="Times Roman"/>
          <w:sz w:val="22"/>
          <w:szCs w:val="22"/>
        </w:rPr>
        <w:t>st</w:t>
      </w:r>
      <w:r w:rsidRPr="00CB5862">
        <w:rPr>
          <w:rFonts w:ascii="Times Roman" w:hAnsi="Times Roman"/>
          <w:sz w:val="22"/>
          <w:szCs w:val="22"/>
        </w:rPr>
        <w:t xml:space="preserve"> in </w:t>
      </w:r>
      <w:r w:rsidR="00F96D9F" w:rsidRPr="00CB5862">
        <w:rPr>
          <w:rFonts w:ascii="Times Roman" w:hAnsi="Times Roman"/>
          <w:sz w:val="22"/>
          <w:szCs w:val="22"/>
        </w:rPr>
        <w:t>warm</w:t>
      </w:r>
      <w:r w:rsidR="00F96D9F">
        <w:rPr>
          <w:rFonts w:ascii="Times Roman" w:hAnsi="Times Roman"/>
          <w:sz w:val="22"/>
          <w:szCs w:val="22"/>
        </w:rPr>
        <w:t>-</w:t>
      </w:r>
      <w:r w:rsidRPr="00CB5862">
        <w:rPr>
          <w:rFonts w:ascii="Times Roman" w:hAnsi="Times Roman"/>
          <w:sz w:val="22"/>
          <w:szCs w:val="22"/>
        </w:rPr>
        <w:t>adapted pairs.</w:t>
      </w:r>
      <w:commentRangeEnd w:id="75"/>
      <w:r w:rsidR="002C0AD6">
        <w:rPr>
          <w:rStyle w:val="CommentReference"/>
        </w:rPr>
        <w:commentReference w:id="75"/>
      </w:r>
    </w:p>
    <w:p w14:paraId="7E6C3AE8" w14:textId="77777777" w:rsidR="00843DF9" w:rsidRDefault="00843DF9" w:rsidP="00997AED">
      <w:pPr>
        <w:rPr>
          <w:rFonts w:ascii="Times Roman" w:hAnsi="Times Roman"/>
          <w:sz w:val="22"/>
          <w:szCs w:val="22"/>
        </w:rPr>
      </w:pPr>
      <w:r>
        <w:rPr>
          <w:rFonts w:ascii="Times Roman" w:hAnsi="Times Roman"/>
          <w:sz w:val="22"/>
          <w:szCs w:val="22"/>
        </w:rPr>
        <w:br w:type="page"/>
      </w:r>
    </w:p>
    <w:p w14:paraId="191CD6A3" w14:textId="77777777" w:rsidR="004A3844" w:rsidRPr="00CB5862" w:rsidRDefault="004A3844" w:rsidP="00997AED">
      <w:pPr>
        <w:jc w:val="both"/>
        <w:rPr>
          <w:rFonts w:ascii="Times Roman" w:hAnsi="Times Roman"/>
          <w:sz w:val="22"/>
          <w:szCs w:val="22"/>
          <w:lang w:val="en-GB"/>
        </w:rPr>
      </w:pPr>
    </w:p>
    <w:p w14:paraId="0262E48A" w14:textId="77777777" w:rsidR="002E1BA6" w:rsidRDefault="006F31BB" w:rsidP="00997AED">
      <w:pPr>
        <w:jc w:val="both"/>
      </w:pPr>
      <w:r>
        <w:rPr>
          <w:noProof/>
          <w:lang w:val="en-US"/>
        </w:rPr>
        <w:drawing>
          <wp:inline distT="0" distB="0" distL="0" distR="0" wp14:anchorId="704B2F19" wp14:editId="0F5ABBF6">
            <wp:extent cx="5486400" cy="182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7.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bookmarkStart w:id="76" w:name="_GoBack"/>
      <w:bookmarkEnd w:id="76"/>
    </w:p>
    <w:p w14:paraId="26E633E3" w14:textId="043E5C75" w:rsidR="002E1BA6" w:rsidRDefault="002E1BA6" w:rsidP="00997AED">
      <w:pPr>
        <w:jc w:val="both"/>
        <w:rPr>
          <w:sz w:val="22"/>
          <w:szCs w:val="22"/>
          <w:lang w:val="en-GB"/>
        </w:rPr>
      </w:pPr>
      <w:r w:rsidRPr="00CB5862">
        <w:rPr>
          <w:rFonts w:ascii="Times Roman" w:hAnsi="Times Roman"/>
          <w:sz w:val="22"/>
          <w:szCs w:val="22"/>
        </w:rPr>
        <w:t xml:space="preserve">Figure 7. </w:t>
      </w:r>
      <w:r w:rsidRPr="00CB5862">
        <w:rPr>
          <w:rFonts w:ascii="Times Roman" w:hAnsi="Times Roman"/>
          <w:b/>
          <w:sz w:val="22"/>
          <w:szCs w:val="22"/>
        </w:rPr>
        <w:t xml:space="preserve">Differences in search rate activation energy and </w:t>
      </w:r>
      <w:r w:rsidR="0018355D">
        <w:rPr>
          <w:rFonts w:ascii="Times Roman" w:hAnsi="Times Roman"/>
          <w:b/>
          <w:sz w:val="22"/>
          <w:szCs w:val="22"/>
        </w:rPr>
        <w:t>baseline performance</w:t>
      </w:r>
      <w:r w:rsidRPr="00CB5862">
        <w:rPr>
          <w:rFonts w:ascii="Times Roman" w:hAnsi="Times Roman"/>
          <w:b/>
          <w:sz w:val="22"/>
          <w:szCs w:val="22"/>
        </w:rPr>
        <w:t xml:space="preserve"> between warm and cold acclimated</w:t>
      </w:r>
      <w:r w:rsidR="0018355D">
        <w:rPr>
          <w:rFonts w:ascii="Times Roman" w:hAnsi="Times Roman"/>
          <w:b/>
          <w:sz w:val="22"/>
          <w:szCs w:val="22"/>
        </w:rPr>
        <w:t xml:space="preserve"> species</w:t>
      </w:r>
      <w:r w:rsidRPr="00CB5862">
        <w:rPr>
          <w:rFonts w:ascii="Times Roman" w:hAnsi="Times Roman"/>
          <w:b/>
          <w:sz w:val="22"/>
          <w:szCs w:val="22"/>
        </w:rPr>
        <w:t>.</w:t>
      </w:r>
      <w:r w:rsidRPr="00CB5862">
        <w:rPr>
          <w:rFonts w:ascii="Times Roman" w:hAnsi="Times Roman"/>
          <w:sz w:val="22"/>
          <w:szCs w:val="22"/>
        </w:rPr>
        <w:t xml:space="preserve"> Search rates for</w:t>
      </w:r>
      <w:r w:rsidR="00261FA7" w:rsidRPr="00CB5862">
        <w:rPr>
          <w:rFonts w:ascii="Times Roman" w:hAnsi="Times Roman"/>
          <w:sz w:val="22"/>
          <w:szCs w:val="22"/>
        </w:rPr>
        <w:t xml:space="preserve"> </w:t>
      </w:r>
      <w:r w:rsidR="00261FA7" w:rsidRPr="00CB5862">
        <w:rPr>
          <w:i/>
          <w:sz w:val="22"/>
          <w:szCs w:val="22"/>
          <w:lang w:val="en-GB"/>
        </w:rPr>
        <w:t>Chironomus</w:t>
      </w:r>
      <w:r w:rsidR="00261FA7" w:rsidRPr="00CB5862">
        <w:rPr>
          <w:sz w:val="22"/>
          <w:szCs w:val="22"/>
          <w:lang w:val="en-GB"/>
        </w:rPr>
        <w:t xml:space="preserve"> spp.</w:t>
      </w:r>
      <w:r w:rsidRPr="00CB5862">
        <w:rPr>
          <w:rFonts w:ascii="Times Roman" w:hAnsi="Times Roman"/>
          <w:i/>
          <w:sz w:val="22"/>
          <w:szCs w:val="22"/>
        </w:rPr>
        <w:t xml:space="preserve"> </w:t>
      </w:r>
      <w:r w:rsidRPr="00CB5862">
        <w:rPr>
          <w:rFonts w:ascii="Times Roman" w:hAnsi="Times Roman"/>
          <w:sz w:val="22"/>
          <w:szCs w:val="22"/>
        </w:rPr>
        <w:t xml:space="preserve">display an increase in </w:t>
      </w:r>
      <w:r w:rsidR="006C7C1D" w:rsidRPr="00CB5862">
        <w:rPr>
          <w:rFonts w:ascii="Times Roman" w:hAnsi="Times Roman"/>
          <w:sz w:val="22"/>
          <w:szCs w:val="22"/>
        </w:rPr>
        <w:t xml:space="preserve">both </w:t>
      </w:r>
      <w:r w:rsidRPr="00CB5862">
        <w:rPr>
          <w:sz w:val="22"/>
          <w:szCs w:val="22"/>
          <w:lang w:val="en-GB"/>
        </w:rPr>
        <w:t>elevation (</w:t>
      </w:r>
      <w:r w:rsidR="00261FA7" w:rsidRPr="00CB5862">
        <w:rPr>
          <w:rFonts w:ascii="Lucida Grande" w:hAnsi="Lucida Grande" w:cs="Lucida Grande"/>
          <w:sz w:val="22"/>
          <w:szCs w:val="22"/>
          <w:lang w:val="en-GB"/>
        </w:rPr>
        <w:t>Δ</w:t>
      </w:r>
      <w:r w:rsidR="009B04EA">
        <w:rPr>
          <w:i/>
          <w:sz w:val="22"/>
          <w:szCs w:val="22"/>
          <w:lang w:val="en-GB"/>
        </w:rPr>
        <w:t>b</w:t>
      </w:r>
      <w:r w:rsidR="009B04EA" w:rsidRPr="009B04EA">
        <w:rPr>
          <w:i/>
          <w:sz w:val="22"/>
          <w:szCs w:val="22"/>
          <w:vertAlign w:val="subscript"/>
          <w:lang w:val="en-GB"/>
        </w:rPr>
        <w:t>0</w:t>
      </w:r>
      <w:r w:rsidRPr="00CB5862">
        <w:rPr>
          <w:sz w:val="22"/>
          <w:szCs w:val="22"/>
          <w:lang w:val="en-GB"/>
        </w:rPr>
        <w:t xml:space="preserve">) </w:t>
      </w:r>
      <w:r w:rsidR="006C7C1D" w:rsidRPr="00CB5862">
        <w:rPr>
          <w:sz w:val="22"/>
          <w:szCs w:val="22"/>
          <w:lang w:val="en-GB"/>
        </w:rPr>
        <w:t>and activation energy (</w:t>
      </w:r>
      <w:proofErr w:type="spellStart"/>
      <w:r w:rsidR="00261FA7" w:rsidRPr="00CB5862">
        <w:rPr>
          <w:rFonts w:ascii="Lucida Grande" w:hAnsi="Lucida Grande" w:cs="Lucida Grande"/>
          <w:sz w:val="22"/>
          <w:szCs w:val="22"/>
          <w:lang w:val="en-GB"/>
        </w:rPr>
        <w:t>Δ</w:t>
      </w:r>
      <w:r w:rsidR="009B04EA">
        <w:rPr>
          <w:i/>
          <w:sz w:val="22"/>
          <w:szCs w:val="22"/>
          <w:lang w:val="en-GB"/>
        </w:rPr>
        <w:t>E</w:t>
      </w:r>
      <w:r w:rsidR="009B04EA" w:rsidRPr="009B04EA">
        <w:rPr>
          <w:i/>
          <w:sz w:val="22"/>
          <w:szCs w:val="22"/>
          <w:vertAlign w:val="subscript"/>
          <w:lang w:val="en-GB"/>
        </w:rPr>
        <w:t>a</w:t>
      </w:r>
      <w:proofErr w:type="spellEnd"/>
      <w:r w:rsidR="006C7C1D" w:rsidRPr="00CB5862">
        <w:rPr>
          <w:sz w:val="22"/>
          <w:szCs w:val="22"/>
          <w:lang w:val="en-GB"/>
        </w:rPr>
        <w:t xml:space="preserve">) </w:t>
      </w:r>
      <w:r w:rsidRPr="00CB5862">
        <w:rPr>
          <w:sz w:val="22"/>
          <w:szCs w:val="22"/>
          <w:lang w:val="en-GB"/>
        </w:rPr>
        <w:t>for all strategies</w:t>
      </w:r>
      <w:r w:rsidR="00261FA7" w:rsidRPr="00CB5862">
        <w:rPr>
          <w:sz w:val="22"/>
          <w:szCs w:val="22"/>
          <w:lang w:val="en-GB"/>
        </w:rPr>
        <w:t xml:space="preserve"> after adaptation to a warm site</w:t>
      </w:r>
      <w:r w:rsidRPr="00CB5862">
        <w:rPr>
          <w:sz w:val="22"/>
          <w:szCs w:val="22"/>
          <w:lang w:val="en-GB"/>
        </w:rPr>
        <w:t>.</w:t>
      </w:r>
      <w:r w:rsidR="00261FA7" w:rsidRPr="00CB5862">
        <w:rPr>
          <w:sz w:val="22"/>
          <w:szCs w:val="22"/>
          <w:lang w:val="en-GB"/>
        </w:rPr>
        <w:t xml:space="preserve"> Similarly, </w:t>
      </w:r>
      <w:r w:rsidR="00261FA7" w:rsidRPr="00CB5862">
        <w:rPr>
          <w:rFonts w:ascii="Times Roman" w:hAnsi="Times Roman"/>
          <w:i/>
          <w:sz w:val="22"/>
          <w:szCs w:val="22"/>
        </w:rPr>
        <w:t>C. cloeon</w:t>
      </w:r>
      <w:r w:rsidR="00261FA7" w:rsidRPr="00CB5862">
        <w:rPr>
          <w:sz w:val="22"/>
          <w:szCs w:val="22"/>
          <w:lang w:val="en-GB"/>
        </w:rPr>
        <w:t xml:space="preserve"> elevation increases for all strategies but active 2D, although large confidence intervals suggest a possible increase.</w:t>
      </w:r>
      <w:r w:rsidRPr="00CB5862">
        <w:rPr>
          <w:sz w:val="22"/>
          <w:szCs w:val="22"/>
          <w:lang w:val="en-GB"/>
        </w:rPr>
        <w:t xml:space="preserve"> In contrast,</w:t>
      </w:r>
      <w:r w:rsidR="00261FA7" w:rsidRPr="00CB5862">
        <w:rPr>
          <w:sz w:val="22"/>
          <w:szCs w:val="22"/>
          <w:lang w:val="en-GB"/>
        </w:rPr>
        <w:t xml:space="preserve"> </w:t>
      </w:r>
      <w:r w:rsidR="00261FA7" w:rsidRPr="00CB5862">
        <w:rPr>
          <w:rFonts w:ascii="Times Roman" w:hAnsi="Times Roman"/>
          <w:i/>
          <w:sz w:val="22"/>
          <w:szCs w:val="22"/>
        </w:rPr>
        <w:t>C. cloeon</w:t>
      </w:r>
      <w:r w:rsidRPr="00CB5862">
        <w:rPr>
          <w:sz w:val="22"/>
          <w:szCs w:val="22"/>
          <w:lang w:val="en-GB"/>
        </w:rPr>
        <w:t xml:space="preserve"> </w:t>
      </w:r>
      <w:r w:rsidR="00261FA7" w:rsidRPr="00CB5862">
        <w:rPr>
          <w:sz w:val="22"/>
          <w:szCs w:val="22"/>
          <w:lang w:val="en-GB"/>
        </w:rPr>
        <w:t xml:space="preserve">activation energy </w:t>
      </w:r>
      <w:r w:rsidRPr="00CB5862">
        <w:rPr>
          <w:sz w:val="22"/>
          <w:szCs w:val="22"/>
          <w:lang w:val="en-GB"/>
        </w:rPr>
        <w:t xml:space="preserve">decreases </w:t>
      </w:r>
      <w:r w:rsidR="00261FA7" w:rsidRPr="00CB5862">
        <w:rPr>
          <w:sz w:val="22"/>
          <w:szCs w:val="22"/>
          <w:lang w:val="en-GB"/>
        </w:rPr>
        <w:t>for both active</w:t>
      </w:r>
      <w:r w:rsidR="006C7C1D" w:rsidRPr="00CB5862">
        <w:rPr>
          <w:sz w:val="22"/>
          <w:szCs w:val="22"/>
          <w:lang w:val="en-GB"/>
        </w:rPr>
        <w:t xml:space="preserve"> strategies in warm adapted taxa. </w:t>
      </w:r>
    </w:p>
    <w:p w14:paraId="68615652" w14:textId="77777777" w:rsidR="00843DF9" w:rsidRPr="00CB5862" w:rsidRDefault="00843DF9" w:rsidP="00997AED">
      <w:pPr>
        <w:jc w:val="both"/>
        <w:rPr>
          <w:rFonts w:ascii="Times Roman" w:hAnsi="Times Roman"/>
          <w:sz w:val="22"/>
          <w:szCs w:val="22"/>
        </w:rPr>
      </w:pPr>
    </w:p>
    <w:p w14:paraId="793963DF" w14:textId="77777777" w:rsidR="00416353" w:rsidRPr="003B2661" w:rsidRDefault="00416353" w:rsidP="00997AED">
      <w:pPr>
        <w:jc w:val="both"/>
        <w:rPr>
          <w:b/>
          <w:lang w:val="en-GB"/>
        </w:rPr>
      </w:pPr>
      <w:commentRangeStart w:id="77"/>
      <w:r w:rsidRPr="003B2661">
        <w:rPr>
          <w:b/>
          <w:sz w:val="38"/>
          <w:szCs w:val="38"/>
          <w:lang w:val="en-GB"/>
        </w:rPr>
        <w:t>Discussion</w:t>
      </w:r>
      <w:commentRangeEnd w:id="77"/>
      <w:r w:rsidR="00863A48">
        <w:rPr>
          <w:rStyle w:val="CommentReference"/>
        </w:rPr>
        <w:commentReference w:id="77"/>
      </w:r>
    </w:p>
    <w:p w14:paraId="29B96B48" w14:textId="76405DCC" w:rsidR="00416353" w:rsidRPr="003B2661" w:rsidRDefault="00416353" w:rsidP="00997AED">
      <w:pPr>
        <w:ind w:firstLine="720"/>
        <w:jc w:val="both"/>
        <w:rPr>
          <w:lang w:val="en-GB"/>
        </w:rPr>
      </w:pPr>
      <w:commentRangeStart w:id="78"/>
      <w:r w:rsidRPr="003B2661">
        <w:rPr>
          <w:lang w:val="en-GB"/>
        </w:rPr>
        <w:t>Species-specific population temperature performance curves in this study display a vertical shift in the whole curve with incr</w:t>
      </w:r>
      <w:r w:rsidR="003240CB">
        <w:rPr>
          <w:lang w:val="en-GB"/>
        </w:rPr>
        <w:t>easing temperature (Fig</w:t>
      </w:r>
      <w:r w:rsidR="008D098E">
        <w:rPr>
          <w:lang w:val="en-GB"/>
        </w:rPr>
        <w:t xml:space="preserve"> 1B</w:t>
      </w:r>
      <w:r w:rsidRPr="003B2661">
        <w:rPr>
          <w:lang w:val="en-GB"/>
        </w:rPr>
        <w:t xml:space="preserve"> and 3). </w:t>
      </w:r>
      <w:commentRangeEnd w:id="78"/>
      <w:r w:rsidR="001E5A5F">
        <w:rPr>
          <w:rStyle w:val="CommentReference"/>
        </w:rPr>
        <w:commentReference w:id="78"/>
      </w:r>
      <w:r w:rsidRPr="003B2661">
        <w:rPr>
          <w:lang w:val="en-GB"/>
        </w:rPr>
        <w:t xml:space="preserve">We </w:t>
      </w:r>
      <w:commentRangeStart w:id="79"/>
      <w:r w:rsidRPr="003B2661">
        <w:rPr>
          <w:lang w:val="en-GB"/>
        </w:rPr>
        <w:t>d</w:t>
      </w:r>
      <w:r w:rsidR="007512A8" w:rsidRPr="003B2661">
        <w:rPr>
          <w:lang w:val="en-GB"/>
        </w:rPr>
        <w:t>id</w:t>
      </w:r>
      <w:r w:rsidRPr="003B2661">
        <w:rPr>
          <w:lang w:val="en-GB"/>
        </w:rPr>
        <w:t xml:space="preserve"> not observe any significant horizontal shift in the TPCs, typical of a shift in optimal performance temperature determined by trade-offs of performing better at higher temperatures and thus worse at lower ones</w:t>
      </w:r>
      <w:r w:rsidR="008D098E">
        <w:rPr>
          <w:lang w:val="en-GB"/>
        </w:rPr>
        <w:t xml:space="preserve"> </w:t>
      </w:r>
      <w:commentRangeEnd w:id="79"/>
      <w:r w:rsidR="00585377">
        <w:rPr>
          <w:rStyle w:val="CommentReference"/>
        </w:rPr>
        <w:commentReference w:id="79"/>
      </w:r>
      <w:r w:rsidR="003240CB">
        <w:rPr>
          <w:lang w:val="en-GB"/>
        </w:rPr>
        <w:t>(Fig</w:t>
      </w:r>
      <w:r w:rsidR="008D098E">
        <w:rPr>
          <w:lang w:val="en-GB"/>
        </w:rPr>
        <w:t xml:space="preserve"> 1C</w:t>
      </w:r>
      <w:r w:rsidRPr="003B2661">
        <w:rPr>
          <w:lang w:val="en-GB"/>
        </w:rPr>
        <w:t xml:space="preserve">). </w:t>
      </w:r>
      <w:commentRangeStart w:id="80"/>
      <w:r w:rsidR="003A3418">
        <w:rPr>
          <w:lang w:val="en-GB"/>
        </w:rPr>
        <w:t>The three taxa in this study have adapted their physiology by modifying their TPCs to better utilise t</w:t>
      </w:r>
      <w:r w:rsidRPr="003B2661">
        <w:rPr>
          <w:lang w:val="en-GB"/>
        </w:rPr>
        <w:t>he</w:t>
      </w:r>
      <w:r w:rsidR="003A3418">
        <w:rPr>
          <w:lang w:val="en-GB"/>
        </w:rPr>
        <w:t xml:space="preserve"> increase in available energy </w:t>
      </w:r>
      <w:r w:rsidRPr="003B2661">
        <w:rPr>
          <w:lang w:val="en-GB"/>
        </w:rPr>
        <w:t xml:space="preserve">with temperature. </w:t>
      </w:r>
      <w:commentRangeEnd w:id="80"/>
      <w:r w:rsidR="001114D9">
        <w:rPr>
          <w:rStyle w:val="CommentReference"/>
        </w:rPr>
        <w:commentReference w:id="80"/>
      </w:r>
      <w:r w:rsidRPr="003B2661">
        <w:rPr>
          <w:lang w:val="en-GB"/>
        </w:rPr>
        <w:t>Yet, this observed increase is not monotonous</w:t>
      </w:r>
      <w:r w:rsidR="003A3418">
        <w:rPr>
          <w:lang w:val="en-GB"/>
        </w:rPr>
        <w:t xml:space="preserve"> or consistent between species. Whilst the predatory dragonfly </w:t>
      </w:r>
      <w:r w:rsidR="0074026E">
        <w:rPr>
          <w:lang w:val="en-GB"/>
        </w:rPr>
        <w:t>TPCs increase in elevation as they adapt to hotter sites such a relationship is not observed i</w:t>
      </w:r>
      <w:r w:rsidR="003240CB">
        <w:rPr>
          <w:lang w:val="en-GB"/>
        </w:rPr>
        <w:t>n their prey (Fig</w:t>
      </w:r>
      <w:r w:rsidR="0074026E">
        <w:rPr>
          <w:lang w:val="en-GB"/>
        </w:rPr>
        <w:t xml:space="preserve"> 3 and 4). Both prey species </w:t>
      </w:r>
      <w:r w:rsidRPr="003B2661">
        <w:rPr>
          <w:lang w:val="en-GB"/>
        </w:rPr>
        <w:t>display lower elevation</w:t>
      </w:r>
      <w:r w:rsidR="0074026E">
        <w:rPr>
          <w:lang w:val="en-GB"/>
        </w:rPr>
        <w:t xml:space="preserve"> at temperature extremes than intermediate temperatures, suggesting</w:t>
      </w:r>
      <w:r w:rsidRPr="003B2661">
        <w:rPr>
          <w:lang w:val="en-GB"/>
        </w:rPr>
        <w:t xml:space="preserve"> a potential optimum adaptation towards the mid-range temperatures of the OTR. Furthermore, it is worth noting that the value for </w:t>
      </w:r>
      <w:proofErr w:type="spellStart"/>
      <w:r w:rsidR="009B04EA">
        <w:rPr>
          <w:i/>
          <w:lang w:val="en-GB"/>
        </w:rPr>
        <w:t>T</w:t>
      </w:r>
      <w:r w:rsidR="009B04EA" w:rsidRPr="009B04EA">
        <w:rPr>
          <w:i/>
          <w:vertAlign w:val="subscript"/>
          <w:lang w:val="en-GB"/>
        </w:rPr>
        <w:t>pk</w:t>
      </w:r>
      <w:proofErr w:type="spellEnd"/>
      <w:r w:rsidRPr="003B2661">
        <w:rPr>
          <w:position w:val="-6"/>
          <w:lang w:val="en-GB"/>
        </w:rPr>
        <w:t xml:space="preserve"> </w:t>
      </w:r>
      <w:r w:rsidRPr="003B2661">
        <w:rPr>
          <w:lang w:val="en-GB"/>
        </w:rPr>
        <w:t>is higher than the operatio</w:t>
      </w:r>
      <w:r w:rsidR="003240CB">
        <w:rPr>
          <w:lang w:val="en-GB"/>
        </w:rPr>
        <w:t>nal range of temperature (Fig</w:t>
      </w:r>
      <w:r w:rsidRPr="003B2661">
        <w:rPr>
          <w:lang w:val="en-GB"/>
        </w:rPr>
        <w:t xml:space="preserve"> 3). Displaying </w:t>
      </w:r>
      <w:proofErr w:type="spellStart"/>
      <w:r w:rsidR="009B04EA">
        <w:rPr>
          <w:i/>
          <w:lang w:val="en-GB"/>
        </w:rPr>
        <w:t>T</w:t>
      </w:r>
      <w:r w:rsidR="009B04EA" w:rsidRPr="009B04EA">
        <w:rPr>
          <w:i/>
          <w:vertAlign w:val="subscript"/>
          <w:lang w:val="en-GB"/>
        </w:rPr>
        <w:t>pk</w:t>
      </w:r>
      <w:proofErr w:type="spellEnd"/>
      <w:r w:rsidRPr="003B2661">
        <w:rPr>
          <w:lang w:val="en-GB"/>
        </w:rPr>
        <w:t xml:space="preserve"> values at unrealistically high temperatures of 35 °C or more provides a margin of safety to these taxa should climate change bring ambient temperatures higher than they currently are.</w:t>
      </w:r>
    </w:p>
    <w:p w14:paraId="49557A01" w14:textId="3C2C50F4" w:rsidR="00416353" w:rsidRPr="003B2661" w:rsidRDefault="00416353" w:rsidP="00997AED">
      <w:pPr>
        <w:ind w:firstLine="720"/>
        <w:jc w:val="both"/>
        <w:rPr>
          <w:lang w:val="en-GB"/>
        </w:rPr>
      </w:pPr>
      <w:r w:rsidRPr="003B2661">
        <w:rPr>
          <w:lang w:val="en-GB"/>
        </w:rPr>
        <w:t xml:space="preserve">Converting metabolic rate measurements into velocity, a key driver of species interactions </w:t>
      </w:r>
      <w:r w:rsidR="009B04EA">
        <w:rPr>
          <w:lang w:val="en-GB"/>
        </w:rPr>
        <w:fldChar w:fldCharType="begin" w:fldLock="1"/>
      </w:r>
      <w:r w:rsidR="009B04EA">
        <w:rPr>
          <w:lang w:val="en-GB"/>
        </w:rPr>
        <w:instrText>ADDIN CSL_CITATION { "citationItems" : [ { "id" : "ITEM-1", "itemData" : {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"ITEM-1", "issue" : "1", "issued" : { "date-parts" : [ [ "2014" ] ] }, "page" : "70-84", "publisher" : "Wiley Online Library", "title" : "Temperature dependence of trophic interactions are driven by asymmetry of species responses and foraging strategy", "type" : "article-journal", "volume" : "83" }, "uris" : [ "http://www.mendeley.com/documents/?uuid=40b38d9d-8fb8-4494-8767-c067eebd46c8" ] } ], "mendeley" : { "formattedCitation" : "(Anthony I Dell, Pawar and Savage, 2014)", "plainTextFormattedCitation" : "(Anthony I Dell, Pawar and Savage, 2014)", "previouslyFormattedCitation" : "(Anthony I Dell, Pawar and Savage, 2014)" }, "properties" : {  }, "schema" : "https://github.com/citation-style-language/schema/raw/master/csl-citation.json" }</w:instrText>
      </w:r>
      <w:r w:rsidR="009B04EA">
        <w:rPr>
          <w:lang w:val="en-GB"/>
        </w:rPr>
        <w:fldChar w:fldCharType="separate"/>
      </w:r>
      <w:r w:rsidR="009B04EA" w:rsidRPr="009B04EA">
        <w:rPr>
          <w:noProof/>
          <w:lang w:val="en-GB"/>
        </w:rPr>
        <w:t>(Anthony I Dell, Pawar and Savage, 2014)</w:t>
      </w:r>
      <w:r w:rsidR="009B04EA">
        <w:rPr>
          <w:lang w:val="en-GB"/>
        </w:rPr>
        <w:fldChar w:fldCharType="end"/>
      </w:r>
      <w:r w:rsidRPr="003B2661">
        <w:rPr>
          <w:lang w:val="en-GB"/>
        </w:rPr>
        <w:t>, enable</w:t>
      </w:r>
      <w:r w:rsidR="007C7832">
        <w:rPr>
          <w:lang w:val="en-GB"/>
        </w:rPr>
        <w:t>d</w:t>
      </w:r>
      <w:r w:rsidRPr="003B2661">
        <w:rPr>
          <w:lang w:val="en-GB"/>
        </w:rPr>
        <w:t xml:space="preserve"> us to directly consider the mismatch in </w:t>
      </w:r>
      <w:r w:rsidR="000521E2">
        <w:rPr>
          <w:lang w:val="en-GB"/>
        </w:rPr>
        <w:t xml:space="preserve">functional </w:t>
      </w:r>
      <w:r w:rsidRPr="003B2661">
        <w:rPr>
          <w:lang w:val="en-GB"/>
        </w:rPr>
        <w:t>trait performance between p</w:t>
      </w:r>
      <w:r w:rsidR="00420991">
        <w:rPr>
          <w:lang w:val="en-GB"/>
        </w:rPr>
        <w:t xml:space="preserve">rey and predator </w:t>
      </w:r>
      <w:r w:rsidR="00C9697C">
        <w:rPr>
          <w:lang w:val="en-GB"/>
        </w:rPr>
        <w:t>in different species pairs</w:t>
      </w:r>
      <w:r w:rsidR="00270B03">
        <w:rPr>
          <w:lang w:val="en-GB"/>
        </w:rPr>
        <w:t xml:space="preserve"> </w:t>
      </w:r>
      <w:r w:rsidR="003240CB">
        <w:rPr>
          <w:lang w:val="en-GB"/>
        </w:rPr>
        <w:t>(Fig</w:t>
      </w:r>
      <w:r w:rsidR="00420991">
        <w:rPr>
          <w:lang w:val="en-GB"/>
        </w:rPr>
        <w:t xml:space="preserve"> 1D&amp;E and 5</w:t>
      </w:r>
      <w:r w:rsidRPr="003B2661">
        <w:rPr>
          <w:lang w:val="en-GB"/>
        </w:rPr>
        <w:t xml:space="preserve">). </w:t>
      </w:r>
      <w:commentRangeStart w:id="81"/>
      <w:r w:rsidRPr="003B2661">
        <w:rPr>
          <w:lang w:val="en-GB"/>
        </w:rPr>
        <w:t xml:space="preserve">Our study suggests that species adapt to new environments within the limits imposed by their physiology and phenotypic plasticity, which will lead to differing changes in performance and thus interaction types and strengths </w:t>
      </w:r>
      <w:commentRangeEnd w:id="81"/>
      <w:r w:rsidR="00DC398F">
        <w:rPr>
          <w:rStyle w:val="CommentReference"/>
        </w:rPr>
        <w:commentReference w:id="81"/>
      </w:r>
      <w:r w:rsidR="009B04EA">
        <w:rPr>
          <w:lang w:val="en-GB"/>
        </w:rPr>
        <w:fldChar w:fldCharType="begin" w:fldLock="1"/>
      </w:r>
      <w:r w:rsidR="009B04EA">
        <w:rPr>
          <w:lang w:val="en-GB"/>
        </w:rPr>
        <w:instrText>ADDIN CSL_CITATION { "citationItems" : [ { "id" : "ITEM-1", "itemData" : { "author" : [ { "dropping-particle" : "", "family" : "Angilletta", "given" : "Michael James", "non-dropping-particle" : "", "parse-names" : false, "suffix" : "" } ], "id" : "ITEM-1", "issued" : { "date-parts" : [ [ "2009" ] ] }, "publisher" : "Oxford University Press", "title" : "Thermal adaptation: a theoretical and empirical synthesis", "type" : "book" }, "uris" : [ "http://www.mendeley.com/documents/?uuid=731f6c5b-7d9f-4f4a-94dd-b8c7d48d9b4b" ] }, { "id" : "ITEM-2", "itemData" : { "author" : [ { "dropping-particle" : "", "family" : "Kordas", "given" : "Rebecca L", "non-dropping-particle" : "", "parse-names" : false, "suffix" : "" }, { "dropping-particle" : "", "family" : "Harley", "given" : "Christopher D G", "non-dropping-particle" : "", "parse-names" : false, "suffix" : "" }, { "dropping-particle" : "", "family" : "O'Connor", "given" : "Mary I", "non-dropping-particle" : "", "parse-names" : false, "suffix" : "" } ], "container-title" : "Journal of Experimental Marine Biology and Ecology", "id" : "ITEM-2", "issue" : "1", "issued" : { "date-parts" : [ [ "2011" ] ] }, "page" : "218-226", "publisher" : "Elsevier", "title" : "Community ecology in a warming world: the influence of temperature on interspecific interactions in marine systems", "type" : "article-journal", "volume" : "400" }, "uris" : [ "http://www.mendeley.com/documents/?uuid=23015ca4-2a98-46af-9cfa-c88cc9729559" ] }, { "id" : "ITEM-3", "itemData" : { "author" : [ { "dropping-particle" : "", "family" : "Gibert", "given" : "Jean P", "non-dropping-particle" : "", "parse-names" : false, "suffix" : "" }, { "dropping-particle" : "", "family" : "DeLong", "given" : "John P", "non-dropping-particle" : "", "parse-names" : false, "suffix" : "" } ], "container-title" : "Biology letters", "id" : "ITEM-3", "issue" : "8", "issued" : { "date-parts" : [ [ "2014" ] ] }, "page" : "20140473", "publisher" : "The Royal Society", "title" : "Temperature alters food web body-size structure", "type" : "article-journal", "volume" : "10" }, "uris" : [ "http://www.mendeley.com/documents/?uuid=7fb0653e-4ad8-4323-93e1-ef2afce90fc1" ] }, { "id" : "ITEM-4",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"Aquatic functional biodiversity: an ecological and evolutionary perspective", "id" : "ITEM-4", "issued" : { "date-parts" : [ [ "2015" ] ] }, "page" : "3-36", "title" : "From metabolic constraints on individuals to the dynamics of ecosystems", "type" : "article-journal" }, "uris" : [ "http://www.mendeley.com/documents/?uuid=c56afa35-c957-4839-ae3d-d465063ad481" ] } ], "mendeley" : { "formattedCitation" : "(Angilletta, 2009; Kordas, Harley and O\u2019Connor, 2011; Gibert and DeLong, 2014; Pawar, Dell and Savage, 2015)", "plainTextFormattedCitation" : "(Angilletta, 2009; Kordas, Harley and O\u2019Connor, 2011; Gibert and DeLong, 2014; Pawar, Dell and Savage, 2015)", "previouslyFormattedCitation" : "(Angilletta, 2009; Kordas, Harley and O\u2019Connor, 2011; Gibert and DeLong, 2014; Pawar, Dell and Savage, 2015)" }, "properties" : {  }, "schema" : "https://github.com/citation-style-language/schema/raw/master/csl-citation.json" }</w:instrText>
      </w:r>
      <w:r w:rsidR="009B04EA">
        <w:rPr>
          <w:lang w:val="en-GB"/>
        </w:rPr>
        <w:fldChar w:fldCharType="separate"/>
      </w:r>
      <w:r w:rsidR="009B04EA" w:rsidRPr="009B04EA">
        <w:rPr>
          <w:noProof/>
          <w:lang w:val="en-GB"/>
        </w:rPr>
        <w:t>(Angilletta, 2009; Kordas, Harley and O’Connor, 2011; Gibert and DeLong, 2014; Pawar, Dell and Savage, 2015)</w:t>
      </w:r>
      <w:r w:rsidR="009B04EA">
        <w:rPr>
          <w:lang w:val="en-GB"/>
        </w:rPr>
        <w:fldChar w:fldCharType="end"/>
      </w:r>
      <w:r w:rsidRPr="003B2661">
        <w:rPr>
          <w:lang w:val="en-GB"/>
        </w:rPr>
        <w:t>. In this case, the predatory dragonf</w:t>
      </w:r>
      <w:r w:rsidR="0074026E">
        <w:rPr>
          <w:lang w:val="en-GB"/>
        </w:rPr>
        <w:t>lies of this species may be better</w:t>
      </w:r>
      <w:r w:rsidRPr="003B2661">
        <w:rPr>
          <w:lang w:val="en-GB"/>
        </w:rPr>
        <w:t xml:space="preserve"> able to feed on</w:t>
      </w:r>
      <w:r w:rsidR="0074026E">
        <w:rPr>
          <w:lang w:val="en-GB"/>
        </w:rPr>
        <w:t xml:space="preserve"> both these prey species</w:t>
      </w:r>
      <w:r w:rsidR="0074026E">
        <w:rPr>
          <w:i/>
          <w:lang w:val="en-GB"/>
        </w:rPr>
        <w:t xml:space="preserve"> </w:t>
      </w:r>
      <w:r w:rsidR="0074026E">
        <w:rPr>
          <w:lang w:val="en-GB"/>
        </w:rPr>
        <w:t>throughout their OTR</w:t>
      </w:r>
      <w:r w:rsidRPr="003B2661">
        <w:rPr>
          <w:lang w:val="en-GB"/>
        </w:rPr>
        <w:t xml:space="preserve"> as the</w:t>
      </w:r>
      <w:r w:rsidR="0074026E">
        <w:rPr>
          <w:lang w:val="en-GB"/>
        </w:rPr>
        <w:t>y are</w:t>
      </w:r>
      <w:r w:rsidRPr="003B2661">
        <w:rPr>
          <w:lang w:val="en-GB"/>
        </w:rPr>
        <w:t xml:space="preserve"> able to move faster</w:t>
      </w:r>
      <w:r w:rsidR="0074026E">
        <w:rPr>
          <w:lang w:val="en-GB"/>
        </w:rPr>
        <w:t xml:space="preserve">, increasing potential attack </w:t>
      </w:r>
      <w:r w:rsidR="0074026E">
        <w:rPr>
          <w:lang w:val="en-GB"/>
        </w:rPr>
        <w:lastRenderedPageBreak/>
        <w:t>and capture rates</w:t>
      </w:r>
      <w:r w:rsidRPr="003B2661">
        <w:rPr>
          <w:lang w:val="en-GB"/>
        </w:rPr>
        <w:t xml:space="preserve">. </w:t>
      </w:r>
      <w:commentRangeStart w:id="82"/>
      <w:r w:rsidR="0074026E">
        <w:rPr>
          <w:lang w:val="en-GB"/>
        </w:rPr>
        <w:t xml:space="preserve">Despite an increase in both prey velocity TPCs elevation, the increase in that of their predator causes a stronger mismatch in hotter environments. </w:t>
      </w:r>
      <w:commentRangeEnd w:id="82"/>
      <w:r w:rsidR="00712150">
        <w:rPr>
          <w:rStyle w:val="CommentReference"/>
        </w:rPr>
        <w:commentReference w:id="82"/>
      </w:r>
      <w:r w:rsidR="0074026E">
        <w:rPr>
          <w:lang w:val="en-GB"/>
        </w:rPr>
        <w:t xml:space="preserve">The monotonous increase in </w:t>
      </w:r>
      <w:r w:rsidR="004A2CA7">
        <w:rPr>
          <w:i/>
          <w:lang w:val="en-GB"/>
        </w:rPr>
        <w:t xml:space="preserve">S. striolatum </w:t>
      </w:r>
      <w:r w:rsidR="004A2CA7">
        <w:rPr>
          <w:lang w:val="en-GB"/>
        </w:rPr>
        <w:t xml:space="preserve">respiration </w:t>
      </w:r>
      <w:r w:rsidR="009B04EA">
        <w:rPr>
          <w:i/>
          <w:lang w:val="en-GB"/>
        </w:rPr>
        <w:t>b</w:t>
      </w:r>
      <w:r w:rsidR="009B04EA" w:rsidRPr="009B04EA">
        <w:rPr>
          <w:i/>
          <w:vertAlign w:val="subscript"/>
          <w:lang w:val="en-GB"/>
        </w:rPr>
        <w:t>0</w:t>
      </w:r>
      <w:r w:rsidR="004A2CA7">
        <w:rPr>
          <w:lang w:val="en-GB"/>
        </w:rPr>
        <w:t xml:space="preserve"> measured here suggests this predator may be better suited at adapting to a warmer environment thus benefiting disproportionately from such</w:t>
      </w:r>
      <w:r w:rsidR="00B04035">
        <w:rPr>
          <w:lang w:val="en-GB"/>
        </w:rPr>
        <w:t xml:space="preserve"> environmental</w:t>
      </w:r>
      <w:r w:rsidR="004A2CA7">
        <w:rPr>
          <w:lang w:val="en-GB"/>
        </w:rPr>
        <w:t xml:space="preserve"> changes.</w:t>
      </w:r>
      <w:r w:rsidRPr="003B2661">
        <w:rPr>
          <w:lang w:val="en-GB"/>
        </w:rPr>
        <w:t xml:space="preserve"> </w:t>
      </w:r>
      <w:r w:rsidR="004A2CA7">
        <w:rPr>
          <w:lang w:val="en-GB"/>
        </w:rPr>
        <w:t>D</w:t>
      </w:r>
      <w:r w:rsidRPr="003B2661">
        <w:rPr>
          <w:lang w:val="en-GB"/>
        </w:rPr>
        <w:t>ecreased oxyge</w:t>
      </w:r>
      <w:r w:rsidR="00B04035">
        <w:rPr>
          <w:lang w:val="en-GB"/>
        </w:rPr>
        <w:t xml:space="preserve">n concentration in warm water </w:t>
      </w:r>
      <w:r w:rsidR="009B04EA">
        <w:rPr>
          <w:lang w:val="en-GB"/>
        </w:rPr>
        <w:fldChar w:fldCharType="begin" w:fldLock="1"/>
      </w:r>
      <w:r w:rsidR="009B04EA">
        <w:rPr>
          <w:lang w:val="en-GB"/>
        </w:rPr>
        <w:instrText>ADDIN CSL_CITATION { "citationItems" : [ { "id" : "ITEM-1", "itemData" : { "author" : [ { "dropping-particle" : "", "family" : "Gilbert", "given" : "Denis", "non-dropping-particle" : "", "parse-names" : false, "suffix" : "" }, { "dropping-particle" : "", "family" : "Sundby", "given" : "Bjorn", "non-dropping-particle" : "", "parse-names" : false, "suffix" : "" }, { "dropping-particle" : "", "family" : "Gobeil", "given" : "Charles", "non-dropping-particle" : "", "parse-names" : false, "suffix" : "" }, { "dropping-particle" : "", "family" : "Mucci", "given" : "Alfonso", "non-dropping-particle" : "", "parse-names" : false, "suffix" : "" }, { "dropping-particle" : "", "family" : "Tremblay", "given" : "Gilles-H", "non-dropping-particle" : "", "parse-names" : false, "suffix" : "" } ], "container-title" : "Limnology and Oceanography", "id" : "ITEM-1", "issue" : "5", "issued" : { "date-parts" : [ [ "2005" ] ] }, "page" : "1654-1666", "publisher" : "Wiley Online Library", "title" : "A seventy-two-year record of diminishing deep-water oxygen in the St. Lawrence estuary: The northwest Atlantic connection", "type" : "article-journal", "volume" : "50" }, "uris" : [ "http://www.mendeley.com/documents/?uuid=477bc22f-4227-4880-b499-36fdb4a1b826" ] } ], "mendeley" : { "formattedCitation" : "(Gilbert &lt;i&gt;et al.&lt;/i&gt;, 2005)", "plainTextFormattedCitation" : "(Gilbert et al., 2005)", "previouslyFormattedCitation" : "(Gilbert &lt;i&gt;et al.&lt;/i&gt;, 2005)" }, "properties" : {  }, "schema" : "https://github.com/citation-style-language/schema/raw/master/csl-citation.json" }</w:instrText>
      </w:r>
      <w:r w:rsidR="009B04EA">
        <w:rPr>
          <w:lang w:val="en-GB"/>
        </w:rPr>
        <w:fldChar w:fldCharType="separate"/>
      </w:r>
      <w:r w:rsidR="009B04EA" w:rsidRPr="009B04EA">
        <w:rPr>
          <w:noProof/>
          <w:lang w:val="en-GB"/>
        </w:rPr>
        <w:t xml:space="preserve">(Gilbert </w:t>
      </w:r>
      <w:r w:rsidR="009B04EA" w:rsidRPr="009B04EA">
        <w:rPr>
          <w:i/>
          <w:noProof/>
          <w:lang w:val="en-GB"/>
        </w:rPr>
        <w:t>et al.</w:t>
      </w:r>
      <w:r w:rsidR="009B04EA" w:rsidRPr="009B04EA">
        <w:rPr>
          <w:noProof/>
          <w:lang w:val="en-GB"/>
        </w:rPr>
        <w:t>, 2005)</w:t>
      </w:r>
      <w:r w:rsidR="009B04EA">
        <w:rPr>
          <w:lang w:val="en-GB"/>
        </w:rPr>
        <w:fldChar w:fldCharType="end"/>
      </w:r>
      <w:r w:rsidR="004A2CA7">
        <w:rPr>
          <w:lang w:val="en-GB"/>
        </w:rPr>
        <w:t xml:space="preserve"> may be limiting both </w:t>
      </w:r>
      <w:r w:rsidR="004A2CA7">
        <w:rPr>
          <w:i/>
          <w:lang w:val="en-GB"/>
        </w:rPr>
        <w:t xml:space="preserve">C. </w:t>
      </w:r>
      <w:proofErr w:type="spellStart"/>
      <w:r w:rsidR="004A2CA7" w:rsidRPr="004A2CA7">
        <w:rPr>
          <w:i/>
          <w:lang w:val="en-GB"/>
        </w:rPr>
        <w:t>dipterum</w:t>
      </w:r>
      <w:r w:rsidR="004A2CA7">
        <w:rPr>
          <w:lang w:val="en-GB"/>
        </w:rPr>
        <w:t>’s</w:t>
      </w:r>
      <w:proofErr w:type="spellEnd"/>
      <w:r w:rsidR="004A2CA7">
        <w:rPr>
          <w:lang w:val="en-GB"/>
        </w:rPr>
        <w:t xml:space="preserve"> and </w:t>
      </w:r>
      <w:r w:rsidR="004A2CA7">
        <w:rPr>
          <w:i/>
          <w:lang w:val="en-GB"/>
        </w:rPr>
        <w:t xml:space="preserve">Chironomus </w:t>
      </w:r>
      <w:r w:rsidR="004A2CA7">
        <w:rPr>
          <w:lang w:val="en-GB"/>
        </w:rPr>
        <w:t xml:space="preserve">spp.’s ability to adapt to hotter environments. Indeed, </w:t>
      </w:r>
      <w:r w:rsidRPr="004A2CA7">
        <w:rPr>
          <w:lang w:val="en-GB"/>
        </w:rPr>
        <w:t>mayfly</w:t>
      </w:r>
      <w:r w:rsidR="004A2CA7">
        <w:rPr>
          <w:lang w:val="en-GB"/>
        </w:rPr>
        <w:t xml:space="preserve"> and chironomid</w:t>
      </w:r>
      <w:r w:rsidRPr="003B2661">
        <w:rPr>
          <w:lang w:val="en-GB"/>
        </w:rPr>
        <w:t xml:space="preserve"> species are very sensitive to low </w:t>
      </w:r>
      <w:r w:rsidR="009B04EA">
        <w:rPr>
          <w:i/>
          <w:lang w:val="en-GB"/>
        </w:rPr>
        <w:t>O</w:t>
      </w:r>
      <w:r w:rsidR="009B04EA" w:rsidRPr="009B04EA">
        <w:rPr>
          <w:i/>
          <w:vertAlign w:val="subscript"/>
          <w:lang w:val="en-GB"/>
        </w:rPr>
        <w:t>2</w:t>
      </w:r>
      <w:r w:rsidRPr="003B2661">
        <w:rPr>
          <w:position w:val="-6"/>
          <w:lang w:val="en-GB"/>
        </w:rPr>
        <w:t xml:space="preserve"> </w:t>
      </w:r>
      <w:r w:rsidRPr="003B2661">
        <w:rPr>
          <w:lang w:val="en-GB"/>
        </w:rPr>
        <w:t xml:space="preserve">environments </w:t>
      </w:r>
      <w:r w:rsidR="009B04EA">
        <w:rPr>
          <w:lang w:val="en-GB"/>
        </w:rPr>
        <w:fldChar w:fldCharType="begin" w:fldLock="1"/>
      </w:r>
      <w:r w:rsidR="009B04EA">
        <w:rPr>
          <w:lang w:val="en-GB"/>
        </w:rPr>
        <w:instrText>ADDIN CSL_CITATION { "citationItems" : [ { "id" : "ITEM-1", "itemData" : { "author" : [ { "dropping-particle" : "", "family" : "Panis", "given" : "Luc Int", "non-dropping-particle" : "", "parse-names" : false, "suffix" : "" }, { "dropping-particle" : "", "family" : "Goddeeris", "given" : "Boudewijn", "non-dropping-particle" : "", "parse-names" : false, "suffix" : "" }, { "dropping-particle" : "", "family" : "Verheyen", "given" : "Rudolf", "non-dropping-particle" : "", "parse-names" : false, "suffix" : "" } ], "container-title" : "Hydrobiologia", "id" : "ITEM-1", "issue" : "1-3", "issued" : { "date-parts" : [ [ "1996" ] ] }, "page" : "61-67", "publisher" : "Springer", "title" : "On the relationship between vertical microdistribution and adaptations to oxygen stress in littoral Chironomidae (Diptera)", "type" : "article-journal", "volume" : "318" }, "uris" : [ "http://www.mendeley.com/documents/?uuid=c674d3e1-07c0-4580-b841-10a53a66f439" ] }, { "id" : "ITEM-2", "itemData" : { "author" : [ { "dropping-particle" : "", "family" : "Bauernfeind", "given" : "Ernst", "non-dropping-particle" : "", "parse-names" : false, "suffix" : "" }, { "dropping-particle" : "", "family" : "Soldan", "given" : "Tomas", "non-dropping-particle" : "", "parse-names" : false, "suffix" : "" } ], "id" : "ITEM-2", "issued" : { "date-parts" : [ [ "2012" ] ] }, "publisher" : "Brill", "title" : "The Mayflies of Europe (Ephemeroptera)", "type" : "book" }, "uris" : [ "http://www.mendeley.com/documents/?uuid=8b057bab-6f5a-4991-8485-4e3096ed4b45" ] } ], "mendeley" : { "formattedCitation" : "(Panis, Goddeeris and Verheyen, 1996; Bauernfeind and Soldan, 2012)", "plainTextFormattedCitation" : "(Panis, Goddeeris and Verheyen, 1996; Bauernfeind and Soldan, 2012)", "previouslyFormattedCitation" : "(Panis, Goddeeris and Verheyen, 1996; Bauernfeind and Soldan, 2012)" }, "properties" : {  }, "schema" : "https://github.com/citation-style-language/schema/raw/master/csl-citation.json" }</w:instrText>
      </w:r>
      <w:r w:rsidR="009B04EA">
        <w:rPr>
          <w:lang w:val="en-GB"/>
        </w:rPr>
        <w:fldChar w:fldCharType="separate"/>
      </w:r>
      <w:r w:rsidR="009B04EA" w:rsidRPr="009B04EA">
        <w:rPr>
          <w:noProof/>
          <w:lang w:val="en-GB"/>
        </w:rPr>
        <w:t>(Panis, Goddeeris and Verheyen, 1996; Bauernfeind and Soldan, 2012)</w:t>
      </w:r>
      <w:r w:rsidR="009B04EA">
        <w:rPr>
          <w:lang w:val="en-GB"/>
        </w:rPr>
        <w:fldChar w:fldCharType="end"/>
      </w:r>
      <w:r w:rsidR="004A2CA7">
        <w:rPr>
          <w:lang w:val="en-GB"/>
        </w:rPr>
        <w:t>.</w:t>
      </w:r>
      <w:r w:rsidR="00B04035">
        <w:rPr>
          <w:lang w:val="en-GB"/>
        </w:rPr>
        <w:t xml:space="preserve"> These results suggest that although species may adapt to an environment in similar ways, the magnitude of their scope for adaptation may cause new mismatches that will be detrimental to a species despite the apparent benefit of a warmer environment.</w:t>
      </w:r>
    </w:p>
    <w:p w14:paraId="6F3651D3" w14:textId="7E33E362" w:rsidR="00230DCA" w:rsidRPr="00A708CB" w:rsidRDefault="00230DCA" w:rsidP="00997AED">
      <w:pPr>
        <w:ind w:firstLine="720"/>
        <w:jc w:val="both"/>
        <w:rPr>
          <w:lang w:val="en-GB"/>
        </w:rPr>
      </w:pPr>
      <w:r w:rsidRPr="003B2661">
        <w:rPr>
          <w:lang w:val="en-GB"/>
        </w:rPr>
        <w:t xml:space="preserve">Predator-prey interactions are key to community-level dynamics in aquatic environments </w:t>
      </w:r>
      <w:r w:rsidR="009B04EA">
        <w:rPr>
          <w:lang w:val="en-GB"/>
        </w:rPr>
        <w:fldChar w:fldCharType="begin" w:fldLock="1"/>
      </w:r>
      <w:r w:rsidR="009B04EA">
        <w:rPr>
          <w:lang w:val="en-GB"/>
        </w:rPr>
        <w:instrText>ADDIN CSL_CITATION { "citationItems" : [ { "id" : "ITEM-1",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"Aquatic functional biodiversity: an ecological and evolutionary perspective", "id" : "ITEM-1", "issued" : { "date-parts" : [ [ "2015" ] ] }, "page" : "3-36", "title" : "From metabolic constraints on individuals to the dynamics of ecosystems", "type" : "article-journal" }, "uris" : [ "http://www.mendeley.com/documents/?uuid=c56afa35-c957-4839-ae3d-d465063ad481" ] } ], "mendeley" : { "formattedCitation" : "(Pawar, Dell and Savage, 2015)", "plainTextFormattedCitation" : "(Pawar, Dell and Savage, 2015)", "previouslyFormattedCitation" : "(Pawar, Dell and Savage, 2015)" }, "properties" : {  }, "schema" : "https://github.com/citation-style-language/schema/raw/master/csl-citation.json" }</w:instrText>
      </w:r>
      <w:r w:rsidR="009B04EA">
        <w:rPr>
          <w:lang w:val="en-GB"/>
        </w:rPr>
        <w:fldChar w:fldCharType="separate"/>
      </w:r>
      <w:r w:rsidR="009B04EA" w:rsidRPr="009B04EA">
        <w:rPr>
          <w:noProof/>
          <w:lang w:val="en-GB"/>
        </w:rPr>
        <w:t>(Pawar, Dell and Savage, 2015)</w:t>
      </w:r>
      <w:r w:rsidR="009B04EA">
        <w:rPr>
          <w:lang w:val="en-GB"/>
        </w:rPr>
        <w:fldChar w:fldCharType="end"/>
      </w:r>
      <w:r w:rsidRPr="003B2661">
        <w:rPr>
          <w:lang w:val="en-GB"/>
        </w:rPr>
        <w:t>. Here we show that it is possible to predict the behavio</w:t>
      </w:r>
      <w:r w:rsidR="003A3418">
        <w:rPr>
          <w:lang w:val="en-GB"/>
        </w:rPr>
        <w:t>u</w:t>
      </w:r>
      <w:r w:rsidRPr="003B2661">
        <w:rPr>
          <w:lang w:val="en-GB"/>
        </w:rPr>
        <w:t>r of search rates from a mechanistic model</w:t>
      </w:r>
      <w:r w:rsidR="00BC6A27" w:rsidRPr="003B2661">
        <w:rPr>
          <w:lang w:val="en-GB"/>
        </w:rPr>
        <w:t xml:space="preserve"> relying on metabolic rates data. We find support for an exponential increase in search rates with temperature </w:t>
      </w:r>
      <w:r w:rsidR="009B04EA">
        <w:rPr>
          <w:lang w:val="en-GB"/>
        </w:rPr>
        <w:fldChar w:fldCharType="begin" w:fldLock="1"/>
      </w:r>
      <w:r w:rsidR="009B04EA">
        <w:rPr>
          <w:lang w:val="en-GB"/>
        </w:rPr>
        <w:instrText>ADDIN CSL_CITATION { "citationItems" : [ { "id" : "ITEM-1", "itemData" : { "author" : [ { "dropping-particle" : "", "family" : "Brown", "given" : "James H", "non-dropping-particle" : "", "parse-names" : false, "suffix" : "" }, { "dropping-particle" : "", "family" : "Gillooly", "given" : "James F", "non-dropping-particle" : "", "parse-names" : false, "suffix" : "" }, { "dropping-particle" : "", "family" : "Allen", "given" : "Andrew P", "non-dropping-particle" : "", "parse-names" : false, "suffix" : "" }, { "dropping-particle" : "", "family" : "Savage", "given" : "Van M", "non-dropping-particle" : "", "parse-names" : false, "suffix" : "" }, { "dropping-particle" : "", "family" : "West", "given" : "Geoffrey B", "non-dropping-particle" : "", "parse-names" : false, "suffix" : "" } ], "container-title" : "Ecology", "id" : "ITEM-1", "issue" : "7", "issued" : { "date-parts" : [ [ "2004" ] ] }, "page" : "1771-1789", "publisher" : "Wiley Online Library", "title" : "Toward a metabolic theory of ecology", "type" : "article-journal", "volume" : "85" }, "uris" : [ "http://www.mendeley.com/documents/?uuid=656e9684-9299-4c52-a9a4-87d8fb039047" ] }, { "id" : "ITEM-2", "itemData" : { "author" : [ { "dropping-particle" : "", "family" : "Vucic-Pestic", "given" : "Olivera", "non-dropping-particle" : "", "parse-names" : false, "suffix" : "" }, { "dropping-particle" : "", "family" : "Ehnes", "given" : "Roswitha B", "non-dropping-particle" : "", "parse-names" : false, "suffix" : "" }, { "dropping-particle" : "", "family" : "Rall", "given" : "Bjoern C", "non-dropping-particle" : "", "parse-names" : false, "suffix" : "" }, { "dropping-particle" : "", "family" : "Brose", "given" : "Ulrich", "non-dropping-particle" : "", "parse-names" : false, "suffix" : "" } ], "container-title" : "Global Change Biology", "id" : "ITEM-2", "issue" : "3", "issued" : { "date-parts" : [ [ "2011" ] ] }, "page" : "1301-1310", "publisher" : "Wiley Online Library", "title" : "Warming up the system: higher predator feeding rates but lower energetic efficiencies", "type" : "article-journal", "volume" : "17" }, "uris" : [ "http://www.mendeley.com/documents/?uuid=26b8062a-c8f6-4083-a909-04b1b9981dbc" ] }, { "id" : "ITEM-3", "itemData" : { "author" : [ { "dropping-particle" : "", "family" : "Rall", "given" : "Bj\u00f6rn C", "non-dropping-particle" : "", "parse-names" : false, "suffix" : "" }, { "dropping-particle" : "", "family" : "Brose", "given" : "Ulrich", "non-dropping-particle" : "", "parse-names" : false, "suffix" : "" }, { "dropping-particle" : "", "family" : "Hartvig", "given" : "Martin", "non-dropping-particle" : "", "parse-names" : false, "suffix" : "" }, { "dropping-particle" : "", "family" : "Kalinkat", "given" : "Gregor", "non-dropping-particle" : "", "parse-names" : false, "suffix" : "" }, { "dropping-particle" : "", "family" : "Schwarzm\u00fcller", "given" : "Florian", "non-dropping-particle" : "", "parse-names" : false, "suffix" : "" }, { "dropping-particle" : "", "family" : "Vucic-Pestic", "given" : "Olivera", "non-dropping-particle" : "", "parse-names" : false, "suffix" : "" }, { "dropping-particle" : "", "family" : "Petchey", "given" : "Owen L", "non-dropping-particle" : "", "parse-names" : false, "suffix" : "" } ], "container-title" : "Phil. Trans. R. Soc. B", "id" : "ITEM-3", "issue" : "1605", "issued" : { "date-parts" : [ [ "2012" ] ] }, "page" : "2923-2934", "publisher" : "The Royal Society", "title" : "Universal temperature and body-mass scaling of feeding rates", "type" : "article-journal", "volume" : "367" }, "uris" : [ "http://www.mendeley.com/documents/?uuid=7011af76-7914-4ca6-a4f5-53303e66cba6" ] } ], "mendeley" : { "formattedCitation" : "(Brown &lt;i&gt;et al.&lt;/i&gt;, 2004; Vucic-Pestic &lt;i&gt;et al.&lt;/i&gt;, 2011; Rall &lt;i&gt;et al.&lt;/i&gt;, 2012)", "plainTextFormattedCitation" : "(Brown et al., 2004; Vucic-Pestic et al., 2011; Rall et al., 2012)", "previouslyFormattedCitation" : "(Brown &lt;i&gt;et al.&lt;/i&gt;, 2004; Vucic-Pestic &lt;i&gt;et al.&lt;/i&gt;, 2011; Rall &lt;i&gt;et al.&lt;/i&gt;, 2012)" }, "properties" : {  }, "schema" : "https://github.com/citation-style-language/schema/raw/master/csl-citation.json" }</w:instrText>
      </w:r>
      <w:r w:rsidR="009B04EA">
        <w:rPr>
          <w:lang w:val="en-GB"/>
        </w:rPr>
        <w:fldChar w:fldCharType="separate"/>
      </w:r>
      <w:r w:rsidR="009B04EA" w:rsidRPr="009B04EA">
        <w:rPr>
          <w:noProof/>
          <w:lang w:val="en-GB"/>
        </w:rPr>
        <w:t xml:space="preserve">(Brown </w:t>
      </w:r>
      <w:r w:rsidR="009B04EA" w:rsidRPr="009B04EA">
        <w:rPr>
          <w:i/>
          <w:noProof/>
          <w:lang w:val="en-GB"/>
        </w:rPr>
        <w:t>et al.</w:t>
      </w:r>
      <w:r w:rsidR="009B04EA" w:rsidRPr="009B04EA">
        <w:rPr>
          <w:noProof/>
          <w:lang w:val="en-GB"/>
        </w:rPr>
        <w:t xml:space="preserve">, 2004; Vucic-Pestic </w:t>
      </w:r>
      <w:r w:rsidR="009B04EA" w:rsidRPr="009B04EA">
        <w:rPr>
          <w:i/>
          <w:noProof/>
          <w:lang w:val="en-GB"/>
        </w:rPr>
        <w:t>et al.</w:t>
      </w:r>
      <w:r w:rsidR="009B04EA" w:rsidRPr="009B04EA">
        <w:rPr>
          <w:noProof/>
          <w:lang w:val="en-GB"/>
        </w:rPr>
        <w:t xml:space="preserve">, 2011; Rall </w:t>
      </w:r>
      <w:r w:rsidR="009B04EA" w:rsidRPr="009B04EA">
        <w:rPr>
          <w:i/>
          <w:noProof/>
          <w:lang w:val="en-GB"/>
        </w:rPr>
        <w:t>et al.</w:t>
      </w:r>
      <w:r w:rsidR="009B04EA" w:rsidRPr="009B04EA">
        <w:rPr>
          <w:noProof/>
          <w:lang w:val="en-GB"/>
        </w:rPr>
        <w:t>, 2012)</w:t>
      </w:r>
      <w:r w:rsidR="009B04EA">
        <w:rPr>
          <w:lang w:val="en-GB"/>
        </w:rPr>
        <w:fldChar w:fldCharType="end"/>
      </w:r>
      <w:r w:rsidR="00BC6A27" w:rsidRPr="003B2661">
        <w:rPr>
          <w:lang w:val="en-GB"/>
        </w:rPr>
        <w:t>.</w:t>
      </w:r>
      <w:r w:rsidR="006751D0" w:rsidRPr="003B2661">
        <w:rPr>
          <w:lang w:val="en-GB"/>
        </w:rPr>
        <w:t xml:space="preserve"> This relationship is maintained across foraging strategies but the magnitude of the increase varies, u</w:t>
      </w:r>
      <w:r w:rsidR="009A00D6" w:rsidRPr="003B2661">
        <w:rPr>
          <w:lang w:val="en-GB"/>
        </w:rPr>
        <w:t>nder</w:t>
      </w:r>
      <w:r w:rsidR="003A3418">
        <w:rPr>
          <w:lang w:val="en-GB"/>
        </w:rPr>
        <w:t>lying the importance of environ</w:t>
      </w:r>
      <w:r w:rsidR="009A00D6" w:rsidRPr="003B2661">
        <w:rPr>
          <w:lang w:val="en-GB"/>
        </w:rPr>
        <w:t xml:space="preserve">mental dimensionality in species interactions </w:t>
      </w:r>
      <w:r w:rsidR="009B04EA">
        <w:rPr>
          <w:lang w:val="en-GB"/>
        </w:rPr>
        <w:fldChar w:fldCharType="begin" w:fldLock="1"/>
      </w:r>
      <w:r w:rsidR="009B04EA">
        <w:rPr>
          <w:lang w:val="en-GB"/>
        </w:rPr>
        <w:instrText>ADDIN CSL_CITATION { "citationItems" : [ { "id" : "ITEM-1",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 "publisher" : "Nature Publishing Group", "title" : "Dimensionality of consumer search space drives trophic interaction strengths", "type" : "article-journal", "volume" : "486" }, "uris" : [ "http://www.mendeley.com/documents/?uuid=e44c2d38-6919-4e55-88ff-dd1a6e31e947"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9B04EA">
        <w:rPr>
          <w:lang w:val="en-GB"/>
        </w:rPr>
        <w:fldChar w:fldCharType="separate"/>
      </w:r>
      <w:r w:rsidR="009B04EA" w:rsidRPr="009B04EA">
        <w:rPr>
          <w:noProof/>
          <w:lang w:val="en-GB"/>
        </w:rPr>
        <w:t>(Pawar, Dell and Savage, 2012)</w:t>
      </w:r>
      <w:r w:rsidR="009B04EA">
        <w:rPr>
          <w:lang w:val="en-GB"/>
        </w:rPr>
        <w:fldChar w:fldCharType="end"/>
      </w:r>
      <w:r w:rsidR="009A00D6" w:rsidRPr="003B2661">
        <w:rPr>
          <w:lang w:val="en-GB"/>
        </w:rPr>
        <w:t>.</w:t>
      </w:r>
      <w:r w:rsidR="00BC6A27" w:rsidRPr="003B2661">
        <w:rPr>
          <w:lang w:val="en-GB"/>
        </w:rPr>
        <w:t xml:space="preserve"> </w:t>
      </w:r>
      <w:r w:rsidR="00A708CB">
        <w:rPr>
          <w:lang w:val="en-GB"/>
        </w:rPr>
        <w:t>The strength of the relationship between search rates and temperature depends both on dimensionality and on the species</w:t>
      </w:r>
      <w:r w:rsidR="003240CB">
        <w:rPr>
          <w:lang w:val="en-GB"/>
        </w:rPr>
        <w:t xml:space="preserve"> operating in that space (Fig</w:t>
      </w:r>
      <w:r w:rsidR="00A708CB">
        <w:rPr>
          <w:lang w:val="en-GB"/>
        </w:rPr>
        <w:t xml:space="preserve"> 6). Here, we find that dimensionality is playing a stronger role in search rates for </w:t>
      </w:r>
      <w:r w:rsidR="00A708CB">
        <w:rPr>
          <w:i/>
          <w:lang w:val="en-GB"/>
        </w:rPr>
        <w:t xml:space="preserve">Chironomus </w:t>
      </w:r>
      <w:r w:rsidR="00A708CB">
        <w:rPr>
          <w:lang w:val="en-GB"/>
        </w:rPr>
        <w:t xml:space="preserve">spp. whilst foraging strategy drives increased search rates in </w:t>
      </w:r>
      <w:r w:rsidR="00A708CB">
        <w:rPr>
          <w:i/>
          <w:lang w:val="en-GB"/>
        </w:rPr>
        <w:t>C. dipterum</w:t>
      </w:r>
      <w:r w:rsidR="00A708CB">
        <w:rPr>
          <w:lang w:val="en-GB"/>
        </w:rPr>
        <w:t>. Indeed, 2D environments display the sharpest increase for the former whilst it is active strategies for the latter. Thus, although biochemical processes result in similar patterns of search rate increase with warm adaptation, it is important to consider specific prey items and the environment they interact in when modelling search rates. Nonetheless, the</w:t>
      </w:r>
      <w:r w:rsidR="00BB14DC">
        <w:rPr>
          <w:lang w:val="en-GB"/>
        </w:rPr>
        <w:t xml:space="preserve"> overall</w:t>
      </w:r>
      <w:r w:rsidR="00A708CB">
        <w:rPr>
          <w:lang w:val="en-GB"/>
        </w:rPr>
        <w:t xml:space="preserve"> increase in search rate</w:t>
      </w:r>
      <w:r w:rsidR="00BB14DC">
        <w:rPr>
          <w:lang w:val="en-GB"/>
        </w:rPr>
        <w:t xml:space="preserve"> elevation</w:t>
      </w:r>
      <w:r w:rsidR="003240CB">
        <w:rPr>
          <w:lang w:val="en-GB"/>
        </w:rPr>
        <w:t xml:space="preserve"> in warm adapted species (Fig</w:t>
      </w:r>
      <w:r w:rsidR="00BB14DC">
        <w:rPr>
          <w:lang w:val="en-GB"/>
        </w:rPr>
        <w:t xml:space="preserve"> 7) suggests that as the difference in performance of velocity </w:t>
      </w:r>
      <w:proofErr w:type="gramStart"/>
      <w:r w:rsidR="00BB14DC">
        <w:rPr>
          <w:lang w:val="en-GB"/>
        </w:rPr>
        <w:t>increases,</w:t>
      </w:r>
      <w:proofErr w:type="gramEnd"/>
      <w:r w:rsidR="00BB14DC">
        <w:rPr>
          <w:lang w:val="en-GB"/>
        </w:rPr>
        <w:t xml:space="preserve"> so do search rates. </w:t>
      </w:r>
      <w:commentRangeStart w:id="83"/>
      <w:r w:rsidR="00BB14DC">
        <w:rPr>
          <w:lang w:val="en-GB"/>
        </w:rPr>
        <w:t>These results support the idea that the predator in this study will benefit disproportionately from the warming of its environment.</w:t>
      </w:r>
      <w:commentRangeEnd w:id="83"/>
      <w:r w:rsidR="00C22346">
        <w:rPr>
          <w:rStyle w:val="CommentReference"/>
        </w:rPr>
        <w:commentReference w:id="83"/>
      </w:r>
    </w:p>
    <w:p w14:paraId="11EE0736" w14:textId="33CDD807" w:rsidR="00416353" w:rsidRPr="003B2661" w:rsidRDefault="00416353" w:rsidP="00997AED">
      <w:pPr>
        <w:ind w:firstLine="720"/>
        <w:jc w:val="both"/>
        <w:rPr>
          <w:lang w:val="en-GB"/>
        </w:rPr>
      </w:pPr>
      <w:r w:rsidRPr="003B2661">
        <w:rPr>
          <w:lang w:val="en-GB"/>
        </w:rPr>
        <w:t xml:space="preserve">The set of assumptions of this model may limit its application to all types of predator-prey pairs. First, random movement has been shown to approximate animal dispersion in most cases but may not suffice in all </w:t>
      </w:r>
      <w:r w:rsidR="00454CC6">
        <w:rPr>
          <w:lang w:val="en-GB"/>
        </w:rPr>
        <w:fldChar w:fldCharType="begin" w:fldLock="1"/>
      </w:r>
      <w:r w:rsidR="00454CC6">
        <w:rPr>
          <w:lang w:val="en-GB"/>
        </w:rPr>
        <w:instrText>ADDIN CSL_CITATION { "citationItems" : [ { "id" : "ITEM-1",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"Aquatic functional biodiversity: an ecological and evolutionary perspective", "id" : "ITEM-1", "issued" : { "date-parts" : [ [ "2015" ] ] }, "page" : "3-36", "title" : "From metabolic constraints on individuals to the dynamics of ecosystems", "type" : "article-journal" }, "uris" : [ "http://www.mendeley.com/documents/?uuid=c56afa35-c957-4839-ae3d-d465063ad481" ] } ], "mendeley" : { "formattedCitation" : "(Pawar, Dell and Savage, 2015)", "plainTextFormattedCitation" : "(Pawar, Dell and Savage, 2015)", "previouslyFormattedCitation" : "(Pawar, Dell and Savage, 2015)" }, "properties" : {  }, "schema" : "https://github.com/citation-style-language/schema/raw/master/csl-citation.json" }</w:instrText>
      </w:r>
      <w:r w:rsidR="00454CC6">
        <w:rPr>
          <w:lang w:val="en-GB"/>
        </w:rPr>
        <w:fldChar w:fldCharType="separate"/>
      </w:r>
      <w:r w:rsidR="00454CC6" w:rsidRPr="00454CC6">
        <w:rPr>
          <w:noProof/>
          <w:lang w:val="en-GB"/>
        </w:rPr>
        <w:t>(Pawar, Dell and Savage, 2015)</w:t>
      </w:r>
      <w:r w:rsidR="00454CC6">
        <w:rPr>
          <w:lang w:val="en-GB"/>
        </w:rPr>
        <w:fldChar w:fldCharType="end"/>
      </w:r>
      <w:r w:rsidRPr="003B2661">
        <w:rPr>
          <w:lang w:val="en-GB"/>
        </w:rPr>
        <w:t xml:space="preserve">. Second, the effect of dimensionality is largely dependent on the environment and the predator’s detection mechanism, as </w:t>
      </w:r>
      <w:r w:rsidR="009B04EA">
        <w:rPr>
          <w:i/>
          <w:lang w:val="en-GB"/>
        </w:rPr>
        <w:t>d</w:t>
      </w:r>
      <w:r w:rsidR="009B04EA" w:rsidRPr="009B04EA">
        <w:rPr>
          <w:i/>
          <w:vertAlign w:val="subscript"/>
          <w:lang w:val="en-GB"/>
        </w:rPr>
        <w:t>0</w:t>
      </w:r>
      <w:r w:rsidRPr="003B2661">
        <w:rPr>
          <w:position w:val="-6"/>
          <w:lang w:val="en-GB"/>
        </w:rPr>
        <w:t xml:space="preserve"> </w:t>
      </w:r>
      <w:r w:rsidRPr="003B2661">
        <w:rPr>
          <w:lang w:val="en-GB"/>
        </w:rPr>
        <w:t xml:space="preserve">(minimum detection distance) will depend both on the medium and trait used </w:t>
      </w:r>
      <w:r w:rsidR="00454CC6">
        <w:rPr>
          <w:lang w:val="en-GB"/>
        </w:rPr>
        <w:fldChar w:fldCharType="begin" w:fldLock="1"/>
      </w:r>
      <w:r w:rsidR="00454CC6">
        <w:rPr>
          <w:lang w:val="en-GB"/>
        </w:rPr>
        <w:instrText>ADDIN CSL_CITATION { "citationItems" : [ { "id" : "ITEM-1",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 "publisher" : "Nature Publishing Group", "title" : "Dimensionality of consumer search space drives trophic interaction strengths", "type" : "article-journal", "volume" : "486" }, "uris" : [ "http://www.mendeley.com/documents/?uuid=e44c2d38-6919-4e55-88ff-dd1a6e31e947"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454CC6">
        <w:rPr>
          <w:lang w:val="en-GB"/>
        </w:rPr>
        <w:fldChar w:fldCharType="separate"/>
      </w:r>
      <w:r w:rsidR="00454CC6" w:rsidRPr="00454CC6">
        <w:rPr>
          <w:noProof/>
          <w:lang w:val="en-GB"/>
        </w:rPr>
        <w:t>(Pawar, Dell and Savage, 2012)</w:t>
      </w:r>
      <w:r w:rsidR="00454CC6">
        <w:rPr>
          <w:lang w:val="en-GB"/>
        </w:rPr>
        <w:fldChar w:fldCharType="end"/>
      </w:r>
      <w:r w:rsidRPr="003B2661">
        <w:rPr>
          <w:lang w:val="en-GB"/>
        </w:rPr>
        <w:t xml:space="preserve">. Third, the model uses an established relationship for general forms of movement in water and cost of transport </w:t>
      </w:r>
      <w:r w:rsidR="00454CC6">
        <w:rPr>
          <w:lang w:val="en-GB"/>
        </w:rPr>
        <w:fldChar w:fldCharType="begin" w:fldLock="1"/>
      </w:r>
      <w:r w:rsidR="00454CC6">
        <w:rPr>
          <w:lang w:val="en-GB"/>
        </w:rPr>
        <w:instrText>ADDIN CSL_CITATION { "citationItems" : [ { "id" : "ITEM-1", "itemData" : { "author" : [ { "dropping-particle" : "", "family" : "Tucker", "given" : "Vance A", "non-dropping-particle" : "", "parse-names" : false, "suffix" : "" } ], "container-title" : "Comparative Biochemistry and Physiology", "id" : "ITEM-1", "issue" : "4", "issued" : { "date-parts" : [ [ "1970" ] ] }, "page" : "841-846", "publisher" : "Elsevier", "title" : "Energetic cost of locomotion in animals", "type" : "article-journal", "volume" : "34" }, "uris" : [ "http://www.mendeley.com/documents/?uuid=ccfa0475-19c2-4599-b7b2-186dfab2b312" ] }, { "id" : "ITEM-2", "itemData" : { "author" : [ { "dropping-particle" : "", "family" : "Videler", "given" : "J J", "non-dropping-particle" : "", "parse-names" : false, "suffix" : "" }, { "dropping-particle" : "", "family" : "Nolet", "given" : "B A", "non-dropping-particle" : "", "parse-names" : false, "suffix" : "" } ], "container-title" : "Comparative Biochemistry and Physiology Part A: Physiology", "id" : "ITEM-2", "issue" : "2", "issued" : { "date-parts" : [ [ "1990" ] ] }, "page" : "91-99", "publisher" : "Elsevier", "title" : "Costs of swimming measured at optimum speed: scale effects, differences between swimming styles, taxonomic groups and submerged and surface swimming", "type" : "article-journal", "volume" : "97" }, "uris" : [ "http://www.mendeley.com/documents/?uuid=d5f572d3-dc52-4d91-9e59-d4e81676a19b" ] }, { "id" : "ITEM-3", "itemData" : { "author" : [ { "dropping-particle" : "", "family" : "Videler", "given" : "John J", "non-dropping-particle" : "", "parse-names" : false, "suffix" : "" } ], "id" : "ITEM-3", "issued" : { "date-parts" : [ [ "1993" ] ] }, "publisher" : "Springer Science &amp; Business Media", "title" : "Fish swimming", "type" : "book", "volume" : "10" }, "uris" : [ "http://www.mendeley.com/documents/?uuid=70094dbe-2371-4be1-bd5e-9d3c0cc046d5" ] } ], "mendeley" : { "formattedCitation" : "(Tucker, 1970; Videler and Nolet, 1990; Videler, 1993)", "plainTextFormattedCitation" : "(Tucker, 1970; Videler and Nolet, 1990; Videler, 1993)", "previouslyFormattedCitation" : "(Tucker, 1970; Videler and Nolet, 1990; Videler, 1993)" }, "properties" : {  }, "schema" : "https://github.com/citation-style-language/schema/raw/master/csl-citation.json" }</w:instrText>
      </w:r>
      <w:r w:rsidR="00454CC6">
        <w:rPr>
          <w:lang w:val="en-GB"/>
        </w:rPr>
        <w:fldChar w:fldCharType="separate"/>
      </w:r>
      <w:r w:rsidR="00454CC6" w:rsidRPr="00454CC6">
        <w:rPr>
          <w:noProof/>
          <w:lang w:val="en-GB"/>
        </w:rPr>
        <w:t>(Tucker, 1970; Videler and Nolet, 1990; Videler, 1993)</w:t>
      </w:r>
      <w:r w:rsidR="00454CC6">
        <w:rPr>
          <w:lang w:val="en-GB"/>
        </w:rPr>
        <w:fldChar w:fldCharType="end"/>
      </w:r>
      <w:r w:rsidRPr="003B2661">
        <w:rPr>
          <w:lang w:val="en-GB"/>
        </w:rPr>
        <w:t>. Alternatives can be used based on specific locomotion techniques and the physics involved therein but this was not available for our species</w:t>
      </w:r>
      <w:r w:rsidR="00454CC6">
        <w:rPr>
          <w:lang w:val="en-GB"/>
        </w:rPr>
        <w:t xml:space="preserve"> </w:t>
      </w:r>
      <w:r w:rsidR="00454CC6">
        <w:rPr>
          <w:lang w:val="en-GB"/>
        </w:rPr>
        <w:fldChar w:fldCharType="begin" w:fldLock="1"/>
      </w:r>
      <w:r w:rsidR="00454CC6">
        <w:rPr>
          <w:lang w:val="en-GB"/>
        </w:rPr>
        <w:instrText>ADDIN CSL_CITATION { "citationItems" : [ { "id" : "ITEM-1", "itemData" : { "author" : [ { "dropping-particle" : "", "family" : "Alexander", "given" : "R McNeill", "non-dropping-particle" : "", "parse-names" : false, "suffix" : "" } ], "id" : "ITEM-1", "issued" : { "date-parts" : [ [ "2003" ] ] }, "publisher" : "Princeton University Press", "title" : "Principles of animal locomotion", "type" : "book" }, "uris" : [ "http://www.mendeley.com/documents/?uuid=89d521e5-37d4-4b2d-92fc-870acedec200" ] } ], "mendeley" : { "formattedCitation" : "(Alexander, 2003)", "plainTextFormattedCitation" : "(Alexander, 2003)", "previouslyFormattedCitation" : "(Alexander, 2003)" }, "properties" : {  }, "schema" : "https://github.com/citation-style-language/schema/raw/master/csl-citation.json" }</w:instrText>
      </w:r>
      <w:r w:rsidR="00454CC6">
        <w:rPr>
          <w:lang w:val="en-GB"/>
        </w:rPr>
        <w:fldChar w:fldCharType="separate"/>
      </w:r>
      <w:r w:rsidR="00454CC6" w:rsidRPr="00454CC6">
        <w:rPr>
          <w:noProof/>
          <w:lang w:val="en-GB"/>
        </w:rPr>
        <w:t>(Alexander, 2003)</w:t>
      </w:r>
      <w:r w:rsidR="00454CC6">
        <w:rPr>
          <w:lang w:val="en-GB"/>
        </w:rPr>
        <w:fldChar w:fldCharType="end"/>
      </w:r>
      <w:r w:rsidRPr="003B2661">
        <w:rPr>
          <w:lang w:val="en-GB"/>
        </w:rPr>
        <w:t xml:space="preserve">. We suggest that this drawback is only minor, for it is much easier to find information on higher taxa’s locomotion and work is </w:t>
      </w:r>
      <w:r w:rsidR="00BB14DC" w:rsidRPr="003B2661">
        <w:rPr>
          <w:lang w:val="en-GB"/>
        </w:rPr>
        <w:t>on-going</w:t>
      </w:r>
      <w:r w:rsidRPr="003B2661">
        <w:rPr>
          <w:lang w:val="en-GB"/>
        </w:rPr>
        <w:t xml:space="preserve"> on the physics of animal movement with regard to metabolism </w:t>
      </w:r>
      <w:r w:rsidR="003240CB">
        <w:rPr>
          <w:lang w:val="en-GB"/>
        </w:rPr>
        <w:fldChar w:fldCharType="begin" w:fldLock="1"/>
      </w:r>
      <w:r w:rsidR="003240CB">
        <w:rPr>
          <w:lang w:val="en-GB"/>
        </w:rPr>
        <w:instrText>ADDIN CSL_CITATION { "citationItems" : [ { "id" : "ITEM-1", "itemData" : { "author" : [ { "dropping-particle" : "", "family" : "Hein", "given" : "Andrew M", "non-dropping-particle" : "", "parse-names" : false, "suffix" : "" }, { "dropping-particle" : "", "family" : "Hou", "given" : "Chen", "non-dropping-particle" : "", "parse-names" : false, "suffix" : "" }, { "dropping-particle" : "", "family" : "Gillooly", "given" : "James F", "non-dropping-particle" : "", "parse-names" : false, "suffix" : "" } ], "container-title" : "Ecology letters", "id" : "ITEM-1", "issue" : "2", "issued" : { "date-parts" : [ [ "2012" ] ] }, "page" : "104-110", "publisher" : "Wiley Online Library", "title" : "Energetic and biomechanical constraints on animal migration distance", "type" : "article-journal", "volume" : "15" }, "uris" : [ "http://www.mendeley.com/documents/?uuid=a8ae2f1e-1001-4173-bd05-4a92445b5276" ] }, { "id" : "ITEM-2", "itemData" : { "author" : [ { "dropping-particle" : "", "family" : "Gibert", "given" : "Jean P", "non-dropping-particle" : "", "parse-names" : false, "suffix" : "" }, { "dropping-particle" : "", "family" : "Chelini", "given" : "Marie-Claire", "non-dropping-particle" : "", "parse-names" : false, "suffix" : "" }, { "dropping-particle" : "", "family" : "Rosenthal", "given" : "Malcolm F", "non-dropping-particle" : "", "parse-names" : false, "suffix" : "" }, { "dropping-particle" : "", "family" : "DeLong", "given" : "John P", "non-dropping-particle" : "", "parse-names" : false, "suffix" : "" } ], "container-title" : "Global change biology", "id" : "ITEM-2", "issue" : "5", "issued" : { "date-parts" : [ [ "2016" ] ] }, "page" : "1722-1736", "publisher" : "Wiley Online Library", "title" : "Crossing regimes of temperature dependence in animal movement", "type" : "article-journal", "volume" : "22" }, "uris" : [ "http://www.mendeley.com/documents/?uuid=08f0ddc8-1d30-492e-bcf2-2c3c6c8b47ef" ] } ], "mendeley" : { "formattedCitation" : "(Hein, Hou and Gillooly, 2012; Gibert &lt;i&gt;et al.&lt;/i&gt;, 2016)", "plainTextFormattedCitation" : "(Hein, Hou and Gillooly, 2012; Gibert et al., 2016)", "previouslyFormattedCitation" : "(Hein, Hou and Gillooly, 2012; Gibert &lt;i&gt;et al.&lt;/i&gt;, 2016)" }, "properties" : {  }, "schema" : "https://github.com/citation-style-language/schema/raw/master/csl-citation.json" }</w:instrText>
      </w:r>
      <w:r w:rsidR="003240CB">
        <w:rPr>
          <w:lang w:val="en-GB"/>
        </w:rPr>
        <w:fldChar w:fldCharType="separate"/>
      </w:r>
      <w:r w:rsidR="003240CB" w:rsidRPr="003240CB">
        <w:rPr>
          <w:noProof/>
          <w:lang w:val="en-GB"/>
        </w:rPr>
        <w:t xml:space="preserve">(Hein, Hou and Gillooly, 2012; Gibert </w:t>
      </w:r>
      <w:r w:rsidR="003240CB" w:rsidRPr="003240CB">
        <w:rPr>
          <w:i/>
          <w:noProof/>
          <w:lang w:val="en-GB"/>
        </w:rPr>
        <w:t>et al.</w:t>
      </w:r>
      <w:r w:rsidR="003240CB" w:rsidRPr="003240CB">
        <w:rPr>
          <w:noProof/>
          <w:lang w:val="en-GB"/>
        </w:rPr>
        <w:t>, 2016)</w:t>
      </w:r>
      <w:r w:rsidR="003240CB">
        <w:rPr>
          <w:lang w:val="en-GB"/>
        </w:rPr>
        <w:fldChar w:fldCharType="end"/>
      </w:r>
      <w:r w:rsidRPr="003B2661">
        <w:rPr>
          <w:lang w:val="en-GB"/>
        </w:rPr>
        <w:t xml:space="preserve">. </w:t>
      </w:r>
      <w:r w:rsidRPr="003B2661">
        <w:rPr>
          <w:lang w:val="en-GB"/>
        </w:rPr>
        <w:lastRenderedPageBreak/>
        <w:t>However, these shortcomings all point towards the fact that more empirical work on life history, habitat choice and animal movement is needed for a better integration of computational methods into biological studies. Finally, for ease of study and because</w:t>
      </w:r>
      <w:r w:rsidR="000E1233" w:rsidRPr="003B2661">
        <w:rPr>
          <w:lang w:val="en-GB"/>
        </w:rPr>
        <w:t xml:space="preserve"> no such information was avail</w:t>
      </w:r>
      <w:r w:rsidRPr="003B2661">
        <w:rPr>
          <w:lang w:val="en-GB"/>
        </w:rPr>
        <w:t>able, we ignored energetic budgets and assumed that all the energy produced by metabolism was used for locomotion. This assumption will be broken in all cases as the energy produced by metabolism needs to be allocated to several other biological needs, such as growth and maintenance. Furthermore, of the energy allocated to locomotion, a large amount will be lost due to muscular inefficiency in most animals</w:t>
      </w:r>
      <w:r w:rsidR="003240CB">
        <w:rPr>
          <w:lang w:val="en-GB"/>
        </w:rPr>
        <w:t xml:space="preserve"> </w:t>
      </w:r>
      <w:r w:rsidR="003240CB">
        <w:rPr>
          <w:lang w:val="en-GB"/>
        </w:rPr>
        <w:fldChar w:fldCharType="begin" w:fldLock="1"/>
      </w:r>
      <w:r w:rsidR="003240CB">
        <w:rPr>
          <w:lang w:val="en-GB"/>
        </w:rPr>
        <w:instrText>ADDIN CSL_CITATION { "citationItems" : [ { "id" : "ITEM-1", "itemData" : { "author" : [ { "dropping-particle" : "", "family" : "Alexander", "given" : "R McNeill", "non-dropping-particle" : "", "parse-names" : false, "suffix" : "" } ], "id" : "ITEM-1", "issued" : { "date-parts" : [ [ "2003" ] ] }, "publisher" : "Princeton University Press", "title" : "Principles of animal locomotion", "type" : "book" }, "uris" : [ "http://www.mendeley.com/documents/?uuid=89d521e5-37d4-4b2d-92fc-870acedec200" ] } ], "mendeley" : { "formattedCitation" : "(Alexander, 2003)", "plainTextFormattedCitation" : "(Alexander, 2003)", "previouslyFormattedCitation" : "(Alexander, 2003)" }, "properties" : {  }, "schema" : "https://github.com/citation-style-language/schema/raw/master/csl-citation.json" }</w:instrText>
      </w:r>
      <w:r w:rsidR="003240CB">
        <w:rPr>
          <w:lang w:val="en-GB"/>
        </w:rPr>
        <w:fldChar w:fldCharType="separate"/>
      </w:r>
      <w:r w:rsidR="003240CB" w:rsidRPr="003240CB">
        <w:rPr>
          <w:noProof/>
          <w:lang w:val="en-GB"/>
        </w:rPr>
        <w:t>(Alexander, 2003)</w:t>
      </w:r>
      <w:r w:rsidR="003240CB">
        <w:rPr>
          <w:lang w:val="en-GB"/>
        </w:rPr>
        <w:fldChar w:fldCharType="end"/>
      </w:r>
      <w:r w:rsidRPr="003B2661">
        <w:rPr>
          <w:lang w:val="en-GB"/>
        </w:rPr>
        <w:t xml:space="preserve">. Indeed, up to 60% of the energy allocated for muscle contraction may be lost due to this inefficiency </w:t>
      </w:r>
      <w:r w:rsidR="003240CB">
        <w:rPr>
          <w:lang w:val="en-GB"/>
        </w:rPr>
        <w:fldChar w:fldCharType="begin" w:fldLock="1"/>
      </w:r>
      <w:r w:rsidR="003240CB">
        <w:rPr>
          <w:lang w:val="en-GB"/>
        </w:rPr>
        <w:instrText>ADDIN CSL_CITATION { "citationItems" : [ { "id" : "ITEM-1", "itemData" : { "author" : [ { "dropping-particle" : "", "family" : "Tucker", "given" : "Vance A", "non-dropping-particle" : "", "parse-names" : false, "suffix" : "" } ], "container-title" : "American Scientist", "id" : "ITEM-1", "issue" : "4", "issued" : { "date-parts" : [ [ "1975" ] ] }, "page" : "413-419", "publisher" : "JSTOR", "title" : "The energetic cost of moving about: walking and running are extremely inefficient forms of locomotion. Much greater efficiency is achieved by birds, fish\u2014and bicyclists", "type" : "article-journal", "volume" : "63" }, "uris" : [ "http://www.mendeley.com/documents/?uuid=73493edd-290d-414b-bbda-b567b8ed8c69" ] }, { "id" : "ITEM-2", "itemData" : { "DOI" : "10.1242/jeb.01484", "ISBN" : "0022-0949", "ISSN" : "0022-0949", "PMID" : "15855396", "abstract" : "To achieve the required generality, models designed to predict scaling relationships for diverse groups of animals generally need to be simple. An argument based on considerations of dynamic similarity predicts correctly that the mechanical cost of transport for running [power/(body mass x speed)] will be independent of body mass; but measurements of oxygen consumption for running birds and mammals show that the metabolic cost of transport is proportional to (body mass)-0.32. Thus the leg muscles seem to work more efficiently in larger animals. A model that treats birds as fixed wing aircraft predicts that the mechanical power required for flight at the maximum range speed will be proportional to (body mass)1.02, but the metabolic power is found to be proportional to (body mass)0.83; again, larger animals seem to have more efficient muscles. A model that treats hovering hummingbirds and insects as helicopters predicts mechanical power to be approximately proportional to body mass, but measurements of oxygen consumption once again show efficiency increasing with body mass. A model of swimming fish as rigid submarines predicts power to be proportional to (body mass)0.5 x (speed)2.5 or to (body mass)0.6 x (speed)2.8, depending on whether flow in the boundary layer is laminar or turbulent. Unfortunately, this prediction cannot easily be compared with available compilations of metabolic data. The finding that efficiency seems to increase with body mass, at least in running and flight, is discussed in relation to the metabolic energy costs of muscular work and force.", "author" : [ { "dropping-particle" : "", "family" : "Alexander", "given" : "R. M.", "non-dropping-particle" : "", "parse-names" : false, "suffix" : "" } ], "container-title" : "Journal of Experimental Biology", "id" : "ITEM-2", "issue" : "9", "issued" : { "date-parts" : [ [ "2005" ] ] }, "page" : "1645-1652", "title" : "Models and the scaling of energy costs for locomotion", "type" : "article-journal", "volume" : "208" }, "uris" : [ "http://www.mendeley.com/documents/?uuid=1f54eb3c-e524-49e0-99c7-904133f0a9a8" ] } ], "mendeley" : { "formattedCitation" : "(Tucker, 1975; Alexander, 2005)", "plainTextFormattedCitation" : "(Tucker, 1975; Alexander, 2005)", "previouslyFormattedCitation" : "(Tucker, 1975; Alexander, 2005)" }, "properties" : {  }, "schema" : "https://github.com/citation-style-language/schema/raw/master/csl-citation.json" }</w:instrText>
      </w:r>
      <w:r w:rsidR="003240CB">
        <w:rPr>
          <w:lang w:val="en-GB"/>
        </w:rPr>
        <w:fldChar w:fldCharType="separate"/>
      </w:r>
      <w:r w:rsidR="003240CB" w:rsidRPr="003240CB">
        <w:rPr>
          <w:noProof/>
          <w:lang w:val="en-GB"/>
        </w:rPr>
        <w:t>(Tucker, 1975; Alexander, 2005)</w:t>
      </w:r>
      <w:r w:rsidR="003240CB">
        <w:rPr>
          <w:lang w:val="en-GB"/>
        </w:rPr>
        <w:fldChar w:fldCharType="end"/>
      </w:r>
      <w:r w:rsidRPr="003B2661">
        <w:rPr>
          <w:lang w:val="en-GB"/>
        </w:rPr>
        <w:t xml:space="preserve">. Although these assumptions are most likely affecting our results, we suggest that this model can, and should, be easily adapted for taxa where more information is available and may lead to predictions that can be validated </w:t>
      </w:r>
      <w:r w:rsidR="000E1233" w:rsidRPr="003B2661">
        <w:rPr>
          <w:lang w:val="en-GB"/>
        </w:rPr>
        <w:t>empirically</w:t>
      </w:r>
      <w:r w:rsidRPr="003B2661">
        <w:rPr>
          <w:lang w:val="en-GB"/>
        </w:rPr>
        <w:t xml:space="preserve">. This in turn would be hugely beneficial in studies on the effects of global warming on the dynamics of predation as search rates are notoriously complicated to estimate experimentally </w:t>
      </w:r>
      <w:r w:rsidR="003240CB">
        <w:rPr>
          <w:lang w:val="en-GB"/>
        </w:rPr>
        <w:fldChar w:fldCharType="begin" w:fldLock="1"/>
      </w:r>
      <w:r w:rsidR="003240CB">
        <w:rPr>
          <w:lang w:val="en-GB"/>
        </w:rPr>
        <w:instrText>ADDIN CSL_CITATION { "citationItems" : [ { "id" : "ITEM-1", "itemData" : { "author" : [ { "dropping-particle" : "", "family" : "Vucic-Pestic", "given" : "Olivera", "non-dropping-particle" : "", "parse-names" : false, "suffix" : "" }, { "dropping-particle" : "", "family" : "Ehnes", "given" : "Roswitha B", "non-dropping-particle" : "", "parse-names" : false, "suffix" : "" }, { "dropping-particle" : "", "family" : "Rall", "given" : "Bjoern C", "non-dropping-particle" : "", "parse-names" : false, "suffix" : "" }, { "dropping-particle" : "", "family" : "Brose", "given" : "Ulrich", "non-dropping-particle" : "", "parse-names" : false, "suffix" : "" } ], "container-title" : "Global Change Biology", "id" : "ITEM-1", "issue" : "3", "issued" : { "date-parts" : [ [ "2011" ] ] }, "page" : "1301-1310", "publisher" : "Wiley Online Library", "title" : "Warming up the system: higher predator feeding rates but lower energetic efficiencies", "type" : "article-journal", "volume" : "17" }, "uris" : [ "http://www.mendeley.com/documents/?uuid=26b8062a-c8f6-4083-a909-04b1b9981dbc" ] }, { "id" : "ITEM-2", "itemData" : { "author" : [ { "dropping-particle" : "", "family" : "Rall", "given" : "Bj\u00f6rn C", "non-dropping-particle" : "", "parse-names" : false, "suffix" : "" }, { "dropping-particle" : "", "family" : "VUCIC-PESTIC", "given" : "OLIVERA", "non-dropping-particle" : "", "parse-names" : false, "suffix" : "" }, { "dropping-particle" : "", "family" : "Ehnes", "given" : "Roswitha B", "non-dropping-particle" : "", "parse-names" : false, "suffix" : "" }, { "dropping-particle" : "", "family" : "Emmerson", "given" : "Mark", "non-dropping-particle" : "", "parse-names" : false, "suffix" : "" }, { "dropping-particle" : "", "family" : "Brose", "given" : "Ulrich", "non-dropping-particle" : "", "parse-names" : false, "suffix" : "" } ], "container-title" : "Global Change Biology", "id" : "ITEM-2", "issue" : "8", "issued" : { "date-parts" : [ [ "2010" ] ] }, "page" : "2145-2157", "publisher" : "Wiley Online Library", "title" : "Temperature, predator--prey interaction strength and population stability", "type" : "article-journal", "volume" : "16" }, "uris" : [ "http://www.mendeley.com/documents/?uuid=0f410b36-09df-443a-bb75-19ae237c20d1" ] } ], "mendeley" : { "formattedCitation" : "(Rall &lt;i&gt;et al.&lt;/i&gt;, 2010; Vucic-Pestic &lt;i&gt;et al.&lt;/i&gt;, 2011)", "plainTextFormattedCitation" : "(Rall et al., 2010; Vucic-Pestic et al., 2011)", "previouslyFormattedCitation" : "(Rall &lt;i&gt;et al.&lt;/i&gt;, 2010; Vucic-Pestic &lt;i&gt;et al.&lt;/i&gt;, 2011)" }, "properties" : {  }, "schema" : "https://github.com/citation-style-language/schema/raw/master/csl-citation.json" }</w:instrText>
      </w:r>
      <w:r w:rsidR="003240CB">
        <w:rPr>
          <w:lang w:val="en-GB"/>
        </w:rPr>
        <w:fldChar w:fldCharType="separate"/>
      </w:r>
      <w:r w:rsidR="003240CB" w:rsidRPr="003240CB">
        <w:rPr>
          <w:noProof/>
          <w:lang w:val="en-GB"/>
        </w:rPr>
        <w:t xml:space="preserve">(Rall </w:t>
      </w:r>
      <w:r w:rsidR="003240CB" w:rsidRPr="003240CB">
        <w:rPr>
          <w:i/>
          <w:noProof/>
          <w:lang w:val="en-GB"/>
        </w:rPr>
        <w:t>et al.</w:t>
      </w:r>
      <w:r w:rsidR="003240CB" w:rsidRPr="003240CB">
        <w:rPr>
          <w:noProof/>
          <w:lang w:val="en-GB"/>
        </w:rPr>
        <w:t xml:space="preserve">, 2010; Vucic-Pestic </w:t>
      </w:r>
      <w:r w:rsidR="003240CB" w:rsidRPr="003240CB">
        <w:rPr>
          <w:i/>
          <w:noProof/>
          <w:lang w:val="en-GB"/>
        </w:rPr>
        <w:t>et al.</w:t>
      </w:r>
      <w:r w:rsidR="003240CB" w:rsidRPr="003240CB">
        <w:rPr>
          <w:noProof/>
          <w:lang w:val="en-GB"/>
        </w:rPr>
        <w:t>, 2011)</w:t>
      </w:r>
      <w:r w:rsidR="003240CB">
        <w:rPr>
          <w:lang w:val="en-GB"/>
        </w:rPr>
        <w:fldChar w:fldCharType="end"/>
      </w:r>
      <w:r w:rsidRPr="003B2661">
        <w:rPr>
          <w:lang w:val="en-GB"/>
        </w:rPr>
        <w:t>.</w:t>
      </w:r>
    </w:p>
    <w:p w14:paraId="73976A52" w14:textId="4B832648" w:rsidR="008913FE" w:rsidRPr="003B2661" w:rsidRDefault="00536083" w:rsidP="00997AED">
      <w:pPr>
        <w:ind w:firstLine="720"/>
        <w:jc w:val="both"/>
        <w:rPr>
          <w:lang w:val="en-GB"/>
        </w:rPr>
      </w:pPr>
      <w:r w:rsidRPr="003B2661">
        <w:rPr>
          <w:lang w:val="en-GB"/>
        </w:rPr>
        <w:t xml:space="preserve">The link between metabolic rates, </w:t>
      </w:r>
      <w:r w:rsidR="00BB14DC">
        <w:rPr>
          <w:lang w:val="en-GB"/>
        </w:rPr>
        <w:t>velocity</w:t>
      </w:r>
      <w:r w:rsidRPr="003B2661">
        <w:rPr>
          <w:lang w:val="en-GB"/>
        </w:rPr>
        <w:t>, their scope for adaptation and its effect on species interactions can be</w:t>
      </w:r>
      <w:r w:rsidR="008913FE" w:rsidRPr="003B2661">
        <w:rPr>
          <w:lang w:val="en-GB"/>
        </w:rPr>
        <w:t xml:space="preserve"> understood via mechanistic mode</w:t>
      </w:r>
      <w:r w:rsidR="003A3418">
        <w:rPr>
          <w:lang w:val="en-GB"/>
        </w:rPr>
        <w:t>l</w:t>
      </w:r>
      <w:r w:rsidR="008913FE" w:rsidRPr="003B2661">
        <w:rPr>
          <w:lang w:val="en-GB"/>
        </w:rPr>
        <w:t xml:space="preserve">ling. </w:t>
      </w:r>
      <w:r w:rsidR="00B04035">
        <w:rPr>
          <w:lang w:val="en-GB"/>
        </w:rPr>
        <w:t>S</w:t>
      </w:r>
      <w:r w:rsidR="00B04035" w:rsidRPr="003B2661">
        <w:rPr>
          <w:lang w:val="en-GB"/>
        </w:rPr>
        <w:t>pecies-specific metabolic adaptation to warmer environments</w:t>
      </w:r>
      <w:r w:rsidR="00B04035">
        <w:rPr>
          <w:lang w:val="en-GB"/>
        </w:rPr>
        <w:t xml:space="preserve"> (Fig 3)</w:t>
      </w:r>
      <w:r w:rsidR="00B04035" w:rsidRPr="003B2661">
        <w:rPr>
          <w:lang w:val="en-GB"/>
        </w:rPr>
        <w:t xml:space="preserve">, via changes in </w:t>
      </w:r>
      <w:r w:rsidR="003240CB">
        <w:rPr>
          <w:i/>
          <w:lang w:val="en-GB"/>
        </w:rPr>
        <w:t>b</w:t>
      </w:r>
      <w:r w:rsidR="003240CB" w:rsidRPr="003240CB">
        <w:rPr>
          <w:i/>
          <w:vertAlign w:val="subscript"/>
          <w:lang w:val="en-GB"/>
        </w:rPr>
        <w:t>0</w:t>
      </w:r>
      <w:r w:rsidR="00B04035" w:rsidRPr="003B2661">
        <w:rPr>
          <w:lang w:val="en-GB"/>
        </w:rPr>
        <w:t xml:space="preserve"> and </w:t>
      </w:r>
      <w:proofErr w:type="spellStart"/>
      <w:r w:rsidR="003240CB">
        <w:rPr>
          <w:i/>
          <w:lang w:val="en-GB"/>
        </w:rPr>
        <w:t>E</w:t>
      </w:r>
      <w:r w:rsidR="003240CB" w:rsidRPr="003240CB">
        <w:rPr>
          <w:i/>
          <w:vertAlign w:val="subscript"/>
          <w:lang w:val="en-GB"/>
        </w:rPr>
        <w:t>a</w:t>
      </w:r>
      <w:proofErr w:type="spellEnd"/>
      <w:r w:rsidR="00B04035" w:rsidRPr="003B2661">
        <w:rPr>
          <w:i/>
          <w:vertAlign w:val="subscript"/>
          <w:lang w:val="en-GB"/>
        </w:rPr>
        <w:t xml:space="preserve"> </w:t>
      </w:r>
      <w:r w:rsidR="00B04035" w:rsidRPr="003B2661">
        <w:rPr>
          <w:lang w:val="en-GB"/>
        </w:rPr>
        <w:t>(Fig 4), transfers directly to mismatches in biological traits (Fig 5) and is recovered in search rate ada</w:t>
      </w:r>
      <w:r w:rsidR="003240CB">
        <w:rPr>
          <w:lang w:val="en-GB"/>
        </w:rPr>
        <w:t>ptation to temperature (Fig</w:t>
      </w:r>
      <w:r w:rsidR="00BB14DC">
        <w:rPr>
          <w:lang w:val="en-GB"/>
        </w:rPr>
        <w:t xml:space="preserve"> 6</w:t>
      </w:r>
      <w:r w:rsidR="00B04035" w:rsidRPr="003B2661">
        <w:rPr>
          <w:lang w:val="en-GB"/>
        </w:rPr>
        <w:t xml:space="preserve">). </w:t>
      </w:r>
      <w:r w:rsidR="008913FE" w:rsidRPr="003B2661">
        <w:rPr>
          <w:lang w:val="en-GB"/>
        </w:rPr>
        <w:t>The current increase in und</w:t>
      </w:r>
      <w:r w:rsidR="00BB14DC">
        <w:rPr>
          <w:lang w:val="en-GB"/>
        </w:rPr>
        <w:t>erstanding of trait temperature-</w:t>
      </w:r>
      <w:r w:rsidR="008913FE" w:rsidRPr="003B2661">
        <w:rPr>
          <w:lang w:val="en-GB"/>
        </w:rPr>
        <w:t xml:space="preserve">dependence and the mechanics of movement enabled the design of a biologically representative model based on empirical data gathered in the field. </w:t>
      </w:r>
      <w:r w:rsidR="00BB14DC">
        <w:rPr>
          <w:lang w:val="en-GB"/>
        </w:rPr>
        <w:t>W</w:t>
      </w:r>
      <w:r w:rsidR="008913FE" w:rsidRPr="003B2661">
        <w:rPr>
          <w:lang w:val="en-GB"/>
        </w:rPr>
        <w:t>e reveal the patterns of thermal adaptation in a set of</w:t>
      </w:r>
      <w:r w:rsidR="000F4362" w:rsidRPr="003B2661">
        <w:rPr>
          <w:lang w:val="en-GB"/>
        </w:rPr>
        <w:t xml:space="preserve"> Iberian</w:t>
      </w:r>
      <w:r w:rsidR="008913FE" w:rsidRPr="003B2661">
        <w:rPr>
          <w:lang w:val="en-GB"/>
        </w:rPr>
        <w:t xml:space="preserve"> aquatic invertebrates </w:t>
      </w:r>
      <w:r w:rsidR="000F4362" w:rsidRPr="003B2661">
        <w:rPr>
          <w:lang w:val="en-GB"/>
        </w:rPr>
        <w:t>and show how theoretical models enable qualitative predictions of complex biological traits and species interactions.</w:t>
      </w:r>
      <w:r w:rsidR="008913FE" w:rsidRPr="003B2661">
        <w:rPr>
          <w:lang w:val="en-GB"/>
        </w:rPr>
        <w:t xml:space="preserve"> Future work should focus on integrative approaches linking theoretical predictions to measured empirical data to understand the multi-level processes affecting thermal ecology. There is still much to understand about the effect temperature plays on metabolism and all the processes it controls. In the light of recent global warming, it is thus crucial that more effort be focused on the role temperature plays in all things related to life on Earth. </w:t>
      </w:r>
    </w:p>
    <w:p w14:paraId="12D6C57A" w14:textId="77777777" w:rsidR="00416353" w:rsidRPr="003B2661" w:rsidRDefault="00416353" w:rsidP="00997AED">
      <w:pPr>
        <w:jc w:val="both"/>
        <w:rPr>
          <w:lang w:val="en-GB"/>
        </w:rPr>
      </w:pPr>
    </w:p>
    <w:p w14:paraId="54628C32" w14:textId="77777777" w:rsidR="007C527B" w:rsidRPr="003B2661" w:rsidRDefault="007C527B" w:rsidP="00997AED">
      <w:pPr>
        <w:jc w:val="both"/>
        <w:rPr>
          <w:b/>
          <w:lang w:val="en-GB"/>
        </w:rPr>
      </w:pPr>
      <w:r w:rsidRPr="003B2661">
        <w:rPr>
          <w:b/>
          <w:sz w:val="38"/>
          <w:szCs w:val="38"/>
          <w:lang w:val="en-GB"/>
        </w:rPr>
        <w:t>Acknowledgements</w:t>
      </w:r>
    </w:p>
    <w:p w14:paraId="63A940D0" w14:textId="77777777" w:rsidR="007C527B" w:rsidRPr="003B2661" w:rsidRDefault="007C527B" w:rsidP="00997AED">
      <w:pPr>
        <w:jc w:val="both"/>
        <w:rPr>
          <w:lang w:val="en-GB"/>
        </w:rPr>
      </w:pPr>
      <w:r w:rsidRPr="003B2661">
        <w:rPr>
          <w:lang w:val="en-GB"/>
        </w:rPr>
        <w:t xml:space="preserve">Special thanks go to Dr </w:t>
      </w:r>
      <w:proofErr w:type="spellStart"/>
      <w:r w:rsidRPr="003B2661">
        <w:rPr>
          <w:lang w:val="en-GB"/>
        </w:rPr>
        <w:t>Ka</w:t>
      </w:r>
      <w:r w:rsidR="003E56E0" w:rsidRPr="003B2661">
        <w:rPr>
          <w:lang w:val="en-GB"/>
        </w:rPr>
        <w:t>tarzyna</w:t>
      </w:r>
      <w:proofErr w:type="spellEnd"/>
      <w:r w:rsidR="003E56E0" w:rsidRPr="003B2661">
        <w:rPr>
          <w:lang w:val="en-GB"/>
        </w:rPr>
        <w:t xml:space="preserve"> </w:t>
      </w:r>
      <w:proofErr w:type="spellStart"/>
      <w:r w:rsidR="003E56E0" w:rsidRPr="003B2661">
        <w:rPr>
          <w:lang w:val="en-GB"/>
        </w:rPr>
        <w:t>Sroczynska</w:t>
      </w:r>
      <w:proofErr w:type="spellEnd"/>
      <w:r w:rsidR="003E56E0" w:rsidRPr="003B2661">
        <w:rPr>
          <w:lang w:val="en-GB"/>
        </w:rPr>
        <w:t xml:space="preserve"> and Miss </w:t>
      </w:r>
      <w:proofErr w:type="spellStart"/>
      <w:r w:rsidR="003E56E0" w:rsidRPr="003B2661">
        <w:rPr>
          <w:lang w:val="en-GB"/>
        </w:rPr>
        <w:t>Cà</w:t>
      </w:r>
      <w:r w:rsidRPr="003B2661">
        <w:rPr>
          <w:lang w:val="en-GB"/>
        </w:rPr>
        <w:t>tia</w:t>
      </w:r>
      <w:proofErr w:type="spellEnd"/>
      <w:r w:rsidRPr="003B2661">
        <w:rPr>
          <w:lang w:val="en-GB"/>
        </w:rPr>
        <w:t xml:space="preserve"> </w:t>
      </w:r>
      <w:proofErr w:type="spellStart"/>
      <w:r w:rsidRPr="003B2661">
        <w:rPr>
          <w:lang w:val="en-GB"/>
        </w:rPr>
        <w:t>Lucio</w:t>
      </w:r>
      <w:proofErr w:type="spellEnd"/>
      <w:r w:rsidRPr="003B2661">
        <w:rPr>
          <w:lang w:val="en-GB"/>
        </w:rPr>
        <w:t xml:space="preserve"> Pereira for their support in collecting the data used in this study.</w:t>
      </w:r>
    </w:p>
    <w:p w14:paraId="6F2865EB" w14:textId="77777777" w:rsidR="007C527B" w:rsidRPr="003B2661" w:rsidRDefault="007C527B" w:rsidP="00997AED">
      <w:pPr>
        <w:jc w:val="both"/>
        <w:rPr>
          <w:lang w:val="en-GB"/>
        </w:rPr>
      </w:pPr>
    </w:p>
    <w:p w14:paraId="7BDAD9F6" w14:textId="77777777" w:rsidR="007C527B" w:rsidRPr="003B2661" w:rsidRDefault="007C527B" w:rsidP="00997AED">
      <w:pPr>
        <w:jc w:val="both"/>
        <w:rPr>
          <w:b/>
          <w:lang w:val="en-GB"/>
        </w:rPr>
      </w:pPr>
      <w:proofErr w:type="gramStart"/>
      <w:r w:rsidRPr="003B2661">
        <w:rPr>
          <w:b/>
          <w:sz w:val="38"/>
          <w:szCs w:val="38"/>
          <w:lang w:val="en-GB"/>
        </w:rPr>
        <w:t>Authors</w:t>
      </w:r>
      <w:proofErr w:type="gramEnd"/>
      <w:r w:rsidRPr="003B2661">
        <w:rPr>
          <w:b/>
          <w:sz w:val="38"/>
          <w:szCs w:val="38"/>
          <w:lang w:val="en-GB"/>
        </w:rPr>
        <w:t xml:space="preserve"> contribution statement</w:t>
      </w:r>
    </w:p>
    <w:p w14:paraId="15E89A4C" w14:textId="77777777" w:rsidR="007C527B" w:rsidRPr="003B2661" w:rsidRDefault="007C527B" w:rsidP="00997AED">
      <w:pPr>
        <w:jc w:val="both"/>
        <w:rPr>
          <w:lang w:val="en-GB"/>
        </w:rPr>
      </w:pPr>
      <w:r w:rsidRPr="003B2661">
        <w:rPr>
          <w:lang w:val="en-GB"/>
        </w:rPr>
        <w:t xml:space="preserve">F. Affinito, M. Matias, S. </w:t>
      </w:r>
      <w:proofErr w:type="spellStart"/>
      <w:r w:rsidRPr="003B2661">
        <w:rPr>
          <w:lang w:val="en-GB"/>
        </w:rPr>
        <w:t>Pawar</w:t>
      </w:r>
      <w:proofErr w:type="spellEnd"/>
      <w:r w:rsidRPr="003B2661">
        <w:rPr>
          <w:lang w:val="en-GB"/>
        </w:rPr>
        <w:t xml:space="preserve"> and R. </w:t>
      </w:r>
      <w:proofErr w:type="spellStart"/>
      <w:r w:rsidRPr="003B2661">
        <w:rPr>
          <w:lang w:val="en-GB"/>
        </w:rPr>
        <w:t>Kordas</w:t>
      </w:r>
      <w:proofErr w:type="spellEnd"/>
      <w:r w:rsidRPr="003B2661">
        <w:rPr>
          <w:lang w:val="en-GB"/>
        </w:rPr>
        <w:t xml:space="preserve"> conceived the ideas and designed methodology</w:t>
      </w:r>
      <w:proofErr w:type="gramStart"/>
      <w:r w:rsidRPr="003B2661">
        <w:rPr>
          <w:lang w:val="en-GB"/>
        </w:rPr>
        <w:t>;</w:t>
      </w:r>
      <w:proofErr w:type="gramEnd"/>
      <w:r w:rsidRPr="003B2661">
        <w:rPr>
          <w:lang w:val="en-GB"/>
        </w:rPr>
        <w:t xml:space="preserve"> </w:t>
      </w:r>
    </w:p>
    <w:p w14:paraId="177406B1" w14:textId="77777777" w:rsidR="007C527B" w:rsidRPr="003B2661" w:rsidRDefault="007C527B" w:rsidP="00997AED">
      <w:pPr>
        <w:jc w:val="both"/>
        <w:rPr>
          <w:lang w:val="en-GB"/>
        </w:rPr>
      </w:pPr>
      <w:r w:rsidRPr="003B2661">
        <w:rPr>
          <w:lang w:val="en-GB"/>
        </w:rPr>
        <w:t xml:space="preserve">F. Affinito, M. Matias and R. </w:t>
      </w:r>
      <w:proofErr w:type="spellStart"/>
      <w:r w:rsidRPr="003B2661">
        <w:rPr>
          <w:lang w:val="en-GB"/>
        </w:rPr>
        <w:t>Kordas</w:t>
      </w:r>
      <w:proofErr w:type="spellEnd"/>
      <w:r w:rsidRPr="003B2661">
        <w:rPr>
          <w:lang w:val="en-GB"/>
        </w:rPr>
        <w:t xml:space="preserve"> collected the data</w:t>
      </w:r>
      <w:proofErr w:type="gramStart"/>
      <w:r w:rsidRPr="003B2661">
        <w:rPr>
          <w:lang w:val="en-GB"/>
        </w:rPr>
        <w:t>; </w:t>
      </w:r>
      <w:proofErr w:type="gramEnd"/>
    </w:p>
    <w:p w14:paraId="593166CD" w14:textId="77777777" w:rsidR="007C527B" w:rsidRPr="003B2661" w:rsidRDefault="007C527B" w:rsidP="00997AED">
      <w:pPr>
        <w:jc w:val="both"/>
        <w:rPr>
          <w:lang w:val="en-GB"/>
        </w:rPr>
      </w:pPr>
      <w:r w:rsidRPr="003B2661">
        <w:rPr>
          <w:lang w:val="en-GB"/>
        </w:rPr>
        <w:t>F. Affinito analysed the data</w:t>
      </w:r>
      <w:proofErr w:type="gramStart"/>
      <w:r w:rsidRPr="003B2661">
        <w:rPr>
          <w:lang w:val="en-GB"/>
        </w:rPr>
        <w:t>; </w:t>
      </w:r>
      <w:proofErr w:type="gramEnd"/>
    </w:p>
    <w:p w14:paraId="5741B0A5" w14:textId="77777777" w:rsidR="007C527B" w:rsidRPr="003B2661" w:rsidRDefault="007C527B" w:rsidP="00997AED">
      <w:pPr>
        <w:jc w:val="both"/>
        <w:rPr>
          <w:lang w:val="en-GB"/>
        </w:rPr>
      </w:pPr>
      <w:r w:rsidRPr="003B2661">
        <w:rPr>
          <w:lang w:val="en-GB"/>
        </w:rPr>
        <w:t>F. Affinito led the writing of the manuscript.</w:t>
      </w:r>
    </w:p>
    <w:p w14:paraId="0E22928B" w14:textId="77777777" w:rsidR="007C527B" w:rsidRPr="003B2661" w:rsidRDefault="007C527B" w:rsidP="00997AED">
      <w:pPr>
        <w:jc w:val="both"/>
        <w:rPr>
          <w:lang w:val="en-GB"/>
        </w:rPr>
      </w:pPr>
      <w:r w:rsidRPr="003B2661">
        <w:rPr>
          <w:lang w:val="en-GB"/>
        </w:rPr>
        <w:lastRenderedPageBreak/>
        <w:t xml:space="preserve">M. Matias, S. </w:t>
      </w:r>
      <w:proofErr w:type="spellStart"/>
      <w:r w:rsidRPr="003B2661">
        <w:rPr>
          <w:lang w:val="en-GB"/>
        </w:rPr>
        <w:t>Pawar</w:t>
      </w:r>
      <w:proofErr w:type="spellEnd"/>
      <w:r w:rsidRPr="003B2661">
        <w:rPr>
          <w:lang w:val="en-GB"/>
        </w:rPr>
        <w:t xml:space="preserve"> and R. </w:t>
      </w:r>
      <w:proofErr w:type="spellStart"/>
      <w:r w:rsidRPr="003B2661">
        <w:rPr>
          <w:lang w:val="en-GB"/>
        </w:rPr>
        <w:t>Kordas</w:t>
      </w:r>
      <w:proofErr w:type="spellEnd"/>
      <w:r w:rsidRPr="003B2661">
        <w:rPr>
          <w:lang w:val="en-GB"/>
        </w:rPr>
        <w:t xml:space="preserve"> revised and corrected the manuscript</w:t>
      </w:r>
      <w:proofErr w:type="gramStart"/>
      <w:r w:rsidRPr="003B2661">
        <w:rPr>
          <w:lang w:val="en-GB"/>
        </w:rPr>
        <w:t>. </w:t>
      </w:r>
      <w:proofErr w:type="gramEnd"/>
    </w:p>
    <w:p w14:paraId="5F5CA7D9" w14:textId="77777777" w:rsidR="007E5D87" w:rsidRDefault="007C527B" w:rsidP="00997AED">
      <w:pPr>
        <w:jc w:val="both"/>
        <w:rPr>
          <w:lang w:val="en-GB"/>
        </w:rPr>
      </w:pPr>
      <w:r w:rsidRPr="003B2661">
        <w:rPr>
          <w:lang w:val="en-GB"/>
        </w:rPr>
        <w:t>All authors contributed critically to the drafts and gave final approval for publication.</w:t>
      </w:r>
    </w:p>
    <w:p w14:paraId="00A0295F" w14:textId="77777777" w:rsidR="00A11A4B" w:rsidRDefault="00A11A4B" w:rsidP="00997AED">
      <w:pPr>
        <w:jc w:val="both"/>
        <w:rPr>
          <w:lang w:val="en-GB"/>
        </w:rPr>
      </w:pPr>
    </w:p>
    <w:p w14:paraId="1B5FC674" w14:textId="77777777" w:rsidR="00881266" w:rsidRDefault="00A11A4B" w:rsidP="00997AED">
      <w:pPr>
        <w:jc w:val="both"/>
        <w:rPr>
          <w:b/>
          <w:sz w:val="38"/>
          <w:szCs w:val="38"/>
          <w:lang w:val="en-GB"/>
        </w:rPr>
      </w:pPr>
      <w:r>
        <w:rPr>
          <w:b/>
          <w:sz w:val="38"/>
          <w:szCs w:val="38"/>
          <w:lang w:val="en-GB"/>
        </w:rPr>
        <w:t>References</w:t>
      </w:r>
    </w:p>
    <w:p w14:paraId="6CEB677A" w14:textId="0C181ACE" w:rsidR="007D0CA9" w:rsidRPr="007D0CA9" w:rsidRDefault="00BC07F9" w:rsidP="007D0CA9">
      <w:pPr>
        <w:widowControl w:val="0"/>
        <w:autoSpaceDE w:val="0"/>
        <w:autoSpaceDN w:val="0"/>
        <w:adjustRightInd w:val="0"/>
        <w:rPr>
          <w:rFonts w:ascii="Times Roman" w:hAnsi="Times Roman"/>
          <w:noProof/>
          <w:sz w:val="22"/>
        </w:rPr>
      </w:pPr>
      <w:r>
        <w:rPr>
          <w:rFonts w:ascii="Times Roman" w:hAnsi="Times Roman" w:cs="Times Roman"/>
          <w:color w:val="000000"/>
          <w:sz w:val="22"/>
          <w:szCs w:val="22"/>
          <w:lang w:val="en-US"/>
        </w:rPr>
        <w:fldChar w:fldCharType="begin" w:fldLock="1"/>
      </w:r>
      <w:r>
        <w:rPr>
          <w:rFonts w:ascii="Times Roman" w:hAnsi="Times Roman" w:cs="Times Roman"/>
          <w:color w:val="000000"/>
          <w:sz w:val="22"/>
          <w:szCs w:val="22"/>
          <w:lang w:val="en-US"/>
        </w:rPr>
        <w:instrText xml:space="preserve">ADDIN Mendeley Bibliography CSL_BIBLIOGRAPHY </w:instrText>
      </w:r>
      <w:r>
        <w:rPr>
          <w:rFonts w:ascii="Times Roman" w:hAnsi="Times Roman" w:cs="Times Roman"/>
          <w:color w:val="000000"/>
          <w:sz w:val="22"/>
          <w:szCs w:val="22"/>
          <w:lang w:val="en-US"/>
        </w:rPr>
        <w:fldChar w:fldCharType="separate"/>
      </w:r>
      <w:r w:rsidR="007D0CA9" w:rsidRPr="007D0CA9">
        <w:rPr>
          <w:rFonts w:ascii="Times Roman" w:hAnsi="Times Roman"/>
          <w:noProof/>
          <w:sz w:val="22"/>
        </w:rPr>
        <w:t xml:space="preserve">Albouy, C. </w:t>
      </w:r>
      <w:r w:rsidR="007D0CA9" w:rsidRPr="007D0CA9">
        <w:rPr>
          <w:rFonts w:ascii="Times Roman" w:hAnsi="Times Roman"/>
          <w:i/>
          <w:iCs/>
          <w:noProof/>
          <w:sz w:val="22"/>
        </w:rPr>
        <w:t>et al.</w:t>
      </w:r>
      <w:r w:rsidR="007D0CA9" w:rsidRPr="007D0CA9">
        <w:rPr>
          <w:rFonts w:ascii="Times Roman" w:hAnsi="Times Roman"/>
          <w:noProof/>
          <w:sz w:val="22"/>
        </w:rPr>
        <w:t xml:space="preserve"> (2014) ‘From projected species distribution to food-web structure under climate change’, </w:t>
      </w:r>
      <w:r w:rsidR="007D0CA9" w:rsidRPr="007D0CA9">
        <w:rPr>
          <w:rFonts w:ascii="Times Roman" w:hAnsi="Times Roman"/>
          <w:i/>
          <w:iCs/>
          <w:noProof/>
          <w:sz w:val="22"/>
        </w:rPr>
        <w:t>Global change biology</w:t>
      </w:r>
      <w:r w:rsidR="007D0CA9" w:rsidRPr="007D0CA9">
        <w:rPr>
          <w:rFonts w:ascii="Times Roman" w:hAnsi="Times Roman"/>
          <w:noProof/>
          <w:sz w:val="22"/>
        </w:rPr>
        <w:t>. Wiley Online Library, 20(3), pp. 730–741.</w:t>
      </w:r>
    </w:p>
    <w:p w14:paraId="1DED9208"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Alexander, R. M. (2003) </w:t>
      </w:r>
      <w:r w:rsidRPr="007D0CA9">
        <w:rPr>
          <w:rFonts w:ascii="Times Roman" w:hAnsi="Times Roman"/>
          <w:i/>
          <w:iCs/>
          <w:noProof/>
          <w:sz w:val="22"/>
        </w:rPr>
        <w:t>Principles of animal locomotion</w:t>
      </w:r>
      <w:r w:rsidRPr="007D0CA9">
        <w:rPr>
          <w:rFonts w:ascii="Times Roman" w:hAnsi="Times Roman"/>
          <w:noProof/>
          <w:sz w:val="22"/>
        </w:rPr>
        <w:t>. Princeton University Press.</w:t>
      </w:r>
    </w:p>
    <w:p w14:paraId="3E080729"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Alexander, R. M. (2005) ‘Models and the scaling of energy costs for locomotion’, </w:t>
      </w:r>
      <w:r w:rsidRPr="007D0CA9">
        <w:rPr>
          <w:rFonts w:ascii="Times Roman" w:hAnsi="Times Roman"/>
          <w:i/>
          <w:iCs/>
          <w:noProof/>
          <w:sz w:val="22"/>
        </w:rPr>
        <w:t>Journal of Experimental Biology</w:t>
      </w:r>
      <w:r w:rsidRPr="007D0CA9">
        <w:rPr>
          <w:rFonts w:ascii="Times Roman" w:hAnsi="Times Roman"/>
          <w:noProof/>
          <w:sz w:val="22"/>
        </w:rPr>
        <w:t>, 208(9), pp. 1645–1652. doi: 10.1242/jeb.01484.</w:t>
      </w:r>
    </w:p>
    <w:p w14:paraId="550789F5"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Angilletta, M. J. (2006) ‘Estimating and comparing thermal performance curves’, </w:t>
      </w:r>
      <w:r w:rsidRPr="007D0CA9">
        <w:rPr>
          <w:rFonts w:ascii="Times Roman" w:hAnsi="Times Roman"/>
          <w:i/>
          <w:iCs/>
          <w:noProof/>
          <w:sz w:val="22"/>
        </w:rPr>
        <w:t>Journal of Thermal Biology</w:t>
      </w:r>
      <w:r w:rsidRPr="007D0CA9">
        <w:rPr>
          <w:rFonts w:ascii="Times Roman" w:hAnsi="Times Roman"/>
          <w:noProof/>
          <w:sz w:val="22"/>
        </w:rPr>
        <w:t>, 31(7), pp. 541–545. doi: 10.1016/j.jtherbio.2006.06.002.</w:t>
      </w:r>
    </w:p>
    <w:p w14:paraId="1D446295"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Angilletta, M. J. (2009) </w:t>
      </w:r>
      <w:r w:rsidRPr="007D0CA9">
        <w:rPr>
          <w:rFonts w:ascii="Times Roman" w:hAnsi="Times Roman"/>
          <w:i/>
          <w:iCs/>
          <w:noProof/>
          <w:sz w:val="22"/>
        </w:rPr>
        <w:t>Thermal adaptation: a theoretical and empirical synthesis</w:t>
      </w:r>
      <w:r w:rsidRPr="007D0CA9">
        <w:rPr>
          <w:rFonts w:ascii="Times Roman" w:hAnsi="Times Roman"/>
          <w:noProof/>
          <w:sz w:val="22"/>
        </w:rPr>
        <w:t>. Oxford University Press.</w:t>
      </w:r>
    </w:p>
    <w:p w14:paraId="6386BB27"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Bauernfeind, E. and Soldan, T. (2012) </w:t>
      </w:r>
      <w:r w:rsidRPr="007D0CA9">
        <w:rPr>
          <w:rFonts w:ascii="Times Roman" w:hAnsi="Times Roman"/>
          <w:i/>
          <w:iCs/>
          <w:noProof/>
          <w:sz w:val="22"/>
        </w:rPr>
        <w:t>The Mayflies of Europe (Ephemeroptera)</w:t>
      </w:r>
      <w:r w:rsidRPr="007D0CA9">
        <w:rPr>
          <w:rFonts w:ascii="Times Roman" w:hAnsi="Times Roman"/>
          <w:noProof/>
          <w:sz w:val="22"/>
        </w:rPr>
        <w:t>. Brill.</w:t>
      </w:r>
    </w:p>
    <w:p w14:paraId="42C6BCE1"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Brodersen, K. P. </w:t>
      </w:r>
      <w:r w:rsidRPr="007D0CA9">
        <w:rPr>
          <w:rFonts w:ascii="Times Roman" w:hAnsi="Times Roman"/>
          <w:i/>
          <w:iCs/>
          <w:noProof/>
          <w:sz w:val="22"/>
        </w:rPr>
        <w:t>et al.</w:t>
      </w:r>
      <w:r w:rsidRPr="007D0CA9">
        <w:rPr>
          <w:rFonts w:ascii="Times Roman" w:hAnsi="Times Roman"/>
          <w:noProof/>
          <w:sz w:val="22"/>
        </w:rPr>
        <w:t xml:space="preserve"> (2008) ‘Respiration of midges (Diptera; Chironomidae) in British Columbian lakes: oxy-regulation, temperature and their role as palaeo-indicators’, </w:t>
      </w:r>
      <w:r w:rsidRPr="007D0CA9">
        <w:rPr>
          <w:rFonts w:ascii="Times Roman" w:hAnsi="Times Roman"/>
          <w:i/>
          <w:iCs/>
          <w:noProof/>
          <w:sz w:val="22"/>
        </w:rPr>
        <w:t>Freshwater Biology</w:t>
      </w:r>
      <w:r w:rsidRPr="007D0CA9">
        <w:rPr>
          <w:rFonts w:ascii="Times Roman" w:hAnsi="Times Roman"/>
          <w:noProof/>
          <w:sz w:val="22"/>
        </w:rPr>
        <w:t>. Wiley Online Library, 53(3), pp. 593–602.</w:t>
      </w:r>
    </w:p>
    <w:p w14:paraId="5D48EB4A"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Brown, J. H. </w:t>
      </w:r>
      <w:r w:rsidRPr="007D0CA9">
        <w:rPr>
          <w:rFonts w:ascii="Times Roman" w:hAnsi="Times Roman"/>
          <w:i/>
          <w:iCs/>
          <w:noProof/>
          <w:sz w:val="22"/>
        </w:rPr>
        <w:t>et al.</w:t>
      </w:r>
      <w:r w:rsidRPr="007D0CA9">
        <w:rPr>
          <w:rFonts w:ascii="Times Roman" w:hAnsi="Times Roman"/>
          <w:noProof/>
          <w:sz w:val="22"/>
        </w:rPr>
        <w:t xml:space="preserve"> (2004) ‘Toward a metabolic theory of ecology’, </w:t>
      </w:r>
      <w:r w:rsidRPr="007D0CA9">
        <w:rPr>
          <w:rFonts w:ascii="Times Roman" w:hAnsi="Times Roman"/>
          <w:i/>
          <w:iCs/>
          <w:noProof/>
          <w:sz w:val="22"/>
        </w:rPr>
        <w:t>Ecology</w:t>
      </w:r>
      <w:r w:rsidRPr="007D0CA9">
        <w:rPr>
          <w:rFonts w:ascii="Times Roman" w:hAnsi="Times Roman"/>
          <w:noProof/>
          <w:sz w:val="22"/>
        </w:rPr>
        <w:t>. Wiley Online Library, 85(7), pp. 1771–1789.</w:t>
      </w:r>
    </w:p>
    <w:p w14:paraId="517750C5"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Coley, P. D., Bryant, J. P. and Chapin III, F. S. (1985) ‘Resource availability and plant antiherbivore defense’, </w:t>
      </w:r>
      <w:r w:rsidRPr="007D0CA9">
        <w:rPr>
          <w:rFonts w:ascii="Times Roman" w:hAnsi="Times Roman"/>
          <w:i/>
          <w:iCs/>
          <w:noProof/>
          <w:sz w:val="22"/>
        </w:rPr>
        <w:t>Science</w:t>
      </w:r>
      <w:r w:rsidRPr="007D0CA9">
        <w:rPr>
          <w:rFonts w:ascii="Times Roman" w:hAnsi="Times Roman"/>
          <w:noProof/>
          <w:sz w:val="22"/>
        </w:rPr>
        <w:t>. American Association for the Advancement of Science, 230, pp. 895–900.</w:t>
      </w:r>
    </w:p>
    <w:p w14:paraId="69627C11"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Cranston, P. S., Pinder, L. C. V and Armitage, P. D. (1995) </w:t>
      </w:r>
      <w:r w:rsidRPr="007D0CA9">
        <w:rPr>
          <w:rFonts w:ascii="Times Roman" w:hAnsi="Times Roman"/>
          <w:i/>
          <w:iCs/>
          <w:noProof/>
          <w:sz w:val="22"/>
        </w:rPr>
        <w:t>The Chironomidae</w:t>
      </w:r>
      <w:r w:rsidRPr="007D0CA9">
        <w:rPr>
          <w:rFonts w:ascii="Times New Roman" w:hAnsi="Times New Roman" w:cs="Times New Roman"/>
          <w:i/>
          <w:iCs/>
          <w:noProof/>
          <w:sz w:val="22"/>
        </w:rPr>
        <w:t> </w:t>
      </w:r>
      <w:r w:rsidRPr="007D0CA9">
        <w:rPr>
          <w:rFonts w:ascii="Times Roman" w:hAnsi="Times Roman"/>
          <w:i/>
          <w:iCs/>
          <w:noProof/>
          <w:sz w:val="22"/>
        </w:rPr>
        <w:t>: biology and ecology of non-biting midges / edited by P.D. Armitage, P.S. Cranston, L.C.V. Pinder</w:t>
      </w:r>
      <w:r w:rsidRPr="007D0CA9">
        <w:rPr>
          <w:rFonts w:ascii="Times Roman" w:hAnsi="Times Roman"/>
          <w:noProof/>
          <w:sz w:val="22"/>
        </w:rPr>
        <w:t>. Chapman &amp; Hall London.</w:t>
      </w:r>
    </w:p>
    <w:p w14:paraId="023E849A"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Dell, A. I., Pawar, S. and Savage, V. M. (2011) ‘Systematic variation in the temperature dependence of physiological and ecological traits’, </w:t>
      </w:r>
      <w:r w:rsidRPr="007D0CA9">
        <w:rPr>
          <w:rFonts w:ascii="Times Roman" w:hAnsi="Times Roman"/>
          <w:i/>
          <w:iCs/>
          <w:noProof/>
          <w:sz w:val="22"/>
        </w:rPr>
        <w:t>Proceedings of the National Academy of Sciences</w:t>
      </w:r>
      <w:r w:rsidRPr="007D0CA9">
        <w:rPr>
          <w:rFonts w:ascii="Times Roman" w:hAnsi="Times Roman"/>
          <w:noProof/>
          <w:sz w:val="22"/>
        </w:rPr>
        <w:t>. National Acad Sciences, 108(26), pp. 10591–10596.</w:t>
      </w:r>
    </w:p>
    <w:p w14:paraId="3371B50E"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Dell, A. I., Pawar, S. and Savage, V. M. (2014) ‘Temperature dependence of trophic interactions are driven by asymmetry of species responses and foraging strategy’, </w:t>
      </w:r>
      <w:r w:rsidRPr="007D0CA9">
        <w:rPr>
          <w:rFonts w:ascii="Times Roman" w:hAnsi="Times Roman"/>
          <w:i/>
          <w:iCs/>
          <w:noProof/>
          <w:sz w:val="22"/>
        </w:rPr>
        <w:t>Journal of Animal Ecology</w:t>
      </w:r>
      <w:r w:rsidRPr="007D0CA9">
        <w:rPr>
          <w:rFonts w:ascii="Times Roman" w:hAnsi="Times Roman"/>
          <w:noProof/>
          <w:sz w:val="22"/>
        </w:rPr>
        <w:t>. Wiley Online Library, 83(1), pp. 70–84.</w:t>
      </w:r>
    </w:p>
    <w:p w14:paraId="2C3B9AE7"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Dell, A. I., Pawar, S. and Savage, V. M. (2014) ‘Temperature dependence of trophic interactions are driven by asymmetry of species responses and foraging strategy’, </w:t>
      </w:r>
      <w:r w:rsidRPr="007D0CA9">
        <w:rPr>
          <w:rFonts w:ascii="Times Roman" w:hAnsi="Times Roman"/>
          <w:i/>
          <w:iCs/>
          <w:noProof/>
          <w:sz w:val="22"/>
        </w:rPr>
        <w:t>Journal of Animal Ecology</w:t>
      </w:r>
      <w:r w:rsidRPr="007D0CA9">
        <w:rPr>
          <w:rFonts w:ascii="Times Roman" w:hAnsi="Times Roman"/>
          <w:noProof/>
          <w:sz w:val="22"/>
        </w:rPr>
        <w:t>, 83(1), pp. 70–84. doi: 10.1111/1365-2656.12081.</w:t>
      </w:r>
    </w:p>
    <w:p w14:paraId="05B25EF9"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DeLong, J. P. </w:t>
      </w:r>
      <w:r w:rsidRPr="007D0CA9">
        <w:rPr>
          <w:rFonts w:ascii="Times Roman" w:hAnsi="Times Roman"/>
          <w:i/>
          <w:iCs/>
          <w:noProof/>
          <w:sz w:val="22"/>
        </w:rPr>
        <w:t>et al.</w:t>
      </w:r>
      <w:r w:rsidRPr="007D0CA9">
        <w:rPr>
          <w:rFonts w:ascii="Times Roman" w:hAnsi="Times Roman"/>
          <w:noProof/>
          <w:sz w:val="22"/>
        </w:rPr>
        <w:t xml:space="preserve"> (2017) ‘The combined effects of reactant kinetics and enzyme stability explain the temperature dependence of metabolic rates’, </w:t>
      </w:r>
      <w:r w:rsidRPr="007D0CA9">
        <w:rPr>
          <w:rFonts w:ascii="Times Roman" w:hAnsi="Times Roman"/>
          <w:i/>
          <w:iCs/>
          <w:noProof/>
          <w:sz w:val="22"/>
        </w:rPr>
        <w:t>Ecology and evolution</w:t>
      </w:r>
      <w:r w:rsidRPr="007D0CA9">
        <w:rPr>
          <w:rFonts w:ascii="Times Roman" w:hAnsi="Times Roman"/>
          <w:noProof/>
          <w:sz w:val="22"/>
        </w:rPr>
        <w:t>. Wiley Online Library.</w:t>
      </w:r>
    </w:p>
    <w:p w14:paraId="26F21BC6"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Elliott, J. M. and Davison, W. (1975) ‘Energy equivalents of oxygen consumption in animal energetics’, </w:t>
      </w:r>
      <w:r w:rsidRPr="007D0CA9">
        <w:rPr>
          <w:rFonts w:ascii="Times Roman" w:hAnsi="Times Roman"/>
          <w:i/>
          <w:iCs/>
          <w:noProof/>
          <w:sz w:val="22"/>
        </w:rPr>
        <w:t>Oecologia</w:t>
      </w:r>
      <w:r w:rsidRPr="007D0CA9">
        <w:rPr>
          <w:rFonts w:ascii="Times Roman" w:hAnsi="Times Roman"/>
          <w:noProof/>
          <w:sz w:val="22"/>
        </w:rPr>
        <w:t>, 19(3), pp. 195–201. doi: 10.1007/BF00345305.</w:t>
      </w:r>
    </w:p>
    <w:p w14:paraId="31203FF1"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Elzhov, T. V </w:t>
      </w:r>
      <w:r w:rsidRPr="007D0CA9">
        <w:rPr>
          <w:rFonts w:ascii="Times Roman" w:hAnsi="Times Roman"/>
          <w:i/>
          <w:iCs/>
          <w:noProof/>
          <w:sz w:val="22"/>
        </w:rPr>
        <w:t>et al.</w:t>
      </w:r>
      <w:r w:rsidRPr="007D0CA9">
        <w:rPr>
          <w:rFonts w:ascii="Times Roman" w:hAnsi="Times Roman"/>
          <w:noProof/>
          <w:sz w:val="22"/>
        </w:rPr>
        <w:t xml:space="preserve"> (2016) ‘minpack.lm: R Interface to the Levenberg-Marquardt Nonlinear Least-Squares Algorithm Found in MINPACK, Plus Support for Bounds’. Available at: https://cran.r-project.org/package=minpack.lm.</w:t>
      </w:r>
    </w:p>
    <w:p w14:paraId="3D41BF31"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Food and Agriculture Organization (2015) </w:t>
      </w:r>
      <w:r w:rsidRPr="007D0CA9">
        <w:rPr>
          <w:rFonts w:ascii="Times Roman" w:hAnsi="Times Roman"/>
          <w:i/>
          <w:iCs/>
          <w:noProof/>
          <w:sz w:val="22"/>
        </w:rPr>
        <w:t>FAOSTAT</w:t>
      </w:r>
      <w:r w:rsidRPr="007D0CA9">
        <w:rPr>
          <w:rFonts w:ascii="Times Roman" w:hAnsi="Times Roman"/>
          <w:noProof/>
          <w:sz w:val="22"/>
        </w:rPr>
        <w:t xml:space="preserve">, </w:t>
      </w:r>
      <w:r w:rsidRPr="007D0CA9">
        <w:rPr>
          <w:rFonts w:ascii="Times Roman" w:hAnsi="Times Roman"/>
          <w:i/>
          <w:iCs/>
          <w:noProof/>
          <w:sz w:val="22"/>
        </w:rPr>
        <w:t>United Nations</w:t>
      </w:r>
      <w:r w:rsidRPr="007D0CA9">
        <w:rPr>
          <w:rFonts w:ascii="Times Roman" w:hAnsi="Times Roman"/>
          <w:noProof/>
          <w:sz w:val="22"/>
        </w:rPr>
        <w:t>.</w:t>
      </w:r>
    </w:p>
    <w:p w14:paraId="1E508EF3"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Gibert, J. P. </w:t>
      </w:r>
      <w:r w:rsidRPr="007D0CA9">
        <w:rPr>
          <w:rFonts w:ascii="Times Roman" w:hAnsi="Times Roman"/>
          <w:i/>
          <w:iCs/>
          <w:noProof/>
          <w:sz w:val="22"/>
        </w:rPr>
        <w:t>et al.</w:t>
      </w:r>
      <w:r w:rsidRPr="007D0CA9">
        <w:rPr>
          <w:rFonts w:ascii="Times Roman" w:hAnsi="Times Roman"/>
          <w:noProof/>
          <w:sz w:val="22"/>
        </w:rPr>
        <w:t xml:space="preserve"> (2016) ‘Crossing regimes of temperature dependence in animal movement’, </w:t>
      </w:r>
      <w:r w:rsidRPr="007D0CA9">
        <w:rPr>
          <w:rFonts w:ascii="Times Roman" w:hAnsi="Times Roman"/>
          <w:i/>
          <w:iCs/>
          <w:noProof/>
          <w:sz w:val="22"/>
        </w:rPr>
        <w:t>Global change biology</w:t>
      </w:r>
      <w:r w:rsidRPr="007D0CA9">
        <w:rPr>
          <w:rFonts w:ascii="Times Roman" w:hAnsi="Times Roman"/>
          <w:noProof/>
          <w:sz w:val="22"/>
        </w:rPr>
        <w:t>. Wiley Online Library, 22(5), pp. 1722–1736.</w:t>
      </w:r>
    </w:p>
    <w:p w14:paraId="1388B315"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Gibert, J. P. and DeLong, J. P. (2014) ‘Temperature alters food web body-size structure’, </w:t>
      </w:r>
      <w:r w:rsidRPr="007D0CA9">
        <w:rPr>
          <w:rFonts w:ascii="Times Roman" w:hAnsi="Times Roman"/>
          <w:i/>
          <w:iCs/>
          <w:noProof/>
          <w:sz w:val="22"/>
        </w:rPr>
        <w:t>Biology letters</w:t>
      </w:r>
      <w:r w:rsidRPr="007D0CA9">
        <w:rPr>
          <w:rFonts w:ascii="Times Roman" w:hAnsi="Times Roman"/>
          <w:noProof/>
          <w:sz w:val="22"/>
        </w:rPr>
        <w:t>. The Royal Society, 10(8), p. 20140473.</w:t>
      </w:r>
    </w:p>
    <w:p w14:paraId="7E4AE5F2"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Gilbert, B. </w:t>
      </w:r>
      <w:r w:rsidRPr="007D0CA9">
        <w:rPr>
          <w:rFonts w:ascii="Times Roman" w:hAnsi="Times Roman"/>
          <w:i/>
          <w:iCs/>
          <w:noProof/>
          <w:sz w:val="22"/>
        </w:rPr>
        <w:t>et al.</w:t>
      </w:r>
      <w:r w:rsidRPr="007D0CA9">
        <w:rPr>
          <w:rFonts w:ascii="Times Roman" w:hAnsi="Times Roman"/>
          <w:noProof/>
          <w:sz w:val="22"/>
        </w:rPr>
        <w:t xml:space="preserve"> (2014) ‘A bioenergetic framework for the temperature dependence of trophic </w:t>
      </w:r>
      <w:r w:rsidRPr="007D0CA9">
        <w:rPr>
          <w:rFonts w:ascii="Times Roman" w:hAnsi="Times Roman"/>
          <w:noProof/>
          <w:sz w:val="22"/>
        </w:rPr>
        <w:lastRenderedPageBreak/>
        <w:t xml:space="preserve">interactions’, </w:t>
      </w:r>
      <w:r w:rsidRPr="007D0CA9">
        <w:rPr>
          <w:rFonts w:ascii="Times Roman" w:hAnsi="Times Roman"/>
          <w:i/>
          <w:iCs/>
          <w:noProof/>
          <w:sz w:val="22"/>
        </w:rPr>
        <w:t>Ecology Letters</w:t>
      </w:r>
      <w:r w:rsidRPr="007D0CA9">
        <w:rPr>
          <w:rFonts w:ascii="Times Roman" w:hAnsi="Times Roman"/>
          <w:noProof/>
          <w:sz w:val="22"/>
        </w:rPr>
        <w:t>, 17(8), pp. 902–914. doi: 10.1111/ele.12307.</w:t>
      </w:r>
    </w:p>
    <w:p w14:paraId="1A647365"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Gilbert, D. </w:t>
      </w:r>
      <w:r w:rsidRPr="007D0CA9">
        <w:rPr>
          <w:rFonts w:ascii="Times Roman" w:hAnsi="Times Roman"/>
          <w:i/>
          <w:iCs/>
          <w:noProof/>
          <w:sz w:val="22"/>
        </w:rPr>
        <w:t>et al.</w:t>
      </w:r>
      <w:r w:rsidRPr="007D0CA9">
        <w:rPr>
          <w:rFonts w:ascii="Times Roman" w:hAnsi="Times Roman"/>
          <w:noProof/>
          <w:sz w:val="22"/>
        </w:rPr>
        <w:t xml:space="preserve"> (2005) ‘A seventy-two-year record of diminishing deep-water oxygen in the St. Lawrence estuary: The northwest Atlantic connection’, </w:t>
      </w:r>
      <w:r w:rsidRPr="007D0CA9">
        <w:rPr>
          <w:rFonts w:ascii="Times Roman" w:hAnsi="Times Roman"/>
          <w:i/>
          <w:iCs/>
          <w:noProof/>
          <w:sz w:val="22"/>
        </w:rPr>
        <w:t>Limnology and Oceanography</w:t>
      </w:r>
      <w:r w:rsidRPr="007D0CA9">
        <w:rPr>
          <w:rFonts w:ascii="Times Roman" w:hAnsi="Times Roman"/>
          <w:noProof/>
          <w:sz w:val="22"/>
        </w:rPr>
        <w:t>. Wiley Online Library, 50(5), pp. 1654–1666.</w:t>
      </w:r>
    </w:p>
    <w:p w14:paraId="1AABB48C"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Gillooly, J. F. </w:t>
      </w:r>
      <w:r w:rsidRPr="007D0CA9">
        <w:rPr>
          <w:rFonts w:ascii="Times Roman" w:hAnsi="Times Roman"/>
          <w:i/>
          <w:iCs/>
          <w:noProof/>
          <w:sz w:val="22"/>
        </w:rPr>
        <w:t>et al.</w:t>
      </w:r>
      <w:r w:rsidRPr="007D0CA9">
        <w:rPr>
          <w:rFonts w:ascii="Times Roman" w:hAnsi="Times Roman"/>
          <w:noProof/>
          <w:sz w:val="22"/>
        </w:rPr>
        <w:t xml:space="preserve"> (2001) ‘Effects of size and temperature on metabolic rate’, </w:t>
      </w:r>
      <w:r w:rsidRPr="007D0CA9">
        <w:rPr>
          <w:rFonts w:ascii="Times Roman" w:hAnsi="Times Roman"/>
          <w:i/>
          <w:iCs/>
          <w:noProof/>
          <w:sz w:val="22"/>
        </w:rPr>
        <w:t>Science</w:t>
      </w:r>
      <w:r w:rsidRPr="007D0CA9">
        <w:rPr>
          <w:rFonts w:ascii="Times Roman" w:hAnsi="Times Roman"/>
          <w:noProof/>
          <w:sz w:val="22"/>
        </w:rPr>
        <w:t>, 293(September), pp. 2248–2251. doi: 10.1126/science.1061967.</w:t>
      </w:r>
    </w:p>
    <w:p w14:paraId="483A23F1"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Gillooly, J. F. </w:t>
      </w:r>
      <w:r w:rsidRPr="007D0CA9">
        <w:rPr>
          <w:rFonts w:ascii="Times Roman" w:hAnsi="Times Roman"/>
          <w:i/>
          <w:iCs/>
          <w:noProof/>
          <w:sz w:val="22"/>
        </w:rPr>
        <w:t>et al.</w:t>
      </w:r>
      <w:r w:rsidRPr="007D0CA9">
        <w:rPr>
          <w:rFonts w:ascii="Times Roman" w:hAnsi="Times Roman"/>
          <w:noProof/>
          <w:sz w:val="22"/>
        </w:rPr>
        <w:t xml:space="preserve"> (2001) ‘Effects of size and temperature on metabolic rate’, </w:t>
      </w:r>
      <w:r w:rsidRPr="007D0CA9">
        <w:rPr>
          <w:rFonts w:ascii="Times Roman" w:hAnsi="Times Roman"/>
          <w:i/>
          <w:iCs/>
          <w:noProof/>
          <w:sz w:val="22"/>
        </w:rPr>
        <w:t>science</w:t>
      </w:r>
      <w:r w:rsidRPr="007D0CA9">
        <w:rPr>
          <w:rFonts w:ascii="Times Roman" w:hAnsi="Times Roman"/>
          <w:noProof/>
          <w:sz w:val="22"/>
        </w:rPr>
        <w:t>. American Association for the Advancement of Science, 293(5538), pp. 2248–2251.</w:t>
      </w:r>
    </w:p>
    <w:p w14:paraId="7981C085"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Hein, A. M., Hou, C. and Gillooly, J. F. (2012) ‘Energetic and biomechanical constraints on animal migration distance’, </w:t>
      </w:r>
      <w:r w:rsidRPr="007D0CA9">
        <w:rPr>
          <w:rFonts w:ascii="Times Roman" w:hAnsi="Times Roman"/>
          <w:i/>
          <w:iCs/>
          <w:noProof/>
          <w:sz w:val="22"/>
        </w:rPr>
        <w:t>Ecology letters</w:t>
      </w:r>
      <w:r w:rsidRPr="007D0CA9">
        <w:rPr>
          <w:rFonts w:ascii="Times Roman" w:hAnsi="Times Roman"/>
          <w:noProof/>
          <w:sz w:val="22"/>
        </w:rPr>
        <w:t>. Wiley Online Library, 15(2), pp. 104–110.</w:t>
      </w:r>
    </w:p>
    <w:p w14:paraId="01C3A4B5"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Houghton, J. T. (1996) </w:t>
      </w:r>
      <w:r w:rsidRPr="007D0CA9">
        <w:rPr>
          <w:rFonts w:ascii="Times Roman" w:hAnsi="Times Roman"/>
          <w:i/>
          <w:iCs/>
          <w:noProof/>
          <w:sz w:val="22"/>
        </w:rPr>
        <w:t>Climate change 1995: The science of climate change: contribution of working group I to the second assessment report of the Intergovernmental Panel on Climate Change</w:t>
      </w:r>
      <w:r w:rsidRPr="007D0CA9">
        <w:rPr>
          <w:rFonts w:ascii="Times Roman" w:hAnsi="Times Roman"/>
          <w:noProof/>
          <w:sz w:val="22"/>
        </w:rPr>
        <w:t>. Cambridge University Press.</w:t>
      </w:r>
    </w:p>
    <w:p w14:paraId="499266EE"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Huey, R. B. and Kingsolver, J. G. (2011) ‘Variation in universal temperature dependence of biological rates’, </w:t>
      </w:r>
      <w:r w:rsidRPr="007D0CA9">
        <w:rPr>
          <w:rFonts w:ascii="Times Roman" w:hAnsi="Times Roman"/>
          <w:i/>
          <w:iCs/>
          <w:noProof/>
          <w:sz w:val="22"/>
        </w:rPr>
        <w:t>Proceedings of the National Academy of Sciences</w:t>
      </w:r>
      <w:r w:rsidRPr="007D0CA9">
        <w:rPr>
          <w:rFonts w:ascii="Times Roman" w:hAnsi="Times Roman"/>
          <w:noProof/>
          <w:sz w:val="22"/>
        </w:rPr>
        <w:t>, 108(26), pp. 10377–10378. doi: 10.1073/pnas.1107430108.</w:t>
      </w:r>
    </w:p>
    <w:p w14:paraId="108394A1"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Hughes, L. (2000) ‘Biological consequences of global warming: is the signal already apparent?’, </w:t>
      </w:r>
      <w:r w:rsidRPr="007D0CA9">
        <w:rPr>
          <w:rFonts w:ascii="Times Roman" w:hAnsi="Times Roman"/>
          <w:i/>
          <w:iCs/>
          <w:noProof/>
          <w:sz w:val="22"/>
        </w:rPr>
        <w:t>Trends in ecology &amp; evolution</w:t>
      </w:r>
      <w:r w:rsidRPr="007D0CA9">
        <w:rPr>
          <w:rFonts w:ascii="Times Roman" w:hAnsi="Times Roman"/>
          <w:noProof/>
          <w:sz w:val="22"/>
        </w:rPr>
        <w:t>. Elsevier, 15(2), pp. 56–61.</w:t>
      </w:r>
    </w:p>
    <w:p w14:paraId="22E998A4"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Kingsolver, J. G. (2009) ‘The Well-Temperatured Biologist: (American Society of Naturalists Presidential Address)’, </w:t>
      </w:r>
      <w:r w:rsidRPr="007D0CA9">
        <w:rPr>
          <w:rFonts w:ascii="Times Roman" w:hAnsi="Times Roman"/>
          <w:i/>
          <w:iCs/>
          <w:noProof/>
          <w:sz w:val="22"/>
        </w:rPr>
        <w:t>The American Naturalist</w:t>
      </w:r>
      <w:r w:rsidRPr="007D0CA9">
        <w:rPr>
          <w:rFonts w:ascii="Times Roman" w:hAnsi="Times Roman"/>
          <w:noProof/>
          <w:sz w:val="22"/>
        </w:rPr>
        <w:t>. The University of Chicago Press, 174(6), pp. 755–768.</w:t>
      </w:r>
    </w:p>
    <w:p w14:paraId="76918F3C"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Kontopoulos, D.-G. </w:t>
      </w:r>
      <w:r w:rsidRPr="007D0CA9">
        <w:rPr>
          <w:rFonts w:ascii="Times Roman" w:hAnsi="Times Roman"/>
          <w:i/>
          <w:iCs/>
          <w:noProof/>
          <w:sz w:val="22"/>
        </w:rPr>
        <w:t>et al.</w:t>
      </w:r>
      <w:r w:rsidRPr="007D0CA9">
        <w:rPr>
          <w:rFonts w:ascii="Times Roman" w:hAnsi="Times Roman"/>
          <w:noProof/>
          <w:sz w:val="22"/>
        </w:rPr>
        <w:t xml:space="preserve"> (2018) ‘Use and misuse of temperature normalisation in meta-analyses of thermal responses of biological traits’, </w:t>
      </w:r>
      <w:r w:rsidRPr="007D0CA9">
        <w:rPr>
          <w:rFonts w:ascii="Times Roman" w:hAnsi="Times Roman"/>
          <w:i/>
          <w:iCs/>
          <w:noProof/>
          <w:sz w:val="22"/>
        </w:rPr>
        <w:t>PeerJ</w:t>
      </w:r>
      <w:r w:rsidRPr="007D0CA9">
        <w:rPr>
          <w:rFonts w:ascii="Times Roman" w:hAnsi="Times Roman"/>
          <w:noProof/>
          <w:sz w:val="22"/>
        </w:rPr>
        <w:t>. doi: 10.7287/peerj.preprints.3068v1.</w:t>
      </w:r>
    </w:p>
    <w:p w14:paraId="4930F1D3"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Kordas, R. L., Harley, C. D. G. and O’Connor, M. I. (2011) ‘Community ecology in a warming world: the influence of temperature on interspecific interactions in marine systems’, </w:t>
      </w:r>
      <w:r w:rsidRPr="007D0CA9">
        <w:rPr>
          <w:rFonts w:ascii="Times Roman" w:hAnsi="Times Roman"/>
          <w:i/>
          <w:iCs/>
          <w:noProof/>
          <w:sz w:val="22"/>
        </w:rPr>
        <w:t>Journal of Experimental Marine Biology and Ecology</w:t>
      </w:r>
      <w:r w:rsidRPr="007D0CA9">
        <w:rPr>
          <w:rFonts w:ascii="Times Roman" w:hAnsi="Times Roman"/>
          <w:noProof/>
          <w:sz w:val="22"/>
        </w:rPr>
        <w:t>. Elsevier, 400(1), pp. 218–226.</w:t>
      </w:r>
    </w:p>
    <w:p w14:paraId="75B9FD65"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Loreau, M. </w:t>
      </w:r>
      <w:r w:rsidRPr="007D0CA9">
        <w:rPr>
          <w:rFonts w:ascii="Times Roman" w:hAnsi="Times Roman"/>
          <w:i/>
          <w:iCs/>
          <w:noProof/>
          <w:sz w:val="22"/>
        </w:rPr>
        <w:t>et al.</w:t>
      </w:r>
      <w:r w:rsidRPr="007D0CA9">
        <w:rPr>
          <w:rFonts w:ascii="Times Roman" w:hAnsi="Times Roman"/>
          <w:noProof/>
          <w:sz w:val="22"/>
        </w:rPr>
        <w:t xml:space="preserve"> (2001) ‘Biodiversity and ecosystem functioning: current knowledge and future challenges’, </w:t>
      </w:r>
      <w:r w:rsidRPr="007D0CA9">
        <w:rPr>
          <w:rFonts w:ascii="Times Roman" w:hAnsi="Times Roman"/>
          <w:i/>
          <w:iCs/>
          <w:noProof/>
          <w:sz w:val="22"/>
        </w:rPr>
        <w:t>science</w:t>
      </w:r>
      <w:r w:rsidRPr="007D0CA9">
        <w:rPr>
          <w:rFonts w:ascii="Times Roman" w:hAnsi="Times Roman"/>
          <w:noProof/>
          <w:sz w:val="22"/>
        </w:rPr>
        <w:t>. American Association for the Advancement of Science, 294(5543), pp. 804–808.</w:t>
      </w:r>
    </w:p>
    <w:p w14:paraId="7B3B1269"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McGill, B. J. and Mittelbach, G. G. (2006) ‘An allometric vision and motion model to predict prey encounter rates’, </w:t>
      </w:r>
      <w:r w:rsidRPr="007D0CA9">
        <w:rPr>
          <w:rFonts w:ascii="Times Roman" w:hAnsi="Times Roman"/>
          <w:i/>
          <w:iCs/>
          <w:noProof/>
          <w:sz w:val="22"/>
        </w:rPr>
        <w:t>Evolutionary Ecology Research</w:t>
      </w:r>
      <w:r w:rsidRPr="007D0CA9">
        <w:rPr>
          <w:rFonts w:ascii="Times Roman" w:hAnsi="Times Roman"/>
          <w:noProof/>
          <w:sz w:val="22"/>
        </w:rPr>
        <w:t>. Evolutionary Ecology, Ltd., 8(4), pp. 691–701.</w:t>
      </w:r>
    </w:p>
    <w:p w14:paraId="243E36C4"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Merrill, A. L. and Watt, B. K. (1973) ‘Energy value of foods: Basis and derivation’, </w:t>
      </w:r>
      <w:r w:rsidRPr="007D0CA9">
        <w:rPr>
          <w:rFonts w:ascii="Times Roman" w:hAnsi="Times Roman"/>
          <w:i/>
          <w:iCs/>
          <w:noProof/>
          <w:sz w:val="22"/>
        </w:rPr>
        <w:t>USDA. United States Department of Agriculture</w:t>
      </w:r>
      <w:r w:rsidRPr="007D0CA9">
        <w:rPr>
          <w:rFonts w:ascii="Times Roman" w:hAnsi="Times Roman"/>
          <w:noProof/>
          <w:sz w:val="22"/>
        </w:rPr>
        <w:t>. doi: 10.1017/CBO9781107415324.004.</w:t>
      </w:r>
    </w:p>
    <w:p w14:paraId="01C7B0FC"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Merritt, R. W. and Cummins, K. W. (1996) </w:t>
      </w:r>
      <w:r w:rsidRPr="007D0CA9">
        <w:rPr>
          <w:rFonts w:ascii="Times Roman" w:hAnsi="Times Roman"/>
          <w:i/>
          <w:iCs/>
          <w:noProof/>
          <w:sz w:val="22"/>
        </w:rPr>
        <w:t>An introduction to the aquatic insects of North America</w:t>
      </w:r>
      <w:r w:rsidRPr="007D0CA9">
        <w:rPr>
          <w:rFonts w:ascii="Times Roman" w:hAnsi="Times Roman"/>
          <w:noProof/>
          <w:sz w:val="22"/>
        </w:rPr>
        <w:t>. Kendall Hunt.</w:t>
      </w:r>
    </w:p>
    <w:p w14:paraId="64DD545D"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Ohlund, G. </w:t>
      </w:r>
      <w:r w:rsidRPr="007D0CA9">
        <w:rPr>
          <w:rFonts w:ascii="Times Roman" w:hAnsi="Times Roman"/>
          <w:i/>
          <w:iCs/>
          <w:noProof/>
          <w:sz w:val="22"/>
        </w:rPr>
        <w:t>et al.</w:t>
      </w:r>
      <w:r w:rsidRPr="007D0CA9">
        <w:rPr>
          <w:rFonts w:ascii="Times Roman" w:hAnsi="Times Roman"/>
          <w:noProof/>
          <w:sz w:val="22"/>
        </w:rPr>
        <w:t xml:space="preserve"> (2014) ‘Temperature dependence of predation depends on the relative performance of predators and prey’, </w:t>
      </w:r>
      <w:r w:rsidRPr="007D0CA9">
        <w:rPr>
          <w:rFonts w:ascii="Times Roman" w:hAnsi="Times Roman"/>
          <w:i/>
          <w:iCs/>
          <w:noProof/>
          <w:sz w:val="22"/>
        </w:rPr>
        <w:t>Proceedings of the Royal Society B: Biological Sciences</w:t>
      </w:r>
      <w:r w:rsidRPr="007D0CA9">
        <w:rPr>
          <w:rFonts w:ascii="Times Roman" w:hAnsi="Times Roman"/>
          <w:noProof/>
          <w:sz w:val="22"/>
        </w:rPr>
        <w:t>. doi: 10.1098/rspb.2014.2254.</w:t>
      </w:r>
    </w:p>
    <w:p w14:paraId="19FA630F"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Panis, L. I., Goddeeris, B. and Verheyen, R. (1996) ‘On the relationship between vertical microdistribution and adaptations to oxygen stress in littoral Chironomidae (Diptera)’, </w:t>
      </w:r>
      <w:r w:rsidRPr="007D0CA9">
        <w:rPr>
          <w:rFonts w:ascii="Times Roman" w:hAnsi="Times Roman"/>
          <w:i/>
          <w:iCs/>
          <w:noProof/>
          <w:sz w:val="22"/>
        </w:rPr>
        <w:t>Hydrobiologia</w:t>
      </w:r>
      <w:r w:rsidRPr="007D0CA9">
        <w:rPr>
          <w:rFonts w:ascii="Times Roman" w:hAnsi="Times Roman"/>
          <w:noProof/>
          <w:sz w:val="22"/>
        </w:rPr>
        <w:t>. Springer, 318(1–3), pp. 61–67.</w:t>
      </w:r>
    </w:p>
    <w:p w14:paraId="35B6F6D0"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Pawar, S., Dell, A. I. and Savage, V. M. (2012) ‘Dimensionality of consumer search space drives trophic interaction strengths’, </w:t>
      </w:r>
      <w:r w:rsidRPr="007D0CA9">
        <w:rPr>
          <w:rFonts w:ascii="Times Roman" w:hAnsi="Times Roman"/>
          <w:i/>
          <w:iCs/>
          <w:noProof/>
          <w:sz w:val="22"/>
        </w:rPr>
        <w:t>Nature</w:t>
      </w:r>
      <w:r w:rsidRPr="007D0CA9">
        <w:rPr>
          <w:rFonts w:ascii="Times Roman" w:hAnsi="Times Roman"/>
          <w:noProof/>
          <w:sz w:val="22"/>
        </w:rPr>
        <w:t>. Nature Publishing Group, 486(7404), p. 485.</w:t>
      </w:r>
    </w:p>
    <w:p w14:paraId="47276486"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Pawar, S., Dell, A. I. and Savage, V. M. (2015) ‘From metabolic constraints on individuals to the dynamics of ecosystems’, </w:t>
      </w:r>
      <w:r w:rsidRPr="007D0CA9">
        <w:rPr>
          <w:rFonts w:ascii="Times Roman" w:hAnsi="Times Roman"/>
          <w:i/>
          <w:iCs/>
          <w:noProof/>
          <w:sz w:val="22"/>
        </w:rPr>
        <w:t>Aquatic functional biodiversity: an ecological and evolutionary perspective</w:t>
      </w:r>
      <w:r w:rsidRPr="007D0CA9">
        <w:rPr>
          <w:rFonts w:ascii="Times Roman" w:hAnsi="Times Roman"/>
          <w:noProof/>
          <w:sz w:val="22"/>
        </w:rPr>
        <w:t>, pp. 3–36.</w:t>
      </w:r>
    </w:p>
    <w:p w14:paraId="4D485626"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Peñuelas, J. and Filella, I. (2001) ‘Responses to a warming world’, </w:t>
      </w:r>
      <w:r w:rsidRPr="007D0CA9">
        <w:rPr>
          <w:rFonts w:ascii="Times Roman" w:hAnsi="Times Roman"/>
          <w:i/>
          <w:iCs/>
          <w:noProof/>
          <w:sz w:val="22"/>
        </w:rPr>
        <w:t>Science</w:t>
      </w:r>
      <w:r w:rsidRPr="007D0CA9">
        <w:rPr>
          <w:rFonts w:ascii="Times Roman" w:hAnsi="Times Roman"/>
          <w:noProof/>
          <w:sz w:val="22"/>
        </w:rPr>
        <w:t>. American Association for the Advancement of Science, 294(5543), pp. 793–795.</w:t>
      </w:r>
    </w:p>
    <w:p w14:paraId="6B1DD81A"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R Core Team (2015) ‘R: A Language and Environment for Statistical Computing’. Vienna, Austria. Available at: https://www.r-project.org/.</w:t>
      </w:r>
    </w:p>
    <w:p w14:paraId="72F857A7"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lastRenderedPageBreak/>
        <w:t xml:space="preserve">Rall, B. C. </w:t>
      </w:r>
      <w:r w:rsidRPr="007D0CA9">
        <w:rPr>
          <w:rFonts w:ascii="Times Roman" w:hAnsi="Times Roman"/>
          <w:i/>
          <w:iCs/>
          <w:noProof/>
          <w:sz w:val="22"/>
        </w:rPr>
        <w:t>et al.</w:t>
      </w:r>
      <w:r w:rsidRPr="007D0CA9">
        <w:rPr>
          <w:rFonts w:ascii="Times Roman" w:hAnsi="Times Roman"/>
          <w:noProof/>
          <w:sz w:val="22"/>
        </w:rPr>
        <w:t xml:space="preserve"> (2010) ‘Temperature, predator--prey interaction strength and population stability’, </w:t>
      </w:r>
      <w:r w:rsidRPr="007D0CA9">
        <w:rPr>
          <w:rFonts w:ascii="Times Roman" w:hAnsi="Times Roman"/>
          <w:i/>
          <w:iCs/>
          <w:noProof/>
          <w:sz w:val="22"/>
        </w:rPr>
        <w:t>Global Change Biology</w:t>
      </w:r>
      <w:r w:rsidRPr="007D0CA9">
        <w:rPr>
          <w:rFonts w:ascii="Times Roman" w:hAnsi="Times Roman"/>
          <w:noProof/>
          <w:sz w:val="22"/>
        </w:rPr>
        <w:t>. Wiley Online Library, 16(8), pp. 2145–2157.</w:t>
      </w:r>
    </w:p>
    <w:p w14:paraId="3C478566"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Rall, B. C. </w:t>
      </w:r>
      <w:r w:rsidRPr="007D0CA9">
        <w:rPr>
          <w:rFonts w:ascii="Times Roman" w:hAnsi="Times Roman"/>
          <w:i/>
          <w:iCs/>
          <w:noProof/>
          <w:sz w:val="22"/>
        </w:rPr>
        <w:t>et al.</w:t>
      </w:r>
      <w:r w:rsidRPr="007D0CA9">
        <w:rPr>
          <w:rFonts w:ascii="Times Roman" w:hAnsi="Times Roman"/>
          <w:noProof/>
          <w:sz w:val="22"/>
        </w:rPr>
        <w:t xml:space="preserve"> (2012) ‘Universal temperature and body-mass scaling of feeding rates’, </w:t>
      </w:r>
      <w:r w:rsidRPr="007D0CA9">
        <w:rPr>
          <w:rFonts w:ascii="Times Roman" w:hAnsi="Times Roman"/>
          <w:i/>
          <w:iCs/>
          <w:noProof/>
          <w:sz w:val="22"/>
        </w:rPr>
        <w:t>Phil. Trans. R. Soc. B</w:t>
      </w:r>
      <w:r w:rsidRPr="007D0CA9">
        <w:rPr>
          <w:rFonts w:ascii="Times Roman" w:hAnsi="Times Roman"/>
          <w:noProof/>
          <w:sz w:val="22"/>
        </w:rPr>
        <w:t>. The Royal Society, 367(1605), pp. 2923–2934.</w:t>
      </w:r>
    </w:p>
    <w:p w14:paraId="1ED56AE8"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Saxe, H. </w:t>
      </w:r>
      <w:r w:rsidRPr="007D0CA9">
        <w:rPr>
          <w:rFonts w:ascii="Times Roman" w:hAnsi="Times Roman"/>
          <w:i/>
          <w:iCs/>
          <w:noProof/>
          <w:sz w:val="22"/>
        </w:rPr>
        <w:t>et al.</w:t>
      </w:r>
      <w:r w:rsidRPr="007D0CA9">
        <w:rPr>
          <w:rFonts w:ascii="Times Roman" w:hAnsi="Times Roman"/>
          <w:noProof/>
          <w:sz w:val="22"/>
        </w:rPr>
        <w:t xml:space="preserve"> (2001) ‘Tree and forest functioning in response to global warming’, </w:t>
      </w:r>
      <w:r w:rsidRPr="007D0CA9">
        <w:rPr>
          <w:rFonts w:ascii="Times Roman" w:hAnsi="Times Roman"/>
          <w:i/>
          <w:iCs/>
          <w:noProof/>
          <w:sz w:val="22"/>
        </w:rPr>
        <w:t>New Phytologist</w:t>
      </w:r>
      <w:r w:rsidRPr="007D0CA9">
        <w:rPr>
          <w:rFonts w:ascii="Times Roman" w:hAnsi="Times Roman"/>
          <w:noProof/>
          <w:sz w:val="22"/>
        </w:rPr>
        <w:t>. Wiley Online Library, 149(3), pp. 369–399.</w:t>
      </w:r>
    </w:p>
    <w:p w14:paraId="7C72F961"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Schoolfield, R. M., Sharpe, P. J. H. and Magnuson, C. E. (1981) ‘Non-linear regression of biological temperature-dependent rate models based on absolute reaction-rate theory’, </w:t>
      </w:r>
      <w:r w:rsidRPr="007D0CA9">
        <w:rPr>
          <w:rFonts w:ascii="Times Roman" w:hAnsi="Times Roman"/>
          <w:i/>
          <w:iCs/>
          <w:noProof/>
          <w:sz w:val="22"/>
        </w:rPr>
        <w:t>Journal of theoretical biology</w:t>
      </w:r>
      <w:r w:rsidRPr="007D0CA9">
        <w:rPr>
          <w:rFonts w:ascii="Times Roman" w:hAnsi="Times Roman"/>
          <w:noProof/>
          <w:sz w:val="22"/>
        </w:rPr>
        <w:t>. Elsevier, 88(4), pp. 719–731.</w:t>
      </w:r>
    </w:p>
    <w:p w14:paraId="61D5F9CB"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Stocker, T. (2014) </w:t>
      </w:r>
      <w:r w:rsidRPr="007D0CA9">
        <w:rPr>
          <w:rFonts w:ascii="Times Roman" w:hAnsi="Times Roman"/>
          <w:i/>
          <w:iCs/>
          <w:noProof/>
          <w:sz w:val="22"/>
        </w:rPr>
        <w:t>Climate change 2013: the physical science basis: Working Group I contribution to the Fifth assessment report of the Intergovernmental Panel on Climate Change</w:t>
      </w:r>
      <w:r w:rsidRPr="007D0CA9">
        <w:rPr>
          <w:rFonts w:ascii="Times Roman" w:hAnsi="Times Roman"/>
          <w:noProof/>
          <w:sz w:val="22"/>
        </w:rPr>
        <w:t>. Cambridge University Press.</w:t>
      </w:r>
    </w:p>
    <w:p w14:paraId="68DCCED0"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Tucker, V. A. (1970) ‘Energetic cost of locomotion in animals’, </w:t>
      </w:r>
      <w:r w:rsidRPr="007D0CA9">
        <w:rPr>
          <w:rFonts w:ascii="Times Roman" w:hAnsi="Times Roman"/>
          <w:i/>
          <w:iCs/>
          <w:noProof/>
          <w:sz w:val="22"/>
        </w:rPr>
        <w:t>Comparative Biochemistry and Physiology</w:t>
      </w:r>
      <w:r w:rsidRPr="007D0CA9">
        <w:rPr>
          <w:rFonts w:ascii="Times Roman" w:hAnsi="Times Roman"/>
          <w:noProof/>
          <w:sz w:val="22"/>
        </w:rPr>
        <w:t>. Elsevier, 34(4), pp. 841–846.</w:t>
      </w:r>
    </w:p>
    <w:p w14:paraId="79F6FB3E"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Tucker, V. A. (1975) ‘The energetic cost of moving about: walking and running are extremely inefficient forms of locomotion. Much greater efficiency is achieved by birds, fish—and bicyclists’, </w:t>
      </w:r>
      <w:r w:rsidRPr="007D0CA9">
        <w:rPr>
          <w:rFonts w:ascii="Times Roman" w:hAnsi="Times Roman"/>
          <w:i/>
          <w:iCs/>
          <w:noProof/>
          <w:sz w:val="22"/>
        </w:rPr>
        <w:t>American Scientist</w:t>
      </w:r>
      <w:r w:rsidRPr="007D0CA9">
        <w:rPr>
          <w:rFonts w:ascii="Times Roman" w:hAnsi="Times Roman"/>
          <w:noProof/>
          <w:sz w:val="22"/>
        </w:rPr>
        <w:t>. JSTOR, 63(4), pp. 413–419.</w:t>
      </w:r>
    </w:p>
    <w:p w14:paraId="13117921"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Videler, J. J. (1993) </w:t>
      </w:r>
      <w:r w:rsidRPr="007D0CA9">
        <w:rPr>
          <w:rFonts w:ascii="Times Roman" w:hAnsi="Times Roman"/>
          <w:i/>
          <w:iCs/>
          <w:noProof/>
          <w:sz w:val="22"/>
        </w:rPr>
        <w:t>Fish swimming</w:t>
      </w:r>
      <w:r w:rsidRPr="007D0CA9">
        <w:rPr>
          <w:rFonts w:ascii="Times Roman" w:hAnsi="Times Roman"/>
          <w:noProof/>
          <w:sz w:val="22"/>
        </w:rPr>
        <w:t>. Springer Science &amp; Business Media.</w:t>
      </w:r>
    </w:p>
    <w:p w14:paraId="2060A75B"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Videler, J. J. and Nolet, B. A. (1990) ‘Costs of swimming measured at optimum speed: scale effects, differences between swimming styles, taxonomic groups and submerged and surface swimming’, </w:t>
      </w:r>
      <w:r w:rsidRPr="007D0CA9">
        <w:rPr>
          <w:rFonts w:ascii="Times Roman" w:hAnsi="Times Roman"/>
          <w:i/>
          <w:iCs/>
          <w:noProof/>
          <w:sz w:val="22"/>
        </w:rPr>
        <w:t>Comparative Biochemistry and Physiology Part A: Physiology</w:t>
      </w:r>
      <w:r w:rsidRPr="007D0CA9">
        <w:rPr>
          <w:rFonts w:ascii="Times Roman" w:hAnsi="Times Roman"/>
          <w:noProof/>
          <w:sz w:val="22"/>
        </w:rPr>
        <w:t>. Elsevier, 97(2), pp. 91–99.</w:t>
      </w:r>
    </w:p>
    <w:p w14:paraId="370102A9"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Vucic-Pestic, O. </w:t>
      </w:r>
      <w:r w:rsidRPr="007D0CA9">
        <w:rPr>
          <w:rFonts w:ascii="Times Roman" w:hAnsi="Times Roman"/>
          <w:i/>
          <w:iCs/>
          <w:noProof/>
          <w:sz w:val="22"/>
        </w:rPr>
        <w:t>et al.</w:t>
      </w:r>
      <w:r w:rsidRPr="007D0CA9">
        <w:rPr>
          <w:rFonts w:ascii="Times Roman" w:hAnsi="Times Roman"/>
          <w:noProof/>
          <w:sz w:val="22"/>
        </w:rPr>
        <w:t xml:space="preserve"> (2011) ‘Warming up the system: higher predator feeding rates but lower energetic efficiencies’, </w:t>
      </w:r>
      <w:r w:rsidRPr="007D0CA9">
        <w:rPr>
          <w:rFonts w:ascii="Times Roman" w:hAnsi="Times Roman"/>
          <w:i/>
          <w:iCs/>
          <w:noProof/>
          <w:sz w:val="22"/>
        </w:rPr>
        <w:t>Global Change Biology</w:t>
      </w:r>
      <w:r w:rsidRPr="007D0CA9">
        <w:rPr>
          <w:rFonts w:ascii="Times Roman" w:hAnsi="Times Roman"/>
          <w:noProof/>
          <w:sz w:val="22"/>
        </w:rPr>
        <w:t>. Wiley Online Library, 17(3), pp. 1301–1310.</w:t>
      </w:r>
    </w:p>
    <w:p w14:paraId="3CCFD481"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Yvon-Durocher, G. </w:t>
      </w:r>
      <w:r w:rsidRPr="007D0CA9">
        <w:rPr>
          <w:rFonts w:ascii="Times Roman" w:hAnsi="Times Roman"/>
          <w:i/>
          <w:iCs/>
          <w:noProof/>
          <w:sz w:val="22"/>
        </w:rPr>
        <w:t>et al.</w:t>
      </w:r>
      <w:r w:rsidRPr="007D0CA9">
        <w:rPr>
          <w:rFonts w:ascii="Times Roman" w:hAnsi="Times Roman"/>
          <w:noProof/>
          <w:sz w:val="22"/>
        </w:rPr>
        <w:t xml:space="preserve"> (2012) ‘Reconciling the temperature dependence of respiration across timescales and ecosystem types’, </w:t>
      </w:r>
      <w:r w:rsidRPr="007D0CA9">
        <w:rPr>
          <w:rFonts w:ascii="Times Roman" w:hAnsi="Times Roman"/>
          <w:i/>
          <w:iCs/>
          <w:noProof/>
          <w:sz w:val="22"/>
        </w:rPr>
        <w:t>Nature</w:t>
      </w:r>
      <w:r w:rsidRPr="007D0CA9">
        <w:rPr>
          <w:rFonts w:ascii="Times Roman" w:hAnsi="Times Roman"/>
          <w:noProof/>
          <w:sz w:val="22"/>
        </w:rPr>
        <w:t>. Nature Publishing Group, 487(7408), p. 472.</w:t>
      </w:r>
    </w:p>
    <w:p w14:paraId="6745A8FA" w14:textId="56679F7C" w:rsidR="007C527B" w:rsidRPr="00881266" w:rsidRDefault="00BC07F9" w:rsidP="007D0CA9">
      <w:pPr>
        <w:widowControl w:val="0"/>
        <w:autoSpaceDE w:val="0"/>
        <w:autoSpaceDN w:val="0"/>
        <w:adjustRightInd w:val="0"/>
        <w:rPr>
          <w:rFonts w:ascii="Times Roman" w:hAnsi="Times Roman" w:cs="Times Roman"/>
          <w:color w:val="000000"/>
          <w:lang w:val="en-US"/>
        </w:rPr>
      </w:pPr>
      <w:r>
        <w:rPr>
          <w:rFonts w:ascii="Times Roman" w:hAnsi="Times Roman" w:cs="Times Roman"/>
          <w:color w:val="000000"/>
          <w:sz w:val="22"/>
          <w:szCs w:val="22"/>
          <w:lang w:val="en-US"/>
        </w:rPr>
        <w:fldChar w:fldCharType="end"/>
      </w:r>
    </w:p>
    <w:sectPr w:rsidR="007C527B" w:rsidRPr="00881266" w:rsidSect="00207667">
      <w:footerReference w:type="even" r:id="rId17"/>
      <w:footerReference w:type="default" r:id="rId18"/>
      <w:pgSz w:w="12240" w:h="15840"/>
      <w:pgMar w:top="1440" w:right="1800" w:bottom="1440" w:left="1800" w:header="720" w:footer="720" w:gutter="0"/>
      <w:lnNumType w:countBy="1" w:restart="continuous"/>
      <w:cols w:space="720"/>
      <w:noEndnot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 w:author="Flavio Affinito" w:date="2018-02-27T10:18:00Z" w:initials="FA">
    <w:p w14:paraId="64E629A4" w14:textId="77777777" w:rsidR="00672D64" w:rsidRDefault="00672D64">
      <w:pPr>
        <w:pStyle w:val="CommentText"/>
      </w:pPr>
      <w:r>
        <w:rPr>
          <w:rStyle w:val="CommentReference"/>
        </w:rPr>
        <w:annotationRef/>
      </w:r>
      <w:r>
        <w:t>I just decided to put a few here that come up often in the MS for search optimisation, please add any you think is needed/better</w:t>
      </w:r>
    </w:p>
  </w:comment>
  <w:comment w:id="12" w:author="Flavio Affinito" w:date="2018-03-08T10:46:00Z" w:initials="FA">
    <w:p w14:paraId="6CD86C7D" w14:textId="23C15B83" w:rsidR="00672D64" w:rsidRDefault="00672D64">
      <w:pPr>
        <w:pStyle w:val="CommentText"/>
      </w:pPr>
      <w:r>
        <w:rPr>
          <w:rStyle w:val="CommentReference"/>
        </w:rPr>
        <w:annotationRef/>
      </w:r>
      <w:r>
        <w:t>SP, I am not too sure what you mean by citation field codes. I had those in the LaTeX version but the Mendely plugin for word just plugs in the whole citation directly.</w:t>
      </w:r>
    </w:p>
    <w:p w14:paraId="1862465B" w14:textId="77777777" w:rsidR="00672D64" w:rsidRDefault="00672D64">
      <w:pPr>
        <w:pStyle w:val="CommentText"/>
      </w:pPr>
    </w:p>
    <w:p w14:paraId="2E9470E3" w14:textId="34E476D8" w:rsidR="00672D64" w:rsidRDefault="00672D64">
      <w:pPr>
        <w:pStyle w:val="CommentText"/>
      </w:pPr>
      <w:r>
        <w:t>BK : well one problem is that whatever program you’re using to generate your in-text citations is doing it incorrectly – its including the first name &amp; middle initial of some authors (Gillooly… Dell, etc.) – so you need to change that in the program, or else the citation is not entered correctly in the program itself – probably the latter since it looks like this is happening inconsistently.</w:t>
      </w:r>
    </w:p>
  </w:comment>
  <w:comment w:id="6" w:author="Becca Kordas" w:date="2018-03-08T11:01:00Z" w:initials="BK">
    <w:p w14:paraId="1B51FB2B" w14:textId="7F1756B3" w:rsidR="00672D64" w:rsidRDefault="00672D64">
      <w:pPr>
        <w:pStyle w:val="CommentText"/>
      </w:pPr>
      <w:r>
        <w:rPr>
          <w:rStyle w:val="CommentReference"/>
        </w:rPr>
        <w:annotationRef/>
      </w:r>
      <w:r>
        <w:t>I’m not crazy about this opening sentence, mostly b/c I’ve seen a lot of papers start this way. Its fine for now, but lets change it eventually.</w:t>
      </w:r>
    </w:p>
  </w:comment>
  <w:comment w:id="15" w:author="Becca Kordas" w:date="2018-03-08T10:48:00Z" w:initials="BK">
    <w:p w14:paraId="0EFE39B8" w14:textId="1E22D49F" w:rsidR="00672D64" w:rsidRDefault="00672D64">
      <w:pPr>
        <w:pStyle w:val="CommentText"/>
      </w:pPr>
      <w:r>
        <w:rPr>
          <w:rStyle w:val="CommentReference"/>
        </w:rPr>
        <w:annotationRef/>
      </w:r>
      <w:r>
        <w:t>repetitive, merge these ideas.</w:t>
      </w:r>
    </w:p>
  </w:comment>
  <w:comment w:id="24" w:author="Becca Kordas" w:date="2018-03-08T10:53:00Z" w:initials="BK">
    <w:p w14:paraId="4F572FBC" w14:textId="62ECB14F" w:rsidR="00672D64" w:rsidRDefault="00672D64">
      <w:pPr>
        <w:pStyle w:val="CommentText"/>
      </w:pPr>
      <w:r>
        <w:rPr>
          <w:rStyle w:val="CommentReference"/>
        </w:rPr>
        <w:annotationRef/>
      </w:r>
      <w:r>
        <w:t>lets include something about this idea : we are just starting to use this thermal physiolog y info to predict changes in populations (phenology / sp ranges), but we can’t yet use it to predict how spp interactions will change.</w:t>
      </w:r>
    </w:p>
    <w:p w14:paraId="2D5B0C9A" w14:textId="77777777" w:rsidR="00672D64" w:rsidRDefault="00672D64">
      <w:pPr>
        <w:pStyle w:val="CommentText"/>
      </w:pPr>
    </w:p>
    <w:p w14:paraId="09B0B0A7" w14:textId="5A869F27" w:rsidR="00672D64" w:rsidRDefault="00672D64">
      <w:pPr>
        <w:pStyle w:val="CommentText"/>
      </w:pPr>
      <w:r>
        <w:t>To do so, we need to understand how spp will ‘adapt’ to temperature over the long term, and whether interacting spp will adapt in the same way, ie – will spp become more ‘mismatched’ in the future.</w:t>
      </w:r>
    </w:p>
  </w:comment>
  <w:comment w:id="25" w:author="Becca Kordas" w:date="2018-03-08T10:58:00Z" w:initials="BK">
    <w:p w14:paraId="6CDB238F" w14:textId="22EAC047" w:rsidR="00672D64" w:rsidRDefault="00672D64">
      <w:pPr>
        <w:pStyle w:val="CommentText"/>
      </w:pPr>
      <w:r>
        <w:rPr>
          <w:rStyle w:val="CommentReference"/>
        </w:rPr>
        <w:annotationRef/>
      </w:r>
      <w:r>
        <w:t>Need a sentence that is more general here before getting into TPCs… something like… one approach is to model these future thermally dependent interactions by…</w:t>
      </w:r>
    </w:p>
    <w:p w14:paraId="22DF30F9" w14:textId="6CF391E7" w:rsidR="00672D64" w:rsidRDefault="00672D64">
      <w:pPr>
        <w:pStyle w:val="CommentText"/>
      </w:pPr>
      <w:r>
        <w:t>Also this current first sentence is a ‘throw-away’ sentence – it is just stating that something is important / ‘key’… but doesn’t say why. If you imagine removing it, you’ll see that you don’t lose any meaning by doing so. Change it to be more meaningful.</w:t>
      </w:r>
    </w:p>
  </w:comment>
  <w:comment w:id="28" w:author="Becca Kordas" w:date="2018-03-08T10:54:00Z" w:initials="BK">
    <w:p w14:paraId="5ABD60A7" w14:textId="7E113E03" w:rsidR="00672D64" w:rsidRDefault="00672D64">
      <w:pPr>
        <w:pStyle w:val="CommentText"/>
      </w:pPr>
      <w:r>
        <w:rPr>
          <w:rStyle w:val="CommentReference"/>
        </w:rPr>
        <w:annotationRef/>
      </w:r>
      <w:r>
        <w:t>I think you want to say that they ‘scale up’</w:t>
      </w:r>
    </w:p>
  </w:comment>
  <w:comment w:id="29" w:author="Flavio Affinito" w:date="2018-02-27T10:18:00Z" w:initials="FA">
    <w:p w14:paraId="50980BAF" w14:textId="77777777" w:rsidR="00672D64" w:rsidRDefault="00672D64">
      <w:pPr>
        <w:pStyle w:val="CommentText"/>
      </w:pPr>
      <w:r>
        <w:rPr>
          <w:rStyle w:val="CommentReference"/>
        </w:rPr>
        <w:annotationRef/>
      </w:r>
      <w:r>
        <w:t>I can’t think of a single best citation for here</w:t>
      </w:r>
    </w:p>
  </w:comment>
  <w:comment w:id="30" w:author="Becca Kordas" w:date="2018-03-08T11:22:00Z" w:initials="BK">
    <w:p w14:paraId="2F7FE312" w14:textId="265FF0FC" w:rsidR="00672D64" w:rsidRDefault="00672D64">
      <w:pPr>
        <w:pStyle w:val="CommentText"/>
      </w:pPr>
      <w:r>
        <w:rPr>
          <w:rStyle w:val="CommentReference"/>
        </w:rPr>
        <w:annotationRef/>
      </w:r>
      <w:r>
        <w:t>I’ve recently been noticing this usage of ‘traits’ rather than ‘responses’. When we’re talking about metabolism and movement / velocity – I think we should use ‘response’ or ‘rate’. When we’re talking about body size or trophic position, I think we should use ‘trait’</w:t>
      </w:r>
    </w:p>
  </w:comment>
  <w:comment w:id="33" w:author="Becca Kordas" w:date="2018-03-08T11:04:00Z" w:initials="BK">
    <w:p w14:paraId="03775D39" w14:textId="124838D9" w:rsidR="00672D64" w:rsidRDefault="00672D64">
      <w:pPr>
        <w:pStyle w:val="CommentText"/>
      </w:pPr>
      <w:r>
        <w:rPr>
          <w:rStyle w:val="CommentReference"/>
        </w:rPr>
        <w:annotationRef/>
      </w:r>
      <w:r>
        <w:t>Well, we don’t investigate WHY metabolism is different between sites – we’re not investigating the ‘drivers’ of this change. Rephrase</w:t>
      </w:r>
    </w:p>
  </w:comment>
  <w:comment w:id="32" w:author="Becca Kordas" w:date="2018-03-08T11:03:00Z" w:initials="BK">
    <w:p w14:paraId="1225C1AE" w14:textId="0D1CF45E" w:rsidR="00672D64" w:rsidRDefault="00672D64">
      <w:pPr>
        <w:pStyle w:val="CommentText"/>
      </w:pPr>
      <w:r>
        <w:rPr>
          <w:rStyle w:val="CommentReference"/>
        </w:rPr>
        <w:annotationRef/>
      </w:r>
      <w:r>
        <w:t>Run-on sentence, split up. Also, include something here about our temperature/spatial gradient</w:t>
      </w:r>
    </w:p>
  </w:comment>
  <w:comment w:id="34" w:author="Becca Kordas" w:date="2018-03-08T11:04:00Z" w:initials="BK">
    <w:p w14:paraId="374CDEC0" w14:textId="6EAD24F3" w:rsidR="00672D64" w:rsidRDefault="00672D64">
      <w:pPr>
        <w:pStyle w:val="CommentText"/>
      </w:pPr>
      <w:r>
        <w:rPr>
          <w:rStyle w:val="CommentReference"/>
        </w:rPr>
        <w:annotationRef/>
      </w:r>
      <w:r>
        <w:t>rephrase so to not use the possessive here, awkward</w:t>
      </w:r>
    </w:p>
  </w:comment>
  <w:comment w:id="35" w:author="Becca Kordas" w:date="2018-03-08T10:41:00Z" w:initials="BK">
    <w:p w14:paraId="54FAB80E" w14:textId="03CB9F6A" w:rsidR="00672D64" w:rsidRDefault="00672D64">
      <w:pPr>
        <w:pStyle w:val="CommentText"/>
      </w:pPr>
      <w:r>
        <w:rPr>
          <w:rStyle w:val="CommentReference"/>
        </w:rPr>
        <w:annotationRef/>
      </w:r>
      <w:r>
        <w:t xml:space="preserve">We should change the shape of these curves to the log-scale style, to better match your results. Also, (B) shows a change in B0 and E, which is fine, but lets point that out… or just stick with B0. Re : colors. Yellow is hard to see. And I wouldn’t use blue/red for B &amp; C since those are ‘temperature colors’. Try changing the yellow -&gt; orange. </w:t>
      </w:r>
    </w:p>
  </w:comment>
  <w:comment w:id="37" w:author="Becca Kordas" w:date="2018-03-08T11:25:00Z" w:initials="BK">
    <w:p w14:paraId="4EC4BB28" w14:textId="0538A327" w:rsidR="00672D64" w:rsidRDefault="00672D64">
      <w:pPr>
        <w:pStyle w:val="CommentText"/>
      </w:pPr>
      <w:r>
        <w:rPr>
          <w:rStyle w:val="CommentReference"/>
        </w:rPr>
        <w:annotationRef/>
      </w:r>
      <w:r>
        <w:t>I suppose c and r stand for consumer and resource ? Maybe we should use those terms instead ? Or change the subscripts ? Whichever way – the subscripts and terms should be consistent</w:t>
      </w:r>
    </w:p>
  </w:comment>
  <w:comment w:id="40" w:author="Becca Kordas" w:date="2018-03-08T11:28:00Z" w:initials="BK">
    <w:p w14:paraId="35726FB6" w14:textId="67F62734" w:rsidR="00672D64" w:rsidRDefault="00672D64">
      <w:pPr>
        <w:pStyle w:val="CommentText"/>
      </w:pPr>
      <w:r>
        <w:rPr>
          <w:rStyle w:val="CommentReference"/>
        </w:rPr>
        <w:annotationRef/>
      </w:r>
      <w:r>
        <w:t>to avoid confusion with our empirical data, should we say here – something like, from meta-analysis ?</w:t>
      </w:r>
    </w:p>
  </w:comment>
  <w:comment w:id="42" w:author="Becca Kordas" w:date="2018-03-08T11:30:00Z" w:initials="BK">
    <w:p w14:paraId="188FD45F" w14:textId="3DCAC6A9" w:rsidR="00672D64" w:rsidRDefault="00672D64">
      <w:pPr>
        <w:pStyle w:val="CommentText"/>
      </w:pPr>
      <w:r>
        <w:rPr>
          <w:rStyle w:val="CommentReference"/>
        </w:rPr>
        <w:annotationRef/>
      </w:r>
      <w:r>
        <w:t>If we’re presenting the modelling methods before the rest of the methods, we’ll need a couple more descriptive sentences at the end of the intro, so this sort of thing doesn’t come out of nowhere</w:t>
      </w:r>
    </w:p>
  </w:comment>
  <w:comment w:id="43" w:author="Becca Kordas" w:date="2018-03-08T11:32:00Z" w:initials="BK">
    <w:p w14:paraId="382CE336" w14:textId="1A478F90" w:rsidR="00672D64" w:rsidRDefault="00672D64">
      <w:pPr>
        <w:pStyle w:val="CommentText"/>
      </w:pPr>
      <w:r>
        <w:rPr>
          <w:rStyle w:val="CommentReference"/>
        </w:rPr>
        <w:annotationRef/>
      </w:r>
      <w:r>
        <w:t>We can also add here the paper I’m writing w/ Tony Dell et al about metabolism / movement for snails. We are submitting this week. Remind me to send it to you if I forget. Might be some useful refs in there on this topic too</w:t>
      </w:r>
    </w:p>
  </w:comment>
  <w:comment w:id="44" w:author="Flavio Affinito" w:date="2018-03-04T13:06:00Z" w:initials="FA">
    <w:p w14:paraId="67DC7FD6" w14:textId="77777777" w:rsidR="00672D64" w:rsidRDefault="00672D64" w:rsidP="00C57A6F">
      <w:pPr>
        <w:pStyle w:val="CommentText"/>
      </w:pPr>
      <w:r>
        <w:rPr>
          <w:rStyle w:val="CommentReference"/>
        </w:rPr>
        <w:annotationRef/>
      </w:r>
      <w:r>
        <w:t>This is velocity expressed with mass and temperature but its rather large and relies upon the model that is only presented later, should I really put it here without havng introduced the Schoolfield model before ? I’m finding it harder to have a nice flow in my methods with the modelling in this order… Maybe its just me, but let me know what you think.</w:t>
      </w:r>
    </w:p>
  </w:comment>
  <w:comment w:id="45" w:author="mhasoba" w:date="2018-03-08T11:34:00Z" w:initials="SP">
    <w:p w14:paraId="3460188E" w14:textId="3D408F81" w:rsidR="00672D64" w:rsidRDefault="00672D64">
      <w:pPr>
        <w:pStyle w:val="CommentText"/>
      </w:pPr>
      <w:r>
        <w:rPr>
          <w:rStyle w:val="CommentReference"/>
        </w:rPr>
        <w:annotationRef/>
      </w:r>
      <w:r>
        <w:t xml:space="preserve">This is more appropriate as an SI figure. Either move it without replacing it, or replace  with </w:t>
      </w:r>
      <w:r>
        <w:rPr>
          <w:vanish/>
        </w:rPr>
        <w:t>r seacc8 Nat Ecol Evol as a mdntexts.ies- but definitely not needed here.</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 xml:space="preserve">figure showing the actual thermal regimes over days and nights across treatments. </w:t>
      </w:r>
    </w:p>
  </w:comment>
  <w:comment w:id="46" w:author="Becca Kordas" w:date="2018-03-08T11:34:00Z" w:initials="BK">
    <w:p w14:paraId="0D5D3AF6" w14:textId="093266CC" w:rsidR="00672D64" w:rsidRDefault="00672D64">
      <w:pPr>
        <w:pStyle w:val="CommentText"/>
      </w:pPr>
      <w:r>
        <w:rPr>
          <w:rStyle w:val="CommentReference"/>
        </w:rPr>
        <w:annotationRef/>
      </w:r>
      <w:r>
        <w:t>don’t need this since he’s an author.</w:t>
      </w:r>
    </w:p>
  </w:comment>
  <w:comment w:id="52" w:author="Becca Kordas" w:date="2018-03-08T11:37:00Z" w:initials="BK">
    <w:p w14:paraId="2A76D066" w14:textId="30B7DAAB" w:rsidR="00672D64" w:rsidRDefault="00672D64">
      <w:pPr>
        <w:pStyle w:val="CommentText"/>
      </w:pPr>
      <w:r>
        <w:rPr>
          <w:rStyle w:val="CommentReference"/>
        </w:rPr>
        <w:annotationRef/>
      </w:r>
      <w:r>
        <w:t>Just checking – Miguel hasn’t published anything using this system yet, has he ? If he has, we should cite it here.</w:t>
      </w:r>
    </w:p>
  </w:comment>
  <w:comment w:id="57" w:author="Becca Kordas" w:date="2018-03-08T11:39:00Z" w:initials="BK">
    <w:p w14:paraId="513600C0" w14:textId="1D442AD3" w:rsidR="00672D64" w:rsidRDefault="00672D64">
      <w:pPr>
        <w:pStyle w:val="CommentText"/>
      </w:pPr>
      <w:r>
        <w:rPr>
          <w:rStyle w:val="CommentReference"/>
        </w:rPr>
        <w:annotationRef/>
      </w:r>
      <w:r>
        <w:t>need to say that these are means( ?) and SE( ?)</w:t>
      </w:r>
    </w:p>
  </w:comment>
  <w:comment w:id="58" w:author="Becca Kordas" w:date="2018-03-08T11:42:00Z" w:initials="BK">
    <w:p w14:paraId="121F4E32" w14:textId="4AAC4EDB" w:rsidR="00672D64" w:rsidRDefault="00672D64">
      <w:pPr>
        <w:pStyle w:val="CommentText"/>
      </w:pPr>
      <w:r>
        <w:rPr>
          <w:rStyle w:val="CommentReference"/>
        </w:rPr>
        <w:annotationRef/>
      </w:r>
      <w:r>
        <w:t>Need to move this up before giving the temps. Also – clarify the time range of temps – not clear whether you mean the start of the mesocosms.. or the start of your exp’s. I agree w/ Samraat about including a temperature fig in place of fig 2</w:t>
      </w:r>
    </w:p>
  </w:comment>
  <w:comment w:id="60" w:author="mhasoba" w:date="2018-02-28T16:34:00Z" w:initials="SP">
    <w:p w14:paraId="7EE5C5D8" w14:textId="77777777" w:rsidR="00672D64" w:rsidRDefault="00672D64">
      <w:pPr>
        <w:pStyle w:val="CommentText"/>
      </w:pPr>
      <w:r>
        <w:rPr>
          <w:rStyle w:val="CommentReference"/>
        </w:rPr>
        <w:annotationRef/>
      </w:r>
      <w:r>
        <w:t>Fig.2 does not say anything about  abundance…</w:t>
      </w:r>
    </w:p>
    <w:p w14:paraId="584A3166" w14:textId="77777777" w:rsidR="00672D64" w:rsidRDefault="00672D64">
      <w:pPr>
        <w:pStyle w:val="CommentText"/>
      </w:pPr>
    </w:p>
    <w:p w14:paraId="58579792" w14:textId="1751D5FA" w:rsidR="00672D64" w:rsidRDefault="00672D64">
      <w:pPr>
        <w:pStyle w:val="CommentText"/>
      </w:pPr>
      <w:r>
        <w:t>FA : No but it shows which species were found at each site. Should I add number of sampled individuals on it ?</w:t>
      </w:r>
    </w:p>
  </w:comment>
  <w:comment w:id="61" w:author="Becca Kordas" w:date="2018-03-08T11:45:00Z" w:initials="BK">
    <w:p w14:paraId="5C3BC7CF" w14:textId="0DACF70C" w:rsidR="00672D64" w:rsidRDefault="00672D64">
      <w:pPr>
        <w:pStyle w:val="CommentText"/>
      </w:pPr>
      <w:r>
        <w:rPr>
          <w:rStyle w:val="CommentReference"/>
        </w:rPr>
        <w:annotationRef/>
      </w:r>
      <w:r>
        <w:t>Here’s another reason why the empirical stuff should come first…</w:t>
      </w:r>
    </w:p>
  </w:comment>
  <w:comment w:id="64" w:author="Becca Kordas" w:date="2018-03-08T11:52:00Z" w:initials="BK">
    <w:p w14:paraId="6FF0246D" w14:textId="7D2A7DB9" w:rsidR="00672D64" w:rsidRDefault="00672D64">
      <w:pPr>
        <w:pStyle w:val="CommentText"/>
      </w:pPr>
      <w:r>
        <w:rPr>
          <w:rStyle w:val="CommentReference"/>
        </w:rPr>
        <w:annotationRef/>
      </w:r>
      <w:r>
        <w:t>I think we’ll actually want to cite a physiologist here. Remind me to give you a better citati</w:t>
      </w:r>
      <w:r w:rsidR="0081701A">
        <w:t>on for this. Maybe Schulte.. or Clarke 1993 Func. Eco.</w:t>
      </w:r>
    </w:p>
    <w:p w14:paraId="0683BBB9" w14:textId="4638D720" w:rsidR="0081701A" w:rsidRDefault="0081701A">
      <w:pPr>
        <w:pStyle w:val="CommentText"/>
      </w:pPr>
      <w:r>
        <w:t>Also can rephrase to better reflect Clarke’s paper : oxygen consumption / aerobic respiration reflects the demand for ATP by the organism, driving metabolism – keep this point in mind, in general, that metabolism represents a demand BY the body, and it is a COST to the organism.</w:t>
      </w:r>
    </w:p>
  </w:comment>
  <w:comment w:id="67" w:author="Becca Kordas" w:date="2018-03-08T11:54:00Z" w:initials="BK">
    <w:p w14:paraId="55FD1A3C" w14:textId="62CA7833" w:rsidR="00E37DEC" w:rsidRDefault="00E37DEC">
      <w:pPr>
        <w:pStyle w:val="CommentText"/>
      </w:pPr>
      <w:r>
        <w:rPr>
          <w:rStyle w:val="CommentReference"/>
        </w:rPr>
        <w:annotationRef/>
      </w:r>
      <w:r>
        <w:t>add a small point about it being important to measure the WHOLE TPC b/c x,y,z – can cite Samraat’s Am Nat paper (talks about imporant to know whole TPC in order to get proper estimates of E / B0)</w:t>
      </w:r>
    </w:p>
  </w:comment>
  <w:comment w:id="69" w:author="mhasoba" w:date="2018-02-27T15:12:00Z" w:initials="SP">
    <w:p w14:paraId="24F05F32" w14:textId="77777777" w:rsidR="00672D64" w:rsidRDefault="00672D64">
      <w:pPr>
        <w:pStyle w:val="CommentText"/>
      </w:pPr>
      <w:r>
        <w:rPr>
          <w:rStyle w:val="CommentReference"/>
        </w:rPr>
        <w:annotationRef/>
      </w:r>
      <w:r>
        <w:t>Why show T</w:t>
      </w:r>
      <w:r w:rsidRPr="00610165">
        <w:rPr>
          <w:vertAlign w:val="subscript"/>
        </w:rPr>
        <w:t>pk</w:t>
      </w:r>
      <w:r>
        <w:t> ? Let ‘s make clear that we are dealing with the ITR, and that the T</w:t>
      </w:r>
      <w:r w:rsidRPr="00610165">
        <w:rPr>
          <w:vertAlign w:val="subscript"/>
        </w:rPr>
        <w:t>pk</w:t>
      </w:r>
      <w:r>
        <w:t>’s lie well above the OTR’s upper limit. I can see that you have T_pk shift as a  scenario in Fig 1, but T</w:t>
      </w:r>
      <w:r w:rsidRPr="00BA5710">
        <w:rPr>
          <w:vertAlign w:val="subscript"/>
        </w:rPr>
        <w:t>pk</w:t>
      </w:r>
      <w:r>
        <w:t xml:space="preserve"> = T</w:t>
      </w:r>
      <w:r w:rsidRPr="00BA5710">
        <w:rPr>
          <w:vertAlign w:val="subscript"/>
        </w:rPr>
        <w:t>opt</w:t>
      </w:r>
      <w:r>
        <w:t xml:space="preserve"> only if the trait is </w:t>
      </w:r>
      <w:r w:rsidRPr="00BA5710">
        <w:rPr>
          <w:i/>
        </w:rPr>
        <w:t>r</w:t>
      </w:r>
      <w:r w:rsidRPr="00BA5710">
        <w:rPr>
          <w:vertAlign w:val="subscript"/>
        </w:rPr>
        <w:t>max</w:t>
      </w:r>
      <w:r>
        <w:t>.  Let’s discuss this.</w:t>
      </w:r>
    </w:p>
  </w:comment>
  <w:comment w:id="70" w:author="Flavio Affinito" w:date="2018-02-27T15:15:00Z" w:initials="FA">
    <w:p w14:paraId="4BA6E655" w14:textId="77777777" w:rsidR="00672D64" w:rsidRDefault="00672D64">
      <w:pPr>
        <w:pStyle w:val="CommentText"/>
      </w:pPr>
      <w:r>
        <w:rPr>
          <w:rStyle w:val="CommentReference"/>
        </w:rPr>
        <w:annotationRef/>
      </w:r>
      <w:r>
        <w:t>I don’t know how much more I should be saying in here…</w:t>
      </w:r>
    </w:p>
    <w:p w14:paraId="5CDF241E" w14:textId="77777777" w:rsidR="00672D64" w:rsidRDefault="00672D64">
      <w:pPr>
        <w:pStyle w:val="CommentText"/>
      </w:pPr>
    </w:p>
    <w:p w14:paraId="7779798C" w14:textId="77777777" w:rsidR="00672D64" w:rsidRDefault="00672D64">
      <w:pPr>
        <w:pStyle w:val="CommentText"/>
      </w:pPr>
      <w:r>
        <w:t>SP : But in general, b</w:t>
      </w:r>
      <w:r w:rsidRPr="000843ED">
        <w:rPr>
          <w:vertAlign w:val="subscript"/>
        </w:rPr>
        <w:t>0</w:t>
      </w:r>
      <w:r>
        <w:rPr>
          <w:vertAlign w:val="subscript"/>
        </w:rPr>
        <w:t xml:space="preserve"> </w:t>
      </w:r>
      <w:r w:rsidRPr="000843ED">
        <w:t>varies</w:t>
      </w:r>
      <w:r>
        <w:rPr>
          <w:vertAlign w:val="subscript"/>
        </w:rPr>
        <w:t xml:space="preserve"> </w:t>
      </w:r>
      <w:r w:rsidRPr="000843ED">
        <w:t>more than</w:t>
      </w:r>
      <w:r>
        <w:t xml:space="preserve"> E, right ? I am curious about the Variation in </w:t>
      </w:r>
      <w:r w:rsidRPr="000843ED">
        <w:rPr>
          <w:i/>
        </w:rPr>
        <w:t>E</w:t>
      </w:r>
      <w:r>
        <w:t xml:space="preserve"> in particular… let’s discuss this.  </w:t>
      </w:r>
      <w:r>
        <w:rPr>
          <w:vertAlign w:val="subscript"/>
        </w:rPr>
        <w:t xml:space="preserve"> </w:t>
      </w:r>
    </w:p>
  </w:comment>
  <w:comment w:id="71" w:author="mhasoba" w:date="2018-02-28T16:18:00Z" w:initials="SP">
    <w:p w14:paraId="0A38EA39" w14:textId="464D2C73" w:rsidR="00672D64" w:rsidRDefault="00672D64">
      <w:pPr>
        <w:pStyle w:val="CommentText"/>
      </w:pPr>
      <w:r>
        <w:rPr>
          <w:rStyle w:val="CommentReference"/>
        </w:rPr>
        <w:annotationRef/>
      </w:r>
      <w:r>
        <w:t xml:space="preserve">Isn’t is pointless to state patters for velocity, given that velocity is directly calculated from Respiration TPC’s with no other temperature depndent parameters involved ? </w:t>
      </w:r>
    </w:p>
    <w:p w14:paraId="19AF23C0" w14:textId="5484F174" w:rsidR="00672D64" w:rsidRDefault="00672D64">
      <w:pPr>
        <w:pStyle w:val="CommentText"/>
      </w:pPr>
    </w:p>
    <w:p w14:paraId="0B2FC9CF" w14:textId="25BD9F0C" w:rsidR="00672D64" w:rsidRDefault="00672D64">
      <w:pPr>
        <w:pStyle w:val="CommentText"/>
      </w:pPr>
      <w:r>
        <w:t>FA: These Tpk values are indeed the same as those for respiration. I’ll wait for our chat before deciding what to do about Tpk stuff.</w:t>
      </w:r>
    </w:p>
  </w:comment>
  <w:comment w:id="72" w:author="Becca Kordas" w:date="2018-03-02T13:58:00Z" w:initials="BK">
    <w:p w14:paraId="447E31A6" w14:textId="17001D8A" w:rsidR="00672D64" w:rsidRDefault="00672D64">
      <w:pPr>
        <w:pStyle w:val="CommentText"/>
      </w:pPr>
      <w:r>
        <w:rPr>
          <w:rStyle w:val="CommentReference"/>
        </w:rPr>
        <w:annotationRef/>
      </w:r>
      <w:r>
        <w:t>If you were to make a plot of respiration rates, just like your fig 5 (same spp &amp; locations), would it look identical ?</w:t>
      </w:r>
    </w:p>
    <w:p w14:paraId="7A79E62F" w14:textId="78539CA2" w:rsidR="00672D64" w:rsidRDefault="00672D64">
      <w:pPr>
        <w:pStyle w:val="CommentText"/>
      </w:pPr>
    </w:p>
    <w:p w14:paraId="3AACED5C" w14:textId="3287B4A8" w:rsidR="00672D64" w:rsidRDefault="00672D64">
      <w:pPr>
        <w:pStyle w:val="CommentText"/>
      </w:pPr>
      <w:r>
        <w:t>FA: Yes it would, the velocity curves come from equation 7, which just transforms respiration into velocity so its more of a conversion of units but the curve shape is preserved.</w:t>
      </w:r>
    </w:p>
  </w:comment>
  <w:comment w:id="75" w:author="mhasoba" w:date="2018-02-28T16:23:00Z" w:initials="SP">
    <w:p w14:paraId="56B6687C" w14:textId="77777777" w:rsidR="00672D64" w:rsidRDefault="00672D64">
      <w:pPr>
        <w:pStyle w:val="CommentText"/>
      </w:pPr>
      <w:r>
        <w:rPr>
          <w:rStyle w:val="CommentReference"/>
        </w:rPr>
        <w:annotationRef/>
      </w:r>
      <w:r>
        <w:t xml:space="preserve">Uncertainty bounds around the focal curves atleast would be good. Let’s discuss. </w:t>
      </w:r>
    </w:p>
    <w:p w14:paraId="45325640" w14:textId="77777777" w:rsidR="00672D64" w:rsidRDefault="00672D64">
      <w:pPr>
        <w:pStyle w:val="CommentText"/>
      </w:pPr>
    </w:p>
    <w:p w14:paraId="1C7612AD" w14:textId="63A25A4A" w:rsidR="00672D64" w:rsidRDefault="00672D64">
      <w:pPr>
        <w:pStyle w:val="CommentText"/>
      </w:pPr>
      <w:r>
        <w:t>FA : I must admit I am not sure where to get those from. The only uncertainty I have here is associated with the parameters themselves, how do I propagate that to the entire model/the curves ?</w:t>
      </w:r>
    </w:p>
  </w:comment>
  <w:comment w:id="77" w:author="mhasoba" w:date="2018-02-27T15:32:00Z" w:initials="SP">
    <w:p w14:paraId="2AB8E72E" w14:textId="77777777" w:rsidR="00672D64" w:rsidRDefault="00672D64">
      <w:pPr>
        <w:pStyle w:val="CommentText"/>
      </w:pPr>
      <w:r>
        <w:rPr>
          <w:rStyle w:val="CommentReference"/>
        </w:rPr>
        <w:annotationRef/>
      </w:r>
      <w:r>
        <w:t>OK, I am going to stop reading hereabouts. Can you list the top 3 conclusions for us to dicuss ? also, include those in the abstract as well – time to write one, I think.</w:t>
      </w:r>
    </w:p>
  </w:comment>
  <w:comment w:id="78" w:author="mhasoba" w:date="2018-02-27T15:26:00Z" w:initials="SP">
    <w:p w14:paraId="1289A55B" w14:textId="77777777" w:rsidR="00672D64" w:rsidRDefault="00672D64">
      <w:pPr>
        <w:pStyle w:val="CommentText"/>
      </w:pPr>
      <w:r>
        <w:rPr>
          <w:rStyle w:val="CommentReference"/>
        </w:rPr>
        <w:annotationRef/>
      </w:r>
      <w:r>
        <w:t xml:space="preserve">Start a sentence about what this study aimed to do first. </w:t>
      </w:r>
    </w:p>
  </w:comment>
  <w:comment w:id="79" w:author="mhasoba" w:date="2018-02-28T16:21:00Z" w:initials="SP">
    <w:p w14:paraId="45995F23" w14:textId="77777777" w:rsidR="00672D64" w:rsidRDefault="00672D64">
      <w:pPr>
        <w:pStyle w:val="CommentText"/>
      </w:pPr>
      <w:r>
        <w:rPr>
          <w:rStyle w:val="CommentReference"/>
        </w:rPr>
        <w:annotationRef/>
      </w:r>
      <w:r>
        <w:t>I don’t understand this point. Let’s discuss</w:t>
      </w:r>
    </w:p>
    <w:p w14:paraId="109AEACE" w14:textId="77777777" w:rsidR="00672D64" w:rsidRDefault="00672D64">
      <w:pPr>
        <w:pStyle w:val="CommentText"/>
      </w:pPr>
    </w:p>
    <w:p w14:paraId="5C4E7E6A" w14:textId="19E690D7" w:rsidR="00672D64" w:rsidRDefault="00672D64">
      <w:pPr>
        <w:pStyle w:val="CommentText"/>
      </w:pPr>
      <w:r>
        <w:t>FA : I am bringing this up because its one of the scenarios I suggest in the conceptual figure based on previous work and I am dismissing it as an explanation for adaptation in our work.</w:t>
      </w:r>
    </w:p>
  </w:comment>
  <w:comment w:id="80" w:author="mhasoba" w:date="2018-02-27T15:27:00Z" w:initials="SP">
    <w:p w14:paraId="27E39BB5" w14:textId="77777777" w:rsidR="00672D64" w:rsidRDefault="00672D64">
      <w:pPr>
        <w:pStyle w:val="CommentText"/>
      </w:pPr>
      <w:r>
        <w:rPr>
          <w:rStyle w:val="CommentReference"/>
        </w:rPr>
        <w:annotationRef/>
      </w:r>
      <w:r>
        <w:t xml:space="preserve">This is speculative – does not follow directly from the results, as far as I can see. </w:t>
      </w:r>
    </w:p>
  </w:comment>
  <w:comment w:id="81" w:author="mhasoba" w:date="2018-02-27T15:31:00Z" w:initials="SP">
    <w:p w14:paraId="61D927FF" w14:textId="77777777" w:rsidR="00672D64" w:rsidRDefault="00672D64">
      <w:pPr>
        <w:pStyle w:val="CommentText"/>
      </w:pPr>
      <w:r>
        <w:rPr>
          <w:rStyle w:val="CommentReference"/>
        </w:rPr>
        <w:annotationRef/>
      </w:r>
      <w:r>
        <w:t>This is an underwhelming, and too general  an inference, I feel. Let’s discuss.</w:t>
      </w:r>
    </w:p>
  </w:comment>
  <w:comment w:id="82" w:author="mhasoba" w:date="2018-02-27T15:30:00Z" w:initials="SP">
    <w:p w14:paraId="62E05925" w14:textId="77777777" w:rsidR="00672D64" w:rsidRDefault="00672D64">
      <w:pPr>
        <w:pStyle w:val="CommentText"/>
      </w:pPr>
      <w:r>
        <w:rPr>
          <w:rStyle w:val="CommentReference"/>
        </w:rPr>
        <w:annotationRef/>
      </w:r>
      <w:r>
        <w:t>In contrast to the above comment, this is interesting… stick to specific conclusions like this as much as possible.</w:t>
      </w:r>
    </w:p>
  </w:comment>
  <w:comment w:id="83" w:author="mhasoba" w:date="2018-02-27T15:33:00Z" w:initials="SP">
    <w:p w14:paraId="53C8D5C7" w14:textId="77777777" w:rsidR="00672D64" w:rsidRDefault="00672D64">
      <w:pPr>
        <w:pStyle w:val="CommentText"/>
      </w:pPr>
      <w:r>
        <w:rPr>
          <w:rStyle w:val="CommentReference"/>
        </w:rPr>
        <w:annotationRef/>
      </w:r>
      <w:r>
        <w:t>Interesting…</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EEC47BE" w14:textId="77777777" w:rsidR="00672D64" w:rsidRDefault="00672D64" w:rsidP="00D4216C">
      <w:r>
        <w:separator/>
      </w:r>
    </w:p>
  </w:endnote>
  <w:endnote w:type="continuationSeparator" w:id="0">
    <w:p w14:paraId="7D7C2B3F" w14:textId="77777777" w:rsidR="00672D64" w:rsidRDefault="00672D64" w:rsidP="00D421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Roman">
    <w:altName w:val="Times New Roman"/>
    <w:panose1 w:val="00000500000000020000"/>
    <w:charset w:val="00"/>
    <w:family w:val="auto"/>
    <w:pitch w:val="variable"/>
    <w:sig w:usb0="E00002FF" w:usb1="5000205A" w:usb2="00000000" w:usb3="00000000" w:csb0="0000019F" w:csb1="00000000"/>
  </w:font>
  <w:font w:name="Cambria Math">
    <w:panose1 w:val="02040503050406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A8396" w14:textId="77777777" w:rsidR="00672D64" w:rsidRDefault="00672D64" w:rsidP="0029644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373A62B" w14:textId="77777777" w:rsidR="00672D64" w:rsidRDefault="00672D6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ECEFB4" w14:textId="77777777" w:rsidR="00672D64" w:rsidRDefault="00672D64" w:rsidP="0029644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C7602">
      <w:rPr>
        <w:rStyle w:val="PageNumber"/>
        <w:noProof/>
      </w:rPr>
      <w:t>1</w:t>
    </w:r>
    <w:r>
      <w:rPr>
        <w:rStyle w:val="PageNumber"/>
      </w:rPr>
      <w:fldChar w:fldCharType="end"/>
    </w:r>
  </w:p>
  <w:p w14:paraId="665C6072" w14:textId="77777777" w:rsidR="00672D64" w:rsidRDefault="00672D6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E60196B" w14:textId="77777777" w:rsidR="00672D64" w:rsidRDefault="00672D64" w:rsidP="00D4216C">
      <w:r>
        <w:separator/>
      </w:r>
    </w:p>
  </w:footnote>
  <w:footnote w:type="continuationSeparator" w:id="0">
    <w:p w14:paraId="0687347A" w14:textId="77777777" w:rsidR="00672D64" w:rsidRDefault="00672D64" w:rsidP="00D4216C">
      <w:r>
        <w:continuationSeparator/>
      </w:r>
    </w:p>
  </w:footnote>
  <w:footnote w:id="1">
    <w:p w14:paraId="0505A81D" w14:textId="77777777" w:rsidR="00672D64" w:rsidRPr="003C1D48" w:rsidRDefault="00672D64">
      <w:pPr>
        <w:pStyle w:val="FootnoteText"/>
        <w:rPr>
          <w:lang w:val="fr-FR"/>
        </w:rPr>
      </w:pPr>
      <w:r w:rsidRPr="00C57A6F">
        <w:rPr>
          <w:rStyle w:val="FootnoteReference"/>
          <w:vertAlign w:val="baseline"/>
        </w:rPr>
        <w:t>C</w:t>
      </w:r>
      <w:r>
        <w:t>orrespondence : flavio.affinito@gmail.com</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7"/>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FAA2965"/>
    <w:multiLevelType w:val="hybridMultilevel"/>
    <w:tmpl w:val="A5DC68D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nsid w:val="27B50710"/>
    <w:multiLevelType w:val="hybridMultilevel"/>
    <w:tmpl w:val="A2422D8E"/>
    <w:lvl w:ilvl="0" w:tplc="044291E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2D00183A"/>
    <w:multiLevelType w:val="hybridMultilevel"/>
    <w:tmpl w:val="22E4E6B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
    <w:nsid w:val="49173EFC"/>
    <w:multiLevelType w:val="hybridMultilevel"/>
    <w:tmpl w:val="16A2AFA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
    <w:nsid w:val="509943E0"/>
    <w:multiLevelType w:val="hybridMultilevel"/>
    <w:tmpl w:val="4FB68BB4"/>
    <w:lvl w:ilvl="0" w:tplc="0409000F">
      <w:start w:val="1"/>
      <w:numFmt w:val="decimal"/>
      <w:lvlText w:val="%1."/>
      <w:lvlJc w:val="left"/>
      <w:pPr>
        <w:ind w:left="6480" w:hanging="360"/>
      </w:pPr>
    </w:lvl>
    <w:lvl w:ilvl="1" w:tplc="04090019" w:tentative="1">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num w:numId="1">
    <w:abstractNumId w:val="0"/>
  </w:num>
  <w:num w:numId="2">
    <w:abstractNumId w:val="2"/>
  </w:num>
  <w:num w:numId="3">
    <w:abstractNumId w:val="3"/>
  </w:num>
  <w:num w:numId="4">
    <w:abstractNumId w:val="5"/>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6353"/>
    <w:rsid w:val="000014EB"/>
    <w:rsid w:val="00010179"/>
    <w:rsid w:val="00013BF4"/>
    <w:rsid w:val="00020678"/>
    <w:rsid w:val="00021600"/>
    <w:rsid w:val="00025AF5"/>
    <w:rsid w:val="00026ABD"/>
    <w:rsid w:val="000443FB"/>
    <w:rsid w:val="00044926"/>
    <w:rsid w:val="00044E3F"/>
    <w:rsid w:val="000521E2"/>
    <w:rsid w:val="000531D1"/>
    <w:rsid w:val="00055B6D"/>
    <w:rsid w:val="000603AE"/>
    <w:rsid w:val="0006780A"/>
    <w:rsid w:val="0006793A"/>
    <w:rsid w:val="000726A1"/>
    <w:rsid w:val="0008214D"/>
    <w:rsid w:val="000843ED"/>
    <w:rsid w:val="00086780"/>
    <w:rsid w:val="00086A4C"/>
    <w:rsid w:val="00091D3C"/>
    <w:rsid w:val="00092424"/>
    <w:rsid w:val="000929A8"/>
    <w:rsid w:val="000A180D"/>
    <w:rsid w:val="000A3434"/>
    <w:rsid w:val="000A608E"/>
    <w:rsid w:val="000B2165"/>
    <w:rsid w:val="000C1303"/>
    <w:rsid w:val="000D2732"/>
    <w:rsid w:val="000D380D"/>
    <w:rsid w:val="000D5571"/>
    <w:rsid w:val="000D70CB"/>
    <w:rsid w:val="000E1233"/>
    <w:rsid w:val="000E1ED1"/>
    <w:rsid w:val="000F0EEA"/>
    <w:rsid w:val="000F4362"/>
    <w:rsid w:val="000F4468"/>
    <w:rsid w:val="000F4C26"/>
    <w:rsid w:val="000F5CA3"/>
    <w:rsid w:val="000F6B0F"/>
    <w:rsid w:val="00100781"/>
    <w:rsid w:val="00101B4B"/>
    <w:rsid w:val="0010200F"/>
    <w:rsid w:val="001052D0"/>
    <w:rsid w:val="0010566E"/>
    <w:rsid w:val="0011115A"/>
    <w:rsid w:val="001114D9"/>
    <w:rsid w:val="00113AD6"/>
    <w:rsid w:val="00114BBC"/>
    <w:rsid w:val="00116769"/>
    <w:rsid w:val="00117FAE"/>
    <w:rsid w:val="0012083E"/>
    <w:rsid w:val="00121298"/>
    <w:rsid w:val="001264CD"/>
    <w:rsid w:val="00126969"/>
    <w:rsid w:val="00127329"/>
    <w:rsid w:val="001279F6"/>
    <w:rsid w:val="00142230"/>
    <w:rsid w:val="00142742"/>
    <w:rsid w:val="001462FD"/>
    <w:rsid w:val="00150BC8"/>
    <w:rsid w:val="00152CA2"/>
    <w:rsid w:val="00155A34"/>
    <w:rsid w:val="00157780"/>
    <w:rsid w:val="00167307"/>
    <w:rsid w:val="001701FB"/>
    <w:rsid w:val="001741B0"/>
    <w:rsid w:val="00175263"/>
    <w:rsid w:val="001762F2"/>
    <w:rsid w:val="00181D69"/>
    <w:rsid w:val="0018355D"/>
    <w:rsid w:val="00184091"/>
    <w:rsid w:val="00184B3D"/>
    <w:rsid w:val="0018552E"/>
    <w:rsid w:val="001856AD"/>
    <w:rsid w:val="001869EA"/>
    <w:rsid w:val="00187C01"/>
    <w:rsid w:val="00187D03"/>
    <w:rsid w:val="001901F4"/>
    <w:rsid w:val="00191C6B"/>
    <w:rsid w:val="0019362F"/>
    <w:rsid w:val="00195F74"/>
    <w:rsid w:val="00196811"/>
    <w:rsid w:val="00197D7D"/>
    <w:rsid w:val="001A0CDD"/>
    <w:rsid w:val="001B38F9"/>
    <w:rsid w:val="001B3906"/>
    <w:rsid w:val="001B445A"/>
    <w:rsid w:val="001B5875"/>
    <w:rsid w:val="001C2E14"/>
    <w:rsid w:val="001C4258"/>
    <w:rsid w:val="001C567C"/>
    <w:rsid w:val="001C5B3B"/>
    <w:rsid w:val="001D0302"/>
    <w:rsid w:val="001D0CAA"/>
    <w:rsid w:val="001D2895"/>
    <w:rsid w:val="001D3446"/>
    <w:rsid w:val="001D746D"/>
    <w:rsid w:val="001E3015"/>
    <w:rsid w:val="001E5A5F"/>
    <w:rsid w:val="001E754F"/>
    <w:rsid w:val="001F3354"/>
    <w:rsid w:val="001F72A7"/>
    <w:rsid w:val="001F74A6"/>
    <w:rsid w:val="00203C44"/>
    <w:rsid w:val="00204DCC"/>
    <w:rsid w:val="002061BD"/>
    <w:rsid w:val="00207667"/>
    <w:rsid w:val="00220AB3"/>
    <w:rsid w:val="002218C9"/>
    <w:rsid w:val="00222B56"/>
    <w:rsid w:val="002261EB"/>
    <w:rsid w:val="002275DA"/>
    <w:rsid w:val="002279C9"/>
    <w:rsid w:val="00230DCA"/>
    <w:rsid w:val="00231A9F"/>
    <w:rsid w:val="00235BD0"/>
    <w:rsid w:val="00235E1A"/>
    <w:rsid w:val="0023768C"/>
    <w:rsid w:val="0023779B"/>
    <w:rsid w:val="00241006"/>
    <w:rsid w:val="00242AD5"/>
    <w:rsid w:val="0024402A"/>
    <w:rsid w:val="00244F64"/>
    <w:rsid w:val="002501CE"/>
    <w:rsid w:val="00252600"/>
    <w:rsid w:val="0025683B"/>
    <w:rsid w:val="002610AB"/>
    <w:rsid w:val="002613DE"/>
    <w:rsid w:val="00261FA7"/>
    <w:rsid w:val="002672EF"/>
    <w:rsid w:val="00270B03"/>
    <w:rsid w:val="002741A4"/>
    <w:rsid w:val="0027619D"/>
    <w:rsid w:val="00284449"/>
    <w:rsid w:val="00284619"/>
    <w:rsid w:val="002859EB"/>
    <w:rsid w:val="00285FBF"/>
    <w:rsid w:val="00296441"/>
    <w:rsid w:val="002970C6"/>
    <w:rsid w:val="002975C9"/>
    <w:rsid w:val="002A6468"/>
    <w:rsid w:val="002A6B43"/>
    <w:rsid w:val="002A79C8"/>
    <w:rsid w:val="002A7B18"/>
    <w:rsid w:val="002B3334"/>
    <w:rsid w:val="002B56AA"/>
    <w:rsid w:val="002B68E5"/>
    <w:rsid w:val="002B6A75"/>
    <w:rsid w:val="002C0AD6"/>
    <w:rsid w:val="002C42D3"/>
    <w:rsid w:val="002C6322"/>
    <w:rsid w:val="002C7CF5"/>
    <w:rsid w:val="002D03D0"/>
    <w:rsid w:val="002D23E5"/>
    <w:rsid w:val="002D7E03"/>
    <w:rsid w:val="002E0215"/>
    <w:rsid w:val="002E1BA6"/>
    <w:rsid w:val="002E2461"/>
    <w:rsid w:val="002E435D"/>
    <w:rsid w:val="002E5928"/>
    <w:rsid w:val="002E5FFB"/>
    <w:rsid w:val="002F242E"/>
    <w:rsid w:val="002F38D6"/>
    <w:rsid w:val="002F3BA5"/>
    <w:rsid w:val="00301553"/>
    <w:rsid w:val="00315D67"/>
    <w:rsid w:val="003207A9"/>
    <w:rsid w:val="00320D2F"/>
    <w:rsid w:val="00320E02"/>
    <w:rsid w:val="00321950"/>
    <w:rsid w:val="00322629"/>
    <w:rsid w:val="00323199"/>
    <w:rsid w:val="003240CB"/>
    <w:rsid w:val="00332B6C"/>
    <w:rsid w:val="00332BE1"/>
    <w:rsid w:val="00332DAA"/>
    <w:rsid w:val="00351159"/>
    <w:rsid w:val="003536B0"/>
    <w:rsid w:val="00354387"/>
    <w:rsid w:val="00354EDE"/>
    <w:rsid w:val="003554B7"/>
    <w:rsid w:val="003608FA"/>
    <w:rsid w:val="00366DBA"/>
    <w:rsid w:val="003750C4"/>
    <w:rsid w:val="00376BF6"/>
    <w:rsid w:val="003816EF"/>
    <w:rsid w:val="00385B14"/>
    <w:rsid w:val="00387E67"/>
    <w:rsid w:val="00387F1A"/>
    <w:rsid w:val="00387F79"/>
    <w:rsid w:val="00391976"/>
    <w:rsid w:val="00391E35"/>
    <w:rsid w:val="00392EB3"/>
    <w:rsid w:val="00397C75"/>
    <w:rsid w:val="003A1179"/>
    <w:rsid w:val="003A3418"/>
    <w:rsid w:val="003B0EBE"/>
    <w:rsid w:val="003B2661"/>
    <w:rsid w:val="003B33AE"/>
    <w:rsid w:val="003B344F"/>
    <w:rsid w:val="003C17B6"/>
    <w:rsid w:val="003C1D48"/>
    <w:rsid w:val="003C6082"/>
    <w:rsid w:val="003D021D"/>
    <w:rsid w:val="003D1BAB"/>
    <w:rsid w:val="003D2B66"/>
    <w:rsid w:val="003D2FCF"/>
    <w:rsid w:val="003D4A25"/>
    <w:rsid w:val="003D641A"/>
    <w:rsid w:val="003D767D"/>
    <w:rsid w:val="003E06B7"/>
    <w:rsid w:val="003E56E0"/>
    <w:rsid w:val="003F15A0"/>
    <w:rsid w:val="003F3122"/>
    <w:rsid w:val="003F42FD"/>
    <w:rsid w:val="003F463E"/>
    <w:rsid w:val="003F67D4"/>
    <w:rsid w:val="003F708B"/>
    <w:rsid w:val="0040097B"/>
    <w:rsid w:val="00400E89"/>
    <w:rsid w:val="004022E0"/>
    <w:rsid w:val="004026CE"/>
    <w:rsid w:val="00405512"/>
    <w:rsid w:val="00405C47"/>
    <w:rsid w:val="00406E28"/>
    <w:rsid w:val="00411071"/>
    <w:rsid w:val="00414262"/>
    <w:rsid w:val="00414D6D"/>
    <w:rsid w:val="0041616B"/>
    <w:rsid w:val="00416353"/>
    <w:rsid w:val="00416589"/>
    <w:rsid w:val="00420991"/>
    <w:rsid w:val="00423242"/>
    <w:rsid w:val="00427AC0"/>
    <w:rsid w:val="00430D6C"/>
    <w:rsid w:val="00431305"/>
    <w:rsid w:val="00435CC1"/>
    <w:rsid w:val="00440E1A"/>
    <w:rsid w:val="00440EF3"/>
    <w:rsid w:val="004421CC"/>
    <w:rsid w:val="00442B44"/>
    <w:rsid w:val="0044336C"/>
    <w:rsid w:val="00447D7B"/>
    <w:rsid w:val="00452270"/>
    <w:rsid w:val="00454CC6"/>
    <w:rsid w:val="0045517C"/>
    <w:rsid w:val="00455B8F"/>
    <w:rsid w:val="0046095B"/>
    <w:rsid w:val="00463111"/>
    <w:rsid w:val="00466A06"/>
    <w:rsid w:val="00472E29"/>
    <w:rsid w:val="0047417A"/>
    <w:rsid w:val="00480B76"/>
    <w:rsid w:val="00480BE4"/>
    <w:rsid w:val="00482F36"/>
    <w:rsid w:val="0048424E"/>
    <w:rsid w:val="00484488"/>
    <w:rsid w:val="00485420"/>
    <w:rsid w:val="00486651"/>
    <w:rsid w:val="00490274"/>
    <w:rsid w:val="00490FB4"/>
    <w:rsid w:val="00494C87"/>
    <w:rsid w:val="004A04A4"/>
    <w:rsid w:val="004A2CA7"/>
    <w:rsid w:val="004A3844"/>
    <w:rsid w:val="004A3E3C"/>
    <w:rsid w:val="004A67F9"/>
    <w:rsid w:val="004A762B"/>
    <w:rsid w:val="004B5747"/>
    <w:rsid w:val="004B68EE"/>
    <w:rsid w:val="004B7449"/>
    <w:rsid w:val="004C33EC"/>
    <w:rsid w:val="004C35D8"/>
    <w:rsid w:val="004C579B"/>
    <w:rsid w:val="004D4F15"/>
    <w:rsid w:val="004D5A66"/>
    <w:rsid w:val="004E09B1"/>
    <w:rsid w:val="004E2EDF"/>
    <w:rsid w:val="004F2798"/>
    <w:rsid w:val="004F580E"/>
    <w:rsid w:val="00501953"/>
    <w:rsid w:val="00504F64"/>
    <w:rsid w:val="00510C85"/>
    <w:rsid w:val="00512FB1"/>
    <w:rsid w:val="00517DEC"/>
    <w:rsid w:val="00523033"/>
    <w:rsid w:val="005244EC"/>
    <w:rsid w:val="005252B9"/>
    <w:rsid w:val="00532077"/>
    <w:rsid w:val="00536083"/>
    <w:rsid w:val="00537A4C"/>
    <w:rsid w:val="00541EAE"/>
    <w:rsid w:val="00544F36"/>
    <w:rsid w:val="0054752D"/>
    <w:rsid w:val="005572C3"/>
    <w:rsid w:val="0056495D"/>
    <w:rsid w:val="00570454"/>
    <w:rsid w:val="00574C94"/>
    <w:rsid w:val="00577822"/>
    <w:rsid w:val="00585377"/>
    <w:rsid w:val="00587EF7"/>
    <w:rsid w:val="00590BE0"/>
    <w:rsid w:val="00591A88"/>
    <w:rsid w:val="0059591B"/>
    <w:rsid w:val="00596E53"/>
    <w:rsid w:val="005A6CE8"/>
    <w:rsid w:val="005B3664"/>
    <w:rsid w:val="005B667C"/>
    <w:rsid w:val="005B7D3F"/>
    <w:rsid w:val="005C4432"/>
    <w:rsid w:val="005C6A72"/>
    <w:rsid w:val="005C6B75"/>
    <w:rsid w:val="005D27C2"/>
    <w:rsid w:val="005D72CD"/>
    <w:rsid w:val="005E0072"/>
    <w:rsid w:val="005E1258"/>
    <w:rsid w:val="005E6339"/>
    <w:rsid w:val="005E7139"/>
    <w:rsid w:val="005F40E6"/>
    <w:rsid w:val="005F7189"/>
    <w:rsid w:val="005F779A"/>
    <w:rsid w:val="0060037F"/>
    <w:rsid w:val="00600D08"/>
    <w:rsid w:val="0060280E"/>
    <w:rsid w:val="0060589D"/>
    <w:rsid w:val="00605CDA"/>
    <w:rsid w:val="00610165"/>
    <w:rsid w:val="0062377A"/>
    <w:rsid w:val="00624ADE"/>
    <w:rsid w:val="00626C8A"/>
    <w:rsid w:val="00626F72"/>
    <w:rsid w:val="00627A73"/>
    <w:rsid w:val="00630156"/>
    <w:rsid w:val="00630B95"/>
    <w:rsid w:val="00636236"/>
    <w:rsid w:val="00642B87"/>
    <w:rsid w:val="00643310"/>
    <w:rsid w:val="00644F88"/>
    <w:rsid w:val="00655533"/>
    <w:rsid w:val="0065717E"/>
    <w:rsid w:val="00657B94"/>
    <w:rsid w:val="006613AB"/>
    <w:rsid w:val="00662F6A"/>
    <w:rsid w:val="00665084"/>
    <w:rsid w:val="00671E52"/>
    <w:rsid w:val="00672D64"/>
    <w:rsid w:val="006733B5"/>
    <w:rsid w:val="00673EB1"/>
    <w:rsid w:val="006751D0"/>
    <w:rsid w:val="006762EC"/>
    <w:rsid w:val="00676B3C"/>
    <w:rsid w:val="0068020A"/>
    <w:rsid w:val="006831E9"/>
    <w:rsid w:val="0069015C"/>
    <w:rsid w:val="006905A8"/>
    <w:rsid w:val="00696D30"/>
    <w:rsid w:val="006A27AB"/>
    <w:rsid w:val="006A28A6"/>
    <w:rsid w:val="006A422F"/>
    <w:rsid w:val="006A6985"/>
    <w:rsid w:val="006A7A51"/>
    <w:rsid w:val="006B0F37"/>
    <w:rsid w:val="006C6832"/>
    <w:rsid w:val="006C6E9E"/>
    <w:rsid w:val="006C7C1D"/>
    <w:rsid w:val="006D0C1B"/>
    <w:rsid w:val="006D454C"/>
    <w:rsid w:val="006D6530"/>
    <w:rsid w:val="006D6D3C"/>
    <w:rsid w:val="006D708F"/>
    <w:rsid w:val="006E03E4"/>
    <w:rsid w:val="006E2041"/>
    <w:rsid w:val="006E2F11"/>
    <w:rsid w:val="006E3780"/>
    <w:rsid w:val="006E6E3A"/>
    <w:rsid w:val="006F0659"/>
    <w:rsid w:val="006F1C1C"/>
    <w:rsid w:val="006F31BB"/>
    <w:rsid w:val="006F3380"/>
    <w:rsid w:val="006F3A02"/>
    <w:rsid w:val="006F3F09"/>
    <w:rsid w:val="006F57B8"/>
    <w:rsid w:val="007019C2"/>
    <w:rsid w:val="007040D4"/>
    <w:rsid w:val="00705E2B"/>
    <w:rsid w:val="007060AE"/>
    <w:rsid w:val="00712128"/>
    <w:rsid w:val="00712150"/>
    <w:rsid w:val="007149DB"/>
    <w:rsid w:val="0071532D"/>
    <w:rsid w:val="00717054"/>
    <w:rsid w:val="00724615"/>
    <w:rsid w:val="0072695D"/>
    <w:rsid w:val="0073297A"/>
    <w:rsid w:val="00732EBC"/>
    <w:rsid w:val="0073410F"/>
    <w:rsid w:val="0073493B"/>
    <w:rsid w:val="007376CD"/>
    <w:rsid w:val="0074026E"/>
    <w:rsid w:val="007447A2"/>
    <w:rsid w:val="007457F6"/>
    <w:rsid w:val="007468AC"/>
    <w:rsid w:val="007512A8"/>
    <w:rsid w:val="0075221F"/>
    <w:rsid w:val="00757EBC"/>
    <w:rsid w:val="00760E79"/>
    <w:rsid w:val="0076286B"/>
    <w:rsid w:val="00763AB0"/>
    <w:rsid w:val="007653BB"/>
    <w:rsid w:val="007663FE"/>
    <w:rsid w:val="00772199"/>
    <w:rsid w:val="00774AC0"/>
    <w:rsid w:val="00777676"/>
    <w:rsid w:val="00781893"/>
    <w:rsid w:val="00791B2C"/>
    <w:rsid w:val="00794762"/>
    <w:rsid w:val="00794FCE"/>
    <w:rsid w:val="00796B90"/>
    <w:rsid w:val="00797E3C"/>
    <w:rsid w:val="007A3D6B"/>
    <w:rsid w:val="007A6074"/>
    <w:rsid w:val="007B1278"/>
    <w:rsid w:val="007B2490"/>
    <w:rsid w:val="007B2C8C"/>
    <w:rsid w:val="007B54CA"/>
    <w:rsid w:val="007B6745"/>
    <w:rsid w:val="007C03D7"/>
    <w:rsid w:val="007C0845"/>
    <w:rsid w:val="007C0F1C"/>
    <w:rsid w:val="007C5102"/>
    <w:rsid w:val="007C527B"/>
    <w:rsid w:val="007C5DB9"/>
    <w:rsid w:val="007C7832"/>
    <w:rsid w:val="007D0CA9"/>
    <w:rsid w:val="007D3543"/>
    <w:rsid w:val="007D7B79"/>
    <w:rsid w:val="007E2FF0"/>
    <w:rsid w:val="007E3894"/>
    <w:rsid w:val="007E5D87"/>
    <w:rsid w:val="007E6A80"/>
    <w:rsid w:val="007E73AC"/>
    <w:rsid w:val="007F0B49"/>
    <w:rsid w:val="007F57A2"/>
    <w:rsid w:val="007F5A9B"/>
    <w:rsid w:val="007F6038"/>
    <w:rsid w:val="0081701A"/>
    <w:rsid w:val="00820B2E"/>
    <w:rsid w:val="00823F71"/>
    <w:rsid w:val="00826D16"/>
    <w:rsid w:val="00827252"/>
    <w:rsid w:val="008438D9"/>
    <w:rsid w:val="00843DF9"/>
    <w:rsid w:val="00843E31"/>
    <w:rsid w:val="00857984"/>
    <w:rsid w:val="00861179"/>
    <w:rsid w:val="00861410"/>
    <w:rsid w:val="00863A48"/>
    <w:rsid w:val="0086451F"/>
    <w:rsid w:val="00870361"/>
    <w:rsid w:val="00871F53"/>
    <w:rsid w:val="00872EBB"/>
    <w:rsid w:val="00873853"/>
    <w:rsid w:val="0087416E"/>
    <w:rsid w:val="00881266"/>
    <w:rsid w:val="00882971"/>
    <w:rsid w:val="00885127"/>
    <w:rsid w:val="0088726C"/>
    <w:rsid w:val="00887758"/>
    <w:rsid w:val="008913FE"/>
    <w:rsid w:val="00891588"/>
    <w:rsid w:val="008921B4"/>
    <w:rsid w:val="00892876"/>
    <w:rsid w:val="00896C5A"/>
    <w:rsid w:val="008A06B1"/>
    <w:rsid w:val="008A1CF9"/>
    <w:rsid w:val="008A25CD"/>
    <w:rsid w:val="008B057E"/>
    <w:rsid w:val="008B1877"/>
    <w:rsid w:val="008D098E"/>
    <w:rsid w:val="008D151F"/>
    <w:rsid w:val="008D1CE4"/>
    <w:rsid w:val="008D4BE8"/>
    <w:rsid w:val="008D5D72"/>
    <w:rsid w:val="008D7885"/>
    <w:rsid w:val="008E1798"/>
    <w:rsid w:val="008E3B6B"/>
    <w:rsid w:val="008E496E"/>
    <w:rsid w:val="008E4B09"/>
    <w:rsid w:val="008F0435"/>
    <w:rsid w:val="008F4A91"/>
    <w:rsid w:val="008F6BC9"/>
    <w:rsid w:val="009000E6"/>
    <w:rsid w:val="00901652"/>
    <w:rsid w:val="009064C4"/>
    <w:rsid w:val="009067F9"/>
    <w:rsid w:val="00906C6F"/>
    <w:rsid w:val="009143F7"/>
    <w:rsid w:val="009148C2"/>
    <w:rsid w:val="0091675D"/>
    <w:rsid w:val="00924018"/>
    <w:rsid w:val="00924195"/>
    <w:rsid w:val="0092734C"/>
    <w:rsid w:val="00927524"/>
    <w:rsid w:val="00931DFE"/>
    <w:rsid w:val="00933106"/>
    <w:rsid w:val="00935AF5"/>
    <w:rsid w:val="00940F65"/>
    <w:rsid w:val="00946669"/>
    <w:rsid w:val="009541DC"/>
    <w:rsid w:val="00964019"/>
    <w:rsid w:val="00964A89"/>
    <w:rsid w:val="009655B4"/>
    <w:rsid w:val="00966381"/>
    <w:rsid w:val="00966C9A"/>
    <w:rsid w:val="009711E0"/>
    <w:rsid w:val="00972A98"/>
    <w:rsid w:val="00974B5F"/>
    <w:rsid w:val="009765E3"/>
    <w:rsid w:val="00976B9D"/>
    <w:rsid w:val="00976DEC"/>
    <w:rsid w:val="00981729"/>
    <w:rsid w:val="009867C6"/>
    <w:rsid w:val="00986D0C"/>
    <w:rsid w:val="009912B9"/>
    <w:rsid w:val="009919AE"/>
    <w:rsid w:val="00994BB2"/>
    <w:rsid w:val="00996303"/>
    <w:rsid w:val="00996459"/>
    <w:rsid w:val="009972D1"/>
    <w:rsid w:val="00997498"/>
    <w:rsid w:val="00997AED"/>
    <w:rsid w:val="009A00D6"/>
    <w:rsid w:val="009A140C"/>
    <w:rsid w:val="009A16FC"/>
    <w:rsid w:val="009A1C86"/>
    <w:rsid w:val="009A3391"/>
    <w:rsid w:val="009A34D3"/>
    <w:rsid w:val="009A4B41"/>
    <w:rsid w:val="009A7518"/>
    <w:rsid w:val="009B04EA"/>
    <w:rsid w:val="009B7D59"/>
    <w:rsid w:val="009C0721"/>
    <w:rsid w:val="009C0AD6"/>
    <w:rsid w:val="009C3AA5"/>
    <w:rsid w:val="009C42DF"/>
    <w:rsid w:val="009C4EDB"/>
    <w:rsid w:val="009C5677"/>
    <w:rsid w:val="009C7350"/>
    <w:rsid w:val="009D03ED"/>
    <w:rsid w:val="009D2EE9"/>
    <w:rsid w:val="009D440A"/>
    <w:rsid w:val="009D59B2"/>
    <w:rsid w:val="009D630B"/>
    <w:rsid w:val="009D7997"/>
    <w:rsid w:val="009E1C60"/>
    <w:rsid w:val="009E517C"/>
    <w:rsid w:val="009F2BD1"/>
    <w:rsid w:val="009F3733"/>
    <w:rsid w:val="009F59B3"/>
    <w:rsid w:val="009F5D90"/>
    <w:rsid w:val="009F685B"/>
    <w:rsid w:val="00A00036"/>
    <w:rsid w:val="00A01AB2"/>
    <w:rsid w:val="00A056AE"/>
    <w:rsid w:val="00A05D67"/>
    <w:rsid w:val="00A10199"/>
    <w:rsid w:val="00A109CA"/>
    <w:rsid w:val="00A10F90"/>
    <w:rsid w:val="00A11A4B"/>
    <w:rsid w:val="00A1311E"/>
    <w:rsid w:val="00A13EAC"/>
    <w:rsid w:val="00A24336"/>
    <w:rsid w:val="00A27933"/>
    <w:rsid w:val="00A30C9B"/>
    <w:rsid w:val="00A33357"/>
    <w:rsid w:val="00A34FD7"/>
    <w:rsid w:val="00A41C99"/>
    <w:rsid w:val="00A5228D"/>
    <w:rsid w:val="00A53647"/>
    <w:rsid w:val="00A64B4B"/>
    <w:rsid w:val="00A708CB"/>
    <w:rsid w:val="00A710FB"/>
    <w:rsid w:val="00A71FF4"/>
    <w:rsid w:val="00A730F4"/>
    <w:rsid w:val="00A731EB"/>
    <w:rsid w:val="00A73F6D"/>
    <w:rsid w:val="00A74681"/>
    <w:rsid w:val="00A75324"/>
    <w:rsid w:val="00A81EDF"/>
    <w:rsid w:val="00A9153D"/>
    <w:rsid w:val="00A9192F"/>
    <w:rsid w:val="00A95A94"/>
    <w:rsid w:val="00AA49D3"/>
    <w:rsid w:val="00AA69B3"/>
    <w:rsid w:val="00AB162C"/>
    <w:rsid w:val="00AB2E19"/>
    <w:rsid w:val="00AB6275"/>
    <w:rsid w:val="00AB68F9"/>
    <w:rsid w:val="00AB7EAB"/>
    <w:rsid w:val="00AC1080"/>
    <w:rsid w:val="00AC1B6C"/>
    <w:rsid w:val="00AC3948"/>
    <w:rsid w:val="00AD3FAF"/>
    <w:rsid w:val="00AD66DB"/>
    <w:rsid w:val="00AE04FC"/>
    <w:rsid w:val="00AE7447"/>
    <w:rsid w:val="00AF5026"/>
    <w:rsid w:val="00AF7607"/>
    <w:rsid w:val="00B00653"/>
    <w:rsid w:val="00B00A96"/>
    <w:rsid w:val="00B01192"/>
    <w:rsid w:val="00B04035"/>
    <w:rsid w:val="00B06DEF"/>
    <w:rsid w:val="00B07E4A"/>
    <w:rsid w:val="00B211A0"/>
    <w:rsid w:val="00B212D0"/>
    <w:rsid w:val="00B224F8"/>
    <w:rsid w:val="00B256C6"/>
    <w:rsid w:val="00B32163"/>
    <w:rsid w:val="00B36318"/>
    <w:rsid w:val="00B40514"/>
    <w:rsid w:val="00B40FB1"/>
    <w:rsid w:val="00B449F8"/>
    <w:rsid w:val="00B44D51"/>
    <w:rsid w:val="00B44D5D"/>
    <w:rsid w:val="00B45190"/>
    <w:rsid w:val="00B5007B"/>
    <w:rsid w:val="00B527A7"/>
    <w:rsid w:val="00B5647E"/>
    <w:rsid w:val="00B5748C"/>
    <w:rsid w:val="00B62482"/>
    <w:rsid w:val="00B7084E"/>
    <w:rsid w:val="00B71D14"/>
    <w:rsid w:val="00B71EA1"/>
    <w:rsid w:val="00B723D7"/>
    <w:rsid w:val="00B7330B"/>
    <w:rsid w:val="00B73903"/>
    <w:rsid w:val="00B73A0B"/>
    <w:rsid w:val="00B76A1C"/>
    <w:rsid w:val="00B76E8B"/>
    <w:rsid w:val="00B773F6"/>
    <w:rsid w:val="00B87ADA"/>
    <w:rsid w:val="00B94FB0"/>
    <w:rsid w:val="00B96A01"/>
    <w:rsid w:val="00BA0F03"/>
    <w:rsid w:val="00BA1EE9"/>
    <w:rsid w:val="00BA4AB2"/>
    <w:rsid w:val="00BA5710"/>
    <w:rsid w:val="00BA5D31"/>
    <w:rsid w:val="00BA65A1"/>
    <w:rsid w:val="00BB14DC"/>
    <w:rsid w:val="00BC07F9"/>
    <w:rsid w:val="00BC41A8"/>
    <w:rsid w:val="00BC6A27"/>
    <w:rsid w:val="00BD0326"/>
    <w:rsid w:val="00BD27D5"/>
    <w:rsid w:val="00BD6698"/>
    <w:rsid w:val="00BD737C"/>
    <w:rsid w:val="00BE2B68"/>
    <w:rsid w:val="00BF09A7"/>
    <w:rsid w:val="00BF2317"/>
    <w:rsid w:val="00BF317A"/>
    <w:rsid w:val="00BF37C3"/>
    <w:rsid w:val="00BF3B3E"/>
    <w:rsid w:val="00BF505C"/>
    <w:rsid w:val="00C011D5"/>
    <w:rsid w:val="00C018E6"/>
    <w:rsid w:val="00C03E2C"/>
    <w:rsid w:val="00C05512"/>
    <w:rsid w:val="00C05D2B"/>
    <w:rsid w:val="00C064B3"/>
    <w:rsid w:val="00C06E93"/>
    <w:rsid w:val="00C07109"/>
    <w:rsid w:val="00C11064"/>
    <w:rsid w:val="00C1279F"/>
    <w:rsid w:val="00C15ADC"/>
    <w:rsid w:val="00C22346"/>
    <w:rsid w:val="00C23827"/>
    <w:rsid w:val="00C25338"/>
    <w:rsid w:val="00C31F24"/>
    <w:rsid w:val="00C328CA"/>
    <w:rsid w:val="00C33391"/>
    <w:rsid w:val="00C347F4"/>
    <w:rsid w:val="00C42B1B"/>
    <w:rsid w:val="00C464EA"/>
    <w:rsid w:val="00C47C85"/>
    <w:rsid w:val="00C521D4"/>
    <w:rsid w:val="00C53E23"/>
    <w:rsid w:val="00C56DCB"/>
    <w:rsid w:val="00C57A6F"/>
    <w:rsid w:val="00C57F85"/>
    <w:rsid w:val="00C60BA6"/>
    <w:rsid w:val="00C61D0C"/>
    <w:rsid w:val="00C65BBC"/>
    <w:rsid w:val="00C66EE7"/>
    <w:rsid w:val="00C70287"/>
    <w:rsid w:val="00C74859"/>
    <w:rsid w:val="00C765D2"/>
    <w:rsid w:val="00C91632"/>
    <w:rsid w:val="00C91CC1"/>
    <w:rsid w:val="00C948B1"/>
    <w:rsid w:val="00C95B3E"/>
    <w:rsid w:val="00C9617C"/>
    <w:rsid w:val="00C9697C"/>
    <w:rsid w:val="00CA315F"/>
    <w:rsid w:val="00CA4AE3"/>
    <w:rsid w:val="00CB2556"/>
    <w:rsid w:val="00CB3C8F"/>
    <w:rsid w:val="00CB5862"/>
    <w:rsid w:val="00CB7405"/>
    <w:rsid w:val="00CC14BC"/>
    <w:rsid w:val="00CC613F"/>
    <w:rsid w:val="00CD688C"/>
    <w:rsid w:val="00CE4ADD"/>
    <w:rsid w:val="00CE55B9"/>
    <w:rsid w:val="00CE59CE"/>
    <w:rsid w:val="00CE68E3"/>
    <w:rsid w:val="00CF0346"/>
    <w:rsid w:val="00CF1157"/>
    <w:rsid w:val="00CF33D4"/>
    <w:rsid w:val="00CF345A"/>
    <w:rsid w:val="00CF3CAC"/>
    <w:rsid w:val="00D17258"/>
    <w:rsid w:val="00D22534"/>
    <w:rsid w:val="00D2387D"/>
    <w:rsid w:val="00D277D5"/>
    <w:rsid w:val="00D3169F"/>
    <w:rsid w:val="00D34B10"/>
    <w:rsid w:val="00D35A5D"/>
    <w:rsid w:val="00D4216C"/>
    <w:rsid w:val="00D4623A"/>
    <w:rsid w:val="00D4762D"/>
    <w:rsid w:val="00D52122"/>
    <w:rsid w:val="00D60FB7"/>
    <w:rsid w:val="00D62266"/>
    <w:rsid w:val="00D723B8"/>
    <w:rsid w:val="00D72B2A"/>
    <w:rsid w:val="00D739DE"/>
    <w:rsid w:val="00D76E89"/>
    <w:rsid w:val="00D80C95"/>
    <w:rsid w:val="00D83262"/>
    <w:rsid w:val="00D83CB2"/>
    <w:rsid w:val="00D841A2"/>
    <w:rsid w:val="00D857EB"/>
    <w:rsid w:val="00D86618"/>
    <w:rsid w:val="00D91AA4"/>
    <w:rsid w:val="00D9642A"/>
    <w:rsid w:val="00D9729E"/>
    <w:rsid w:val="00DA540D"/>
    <w:rsid w:val="00DA7390"/>
    <w:rsid w:val="00DB2935"/>
    <w:rsid w:val="00DB2BAB"/>
    <w:rsid w:val="00DB3165"/>
    <w:rsid w:val="00DC398F"/>
    <w:rsid w:val="00DC40B4"/>
    <w:rsid w:val="00DD1397"/>
    <w:rsid w:val="00DD685B"/>
    <w:rsid w:val="00DE09CE"/>
    <w:rsid w:val="00DE17D5"/>
    <w:rsid w:val="00DE184B"/>
    <w:rsid w:val="00DE3B33"/>
    <w:rsid w:val="00DE5996"/>
    <w:rsid w:val="00DF36F5"/>
    <w:rsid w:val="00DF4E68"/>
    <w:rsid w:val="00DF516C"/>
    <w:rsid w:val="00DF5BA9"/>
    <w:rsid w:val="00DF703C"/>
    <w:rsid w:val="00DF79EB"/>
    <w:rsid w:val="00DF7A72"/>
    <w:rsid w:val="00DF7AE4"/>
    <w:rsid w:val="00E0368B"/>
    <w:rsid w:val="00E06146"/>
    <w:rsid w:val="00E065F6"/>
    <w:rsid w:val="00E11075"/>
    <w:rsid w:val="00E127D5"/>
    <w:rsid w:val="00E14789"/>
    <w:rsid w:val="00E14E48"/>
    <w:rsid w:val="00E21E22"/>
    <w:rsid w:val="00E23229"/>
    <w:rsid w:val="00E251C0"/>
    <w:rsid w:val="00E26BBE"/>
    <w:rsid w:val="00E321D7"/>
    <w:rsid w:val="00E34C02"/>
    <w:rsid w:val="00E37DEC"/>
    <w:rsid w:val="00E401B9"/>
    <w:rsid w:val="00E45665"/>
    <w:rsid w:val="00E50BF0"/>
    <w:rsid w:val="00E6218D"/>
    <w:rsid w:val="00E6265B"/>
    <w:rsid w:val="00E63A5C"/>
    <w:rsid w:val="00E65883"/>
    <w:rsid w:val="00E73E6E"/>
    <w:rsid w:val="00E766B0"/>
    <w:rsid w:val="00E825F0"/>
    <w:rsid w:val="00E84222"/>
    <w:rsid w:val="00E8487D"/>
    <w:rsid w:val="00E871D7"/>
    <w:rsid w:val="00E90BAB"/>
    <w:rsid w:val="00E913B7"/>
    <w:rsid w:val="00E928A3"/>
    <w:rsid w:val="00E9363D"/>
    <w:rsid w:val="00E97A9A"/>
    <w:rsid w:val="00E97C3C"/>
    <w:rsid w:val="00EA38D7"/>
    <w:rsid w:val="00EA3ACB"/>
    <w:rsid w:val="00EA689A"/>
    <w:rsid w:val="00EB0136"/>
    <w:rsid w:val="00EB083A"/>
    <w:rsid w:val="00EB21EA"/>
    <w:rsid w:val="00EB543A"/>
    <w:rsid w:val="00EC72BF"/>
    <w:rsid w:val="00ED27EB"/>
    <w:rsid w:val="00ED6575"/>
    <w:rsid w:val="00EE1C07"/>
    <w:rsid w:val="00EE2AA8"/>
    <w:rsid w:val="00EE4517"/>
    <w:rsid w:val="00EE5A6B"/>
    <w:rsid w:val="00EE7252"/>
    <w:rsid w:val="00EF56CA"/>
    <w:rsid w:val="00F00D95"/>
    <w:rsid w:val="00F10771"/>
    <w:rsid w:val="00F13C64"/>
    <w:rsid w:val="00F1559A"/>
    <w:rsid w:val="00F15743"/>
    <w:rsid w:val="00F1659D"/>
    <w:rsid w:val="00F17C16"/>
    <w:rsid w:val="00F201E5"/>
    <w:rsid w:val="00F201F6"/>
    <w:rsid w:val="00F21559"/>
    <w:rsid w:val="00F21B59"/>
    <w:rsid w:val="00F23E04"/>
    <w:rsid w:val="00F23FEC"/>
    <w:rsid w:val="00F241E9"/>
    <w:rsid w:val="00F259C8"/>
    <w:rsid w:val="00F274F2"/>
    <w:rsid w:val="00F3070C"/>
    <w:rsid w:val="00F3085E"/>
    <w:rsid w:val="00F3624A"/>
    <w:rsid w:val="00F409AC"/>
    <w:rsid w:val="00F51801"/>
    <w:rsid w:val="00F51B66"/>
    <w:rsid w:val="00F52961"/>
    <w:rsid w:val="00F54A67"/>
    <w:rsid w:val="00F55F0E"/>
    <w:rsid w:val="00F56963"/>
    <w:rsid w:val="00F578D5"/>
    <w:rsid w:val="00F64B1F"/>
    <w:rsid w:val="00F65C9B"/>
    <w:rsid w:val="00F667EC"/>
    <w:rsid w:val="00F7115E"/>
    <w:rsid w:val="00F72389"/>
    <w:rsid w:val="00F7245D"/>
    <w:rsid w:val="00F72491"/>
    <w:rsid w:val="00F72D09"/>
    <w:rsid w:val="00F746E8"/>
    <w:rsid w:val="00F75849"/>
    <w:rsid w:val="00F822FA"/>
    <w:rsid w:val="00F83A84"/>
    <w:rsid w:val="00F8546B"/>
    <w:rsid w:val="00F85EA3"/>
    <w:rsid w:val="00F86082"/>
    <w:rsid w:val="00F9209B"/>
    <w:rsid w:val="00F93036"/>
    <w:rsid w:val="00F93FBD"/>
    <w:rsid w:val="00F9514B"/>
    <w:rsid w:val="00F960DE"/>
    <w:rsid w:val="00F96D9F"/>
    <w:rsid w:val="00F97C43"/>
    <w:rsid w:val="00FA0BEE"/>
    <w:rsid w:val="00FB1609"/>
    <w:rsid w:val="00FB2E24"/>
    <w:rsid w:val="00FC2439"/>
    <w:rsid w:val="00FC591A"/>
    <w:rsid w:val="00FC5AB2"/>
    <w:rsid w:val="00FC5B8F"/>
    <w:rsid w:val="00FC643C"/>
    <w:rsid w:val="00FC7602"/>
    <w:rsid w:val="00FC7C87"/>
    <w:rsid w:val="00FD1757"/>
    <w:rsid w:val="00FE18AA"/>
  </w:rsids>
  <m:mathPr>
    <m:mathFont m:val="Cambria Math"/>
    <m:brkBin m:val="before"/>
    <m:brkBinSub m:val="--"/>
    <m:smallFrac m:val="0"/>
    <m:dispDef/>
    <m:lMargin m:val="0"/>
    <m:rMargin m:val="0"/>
    <m:defJc m:val="centerGroup"/>
    <m:wrapIndent m:val="1440"/>
    <m:intLim m:val="subSup"/>
    <m:naryLim m:val="undOvr"/>
  </m:mathPr>
  <w:themeFontLang w:val="fr-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10544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BE"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1635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16353"/>
    <w:rPr>
      <w:rFonts w:ascii="Lucida Grande" w:hAnsi="Lucida Grande" w:cs="Lucida Grande"/>
      <w:sz w:val="18"/>
      <w:szCs w:val="18"/>
    </w:rPr>
  </w:style>
  <w:style w:type="character" w:styleId="LineNumber">
    <w:name w:val="line number"/>
    <w:basedOn w:val="DefaultParagraphFont"/>
    <w:uiPriority w:val="99"/>
    <w:semiHidden/>
    <w:unhideWhenUsed/>
    <w:rsid w:val="00207667"/>
  </w:style>
  <w:style w:type="character" w:styleId="CommentReference">
    <w:name w:val="annotation reference"/>
    <w:basedOn w:val="DefaultParagraphFont"/>
    <w:uiPriority w:val="99"/>
    <w:semiHidden/>
    <w:unhideWhenUsed/>
    <w:rsid w:val="003B344F"/>
    <w:rPr>
      <w:sz w:val="18"/>
      <w:szCs w:val="18"/>
    </w:rPr>
  </w:style>
  <w:style w:type="paragraph" w:styleId="CommentText">
    <w:name w:val="annotation text"/>
    <w:basedOn w:val="Normal"/>
    <w:link w:val="CommentTextChar"/>
    <w:uiPriority w:val="99"/>
    <w:unhideWhenUsed/>
    <w:rsid w:val="003B344F"/>
  </w:style>
  <w:style w:type="character" w:customStyle="1" w:styleId="CommentTextChar">
    <w:name w:val="Comment Text Char"/>
    <w:basedOn w:val="DefaultParagraphFont"/>
    <w:link w:val="CommentText"/>
    <w:uiPriority w:val="99"/>
    <w:rsid w:val="003B344F"/>
  </w:style>
  <w:style w:type="paragraph" w:styleId="CommentSubject">
    <w:name w:val="annotation subject"/>
    <w:basedOn w:val="CommentText"/>
    <w:next w:val="CommentText"/>
    <w:link w:val="CommentSubjectChar"/>
    <w:uiPriority w:val="99"/>
    <w:semiHidden/>
    <w:unhideWhenUsed/>
    <w:rsid w:val="003B344F"/>
    <w:rPr>
      <w:b/>
      <w:bCs/>
      <w:sz w:val="20"/>
      <w:szCs w:val="20"/>
    </w:rPr>
  </w:style>
  <w:style w:type="character" w:customStyle="1" w:styleId="CommentSubjectChar">
    <w:name w:val="Comment Subject Char"/>
    <w:basedOn w:val="CommentTextChar"/>
    <w:link w:val="CommentSubject"/>
    <w:uiPriority w:val="99"/>
    <w:semiHidden/>
    <w:rsid w:val="003B344F"/>
    <w:rPr>
      <w:b/>
      <w:bCs/>
      <w:sz w:val="20"/>
      <w:szCs w:val="20"/>
    </w:rPr>
  </w:style>
  <w:style w:type="paragraph" w:styleId="NoSpacing">
    <w:name w:val="No Spacing"/>
    <w:uiPriority w:val="1"/>
    <w:qFormat/>
    <w:rsid w:val="008913FE"/>
  </w:style>
  <w:style w:type="paragraph" w:styleId="ListParagraph">
    <w:name w:val="List Paragraph"/>
    <w:basedOn w:val="Normal"/>
    <w:uiPriority w:val="34"/>
    <w:qFormat/>
    <w:rsid w:val="008913FE"/>
    <w:pPr>
      <w:ind w:left="720"/>
      <w:contextualSpacing/>
    </w:pPr>
  </w:style>
  <w:style w:type="paragraph" w:styleId="Revision">
    <w:name w:val="Revision"/>
    <w:hidden/>
    <w:uiPriority w:val="99"/>
    <w:semiHidden/>
    <w:rsid w:val="00D857EB"/>
  </w:style>
  <w:style w:type="character" w:styleId="Hyperlink">
    <w:name w:val="Hyperlink"/>
    <w:basedOn w:val="DefaultParagraphFont"/>
    <w:uiPriority w:val="99"/>
    <w:unhideWhenUsed/>
    <w:rsid w:val="004C35D8"/>
    <w:rPr>
      <w:color w:val="0000FF" w:themeColor="hyperlink"/>
      <w:u w:val="single"/>
    </w:rPr>
  </w:style>
  <w:style w:type="paragraph" w:styleId="Caption">
    <w:name w:val="caption"/>
    <w:basedOn w:val="Normal"/>
    <w:next w:val="Normal"/>
    <w:uiPriority w:val="35"/>
    <w:unhideWhenUsed/>
    <w:qFormat/>
    <w:rsid w:val="00D277D5"/>
    <w:pPr>
      <w:spacing w:after="200"/>
    </w:pPr>
    <w:rPr>
      <w:b/>
      <w:bCs/>
      <w:color w:val="4F81BD" w:themeColor="accent1"/>
      <w:sz w:val="18"/>
      <w:szCs w:val="18"/>
    </w:rPr>
  </w:style>
  <w:style w:type="character" w:styleId="PlaceholderText">
    <w:name w:val="Placeholder Text"/>
    <w:basedOn w:val="DefaultParagraphFont"/>
    <w:uiPriority w:val="99"/>
    <w:semiHidden/>
    <w:rsid w:val="00EE2AA8"/>
    <w:rPr>
      <w:color w:val="808080"/>
    </w:rPr>
  </w:style>
  <w:style w:type="table" w:styleId="TableGrid">
    <w:name w:val="Table Grid"/>
    <w:basedOn w:val="TableNormal"/>
    <w:uiPriority w:val="59"/>
    <w:rsid w:val="00994BB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4216C"/>
    <w:pPr>
      <w:tabs>
        <w:tab w:val="center" w:pos="4320"/>
        <w:tab w:val="right" w:pos="8640"/>
      </w:tabs>
    </w:pPr>
  </w:style>
  <w:style w:type="character" w:customStyle="1" w:styleId="HeaderChar">
    <w:name w:val="Header Char"/>
    <w:basedOn w:val="DefaultParagraphFont"/>
    <w:link w:val="Header"/>
    <w:uiPriority w:val="99"/>
    <w:rsid w:val="00D4216C"/>
  </w:style>
  <w:style w:type="paragraph" w:styleId="Footer">
    <w:name w:val="footer"/>
    <w:basedOn w:val="Normal"/>
    <w:link w:val="FooterChar"/>
    <w:uiPriority w:val="99"/>
    <w:unhideWhenUsed/>
    <w:rsid w:val="00D4216C"/>
    <w:pPr>
      <w:tabs>
        <w:tab w:val="center" w:pos="4320"/>
        <w:tab w:val="right" w:pos="8640"/>
      </w:tabs>
    </w:pPr>
  </w:style>
  <w:style w:type="character" w:customStyle="1" w:styleId="FooterChar">
    <w:name w:val="Footer Char"/>
    <w:basedOn w:val="DefaultParagraphFont"/>
    <w:link w:val="Footer"/>
    <w:uiPriority w:val="99"/>
    <w:rsid w:val="00D4216C"/>
  </w:style>
  <w:style w:type="paragraph" w:styleId="FootnoteText">
    <w:name w:val="footnote text"/>
    <w:basedOn w:val="Normal"/>
    <w:link w:val="FootnoteTextChar"/>
    <w:uiPriority w:val="99"/>
    <w:unhideWhenUsed/>
    <w:rsid w:val="003C1D48"/>
  </w:style>
  <w:style w:type="character" w:customStyle="1" w:styleId="FootnoteTextChar">
    <w:name w:val="Footnote Text Char"/>
    <w:basedOn w:val="DefaultParagraphFont"/>
    <w:link w:val="FootnoteText"/>
    <w:uiPriority w:val="99"/>
    <w:rsid w:val="003C1D48"/>
  </w:style>
  <w:style w:type="character" w:styleId="FootnoteReference">
    <w:name w:val="footnote reference"/>
    <w:basedOn w:val="DefaultParagraphFont"/>
    <w:uiPriority w:val="99"/>
    <w:unhideWhenUsed/>
    <w:rsid w:val="003C1D48"/>
    <w:rPr>
      <w:vertAlign w:val="superscript"/>
    </w:rPr>
  </w:style>
  <w:style w:type="character" w:styleId="PageNumber">
    <w:name w:val="page number"/>
    <w:basedOn w:val="DefaultParagraphFont"/>
    <w:uiPriority w:val="99"/>
    <w:semiHidden/>
    <w:unhideWhenUsed/>
    <w:rsid w:val="003D021D"/>
  </w:style>
  <w:style w:type="character" w:styleId="EndnoteReference">
    <w:name w:val="endnote reference"/>
    <w:basedOn w:val="DefaultParagraphFont"/>
    <w:uiPriority w:val="99"/>
    <w:semiHidden/>
    <w:unhideWhenUsed/>
    <w:rsid w:val="007D0CA9"/>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BE"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1635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16353"/>
    <w:rPr>
      <w:rFonts w:ascii="Lucida Grande" w:hAnsi="Lucida Grande" w:cs="Lucida Grande"/>
      <w:sz w:val="18"/>
      <w:szCs w:val="18"/>
    </w:rPr>
  </w:style>
  <w:style w:type="character" w:styleId="LineNumber">
    <w:name w:val="line number"/>
    <w:basedOn w:val="DefaultParagraphFont"/>
    <w:uiPriority w:val="99"/>
    <w:semiHidden/>
    <w:unhideWhenUsed/>
    <w:rsid w:val="00207667"/>
  </w:style>
  <w:style w:type="character" w:styleId="CommentReference">
    <w:name w:val="annotation reference"/>
    <w:basedOn w:val="DefaultParagraphFont"/>
    <w:uiPriority w:val="99"/>
    <w:semiHidden/>
    <w:unhideWhenUsed/>
    <w:rsid w:val="003B344F"/>
    <w:rPr>
      <w:sz w:val="18"/>
      <w:szCs w:val="18"/>
    </w:rPr>
  </w:style>
  <w:style w:type="paragraph" w:styleId="CommentText">
    <w:name w:val="annotation text"/>
    <w:basedOn w:val="Normal"/>
    <w:link w:val="CommentTextChar"/>
    <w:uiPriority w:val="99"/>
    <w:unhideWhenUsed/>
    <w:rsid w:val="003B344F"/>
  </w:style>
  <w:style w:type="character" w:customStyle="1" w:styleId="CommentTextChar">
    <w:name w:val="Comment Text Char"/>
    <w:basedOn w:val="DefaultParagraphFont"/>
    <w:link w:val="CommentText"/>
    <w:uiPriority w:val="99"/>
    <w:rsid w:val="003B344F"/>
  </w:style>
  <w:style w:type="paragraph" w:styleId="CommentSubject">
    <w:name w:val="annotation subject"/>
    <w:basedOn w:val="CommentText"/>
    <w:next w:val="CommentText"/>
    <w:link w:val="CommentSubjectChar"/>
    <w:uiPriority w:val="99"/>
    <w:semiHidden/>
    <w:unhideWhenUsed/>
    <w:rsid w:val="003B344F"/>
    <w:rPr>
      <w:b/>
      <w:bCs/>
      <w:sz w:val="20"/>
      <w:szCs w:val="20"/>
    </w:rPr>
  </w:style>
  <w:style w:type="character" w:customStyle="1" w:styleId="CommentSubjectChar">
    <w:name w:val="Comment Subject Char"/>
    <w:basedOn w:val="CommentTextChar"/>
    <w:link w:val="CommentSubject"/>
    <w:uiPriority w:val="99"/>
    <w:semiHidden/>
    <w:rsid w:val="003B344F"/>
    <w:rPr>
      <w:b/>
      <w:bCs/>
      <w:sz w:val="20"/>
      <w:szCs w:val="20"/>
    </w:rPr>
  </w:style>
  <w:style w:type="paragraph" w:styleId="NoSpacing">
    <w:name w:val="No Spacing"/>
    <w:uiPriority w:val="1"/>
    <w:qFormat/>
    <w:rsid w:val="008913FE"/>
  </w:style>
  <w:style w:type="paragraph" w:styleId="ListParagraph">
    <w:name w:val="List Paragraph"/>
    <w:basedOn w:val="Normal"/>
    <w:uiPriority w:val="34"/>
    <w:qFormat/>
    <w:rsid w:val="008913FE"/>
    <w:pPr>
      <w:ind w:left="720"/>
      <w:contextualSpacing/>
    </w:pPr>
  </w:style>
  <w:style w:type="paragraph" w:styleId="Revision">
    <w:name w:val="Revision"/>
    <w:hidden/>
    <w:uiPriority w:val="99"/>
    <w:semiHidden/>
    <w:rsid w:val="00D857EB"/>
  </w:style>
  <w:style w:type="character" w:styleId="Hyperlink">
    <w:name w:val="Hyperlink"/>
    <w:basedOn w:val="DefaultParagraphFont"/>
    <w:uiPriority w:val="99"/>
    <w:unhideWhenUsed/>
    <w:rsid w:val="004C35D8"/>
    <w:rPr>
      <w:color w:val="0000FF" w:themeColor="hyperlink"/>
      <w:u w:val="single"/>
    </w:rPr>
  </w:style>
  <w:style w:type="paragraph" w:styleId="Caption">
    <w:name w:val="caption"/>
    <w:basedOn w:val="Normal"/>
    <w:next w:val="Normal"/>
    <w:uiPriority w:val="35"/>
    <w:unhideWhenUsed/>
    <w:qFormat/>
    <w:rsid w:val="00D277D5"/>
    <w:pPr>
      <w:spacing w:after="200"/>
    </w:pPr>
    <w:rPr>
      <w:b/>
      <w:bCs/>
      <w:color w:val="4F81BD" w:themeColor="accent1"/>
      <w:sz w:val="18"/>
      <w:szCs w:val="18"/>
    </w:rPr>
  </w:style>
  <w:style w:type="character" w:styleId="PlaceholderText">
    <w:name w:val="Placeholder Text"/>
    <w:basedOn w:val="DefaultParagraphFont"/>
    <w:uiPriority w:val="99"/>
    <w:semiHidden/>
    <w:rsid w:val="00EE2AA8"/>
    <w:rPr>
      <w:color w:val="808080"/>
    </w:rPr>
  </w:style>
  <w:style w:type="table" w:styleId="TableGrid">
    <w:name w:val="Table Grid"/>
    <w:basedOn w:val="TableNormal"/>
    <w:uiPriority w:val="59"/>
    <w:rsid w:val="00994BB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4216C"/>
    <w:pPr>
      <w:tabs>
        <w:tab w:val="center" w:pos="4320"/>
        <w:tab w:val="right" w:pos="8640"/>
      </w:tabs>
    </w:pPr>
  </w:style>
  <w:style w:type="character" w:customStyle="1" w:styleId="HeaderChar">
    <w:name w:val="Header Char"/>
    <w:basedOn w:val="DefaultParagraphFont"/>
    <w:link w:val="Header"/>
    <w:uiPriority w:val="99"/>
    <w:rsid w:val="00D4216C"/>
  </w:style>
  <w:style w:type="paragraph" w:styleId="Footer">
    <w:name w:val="footer"/>
    <w:basedOn w:val="Normal"/>
    <w:link w:val="FooterChar"/>
    <w:uiPriority w:val="99"/>
    <w:unhideWhenUsed/>
    <w:rsid w:val="00D4216C"/>
    <w:pPr>
      <w:tabs>
        <w:tab w:val="center" w:pos="4320"/>
        <w:tab w:val="right" w:pos="8640"/>
      </w:tabs>
    </w:pPr>
  </w:style>
  <w:style w:type="character" w:customStyle="1" w:styleId="FooterChar">
    <w:name w:val="Footer Char"/>
    <w:basedOn w:val="DefaultParagraphFont"/>
    <w:link w:val="Footer"/>
    <w:uiPriority w:val="99"/>
    <w:rsid w:val="00D4216C"/>
  </w:style>
  <w:style w:type="paragraph" w:styleId="FootnoteText">
    <w:name w:val="footnote text"/>
    <w:basedOn w:val="Normal"/>
    <w:link w:val="FootnoteTextChar"/>
    <w:uiPriority w:val="99"/>
    <w:unhideWhenUsed/>
    <w:rsid w:val="003C1D48"/>
  </w:style>
  <w:style w:type="character" w:customStyle="1" w:styleId="FootnoteTextChar">
    <w:name w:val="Footnote Text Char"/>
    <w:basedOn w:val="DefaultParagraphFont"/>
    <w:link w:val="FootnoteText"/>
    <w:uiPriority w:val="99"/>
    <w:rsid w:val="003C1D48"/>
  </w:style>
  <w:style w:type="character" w:styleId="FootnoteReference">
    <w:name w:val="footnote reference"/>
    <w:basedOn w:val="DefaultParagraphFont"/>
    <w:uiPriority w:val="99"/>
    <w:unhideWhenUsed/>
    <w:rsid w:val="003C1D48"/>
    <w:rPr>
      <w:vertAlign w:val="superscript"/>
    </w:rPr>
  </w:style>
  <w:style w:type="character" w:styleId="PageNumber">
    <w:name w:val="page number"/>
    <w:basedOn w:val="DefaultParagraphFont"/>
    <w:uiPriority w:val="99"/>
    <w:semiHidden/>
    <w:unhideWhenUsed/>
    <w:rsid w:val="003D021D"/>
  </w:style>
  <w:style w:type="character" w:styleId="EndnoteReference">
    <w:name w:val="endnote reference"/>
    <w:basedOn w:val="DefaultParagraphFont"/>
    <w:uiPriority w:val="99"/>
    <w:semiHidden/>
    <w:unhideWhenUsed/>
    <w:rsid w:val="007D0CA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970408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comments" Target="comments.xml"/><Relationship Id="rId20"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footer" Target="footer1.xml"/><Relationship Id="rId18" Type="http://schemas.openxmlformats.org/officeDocument/2006/relationships/footer" Target="footer2.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A468214-2A01-174A-91C9-51196F752B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21</Pages>
  <Words>27972</Words>
  <Characters>159445</Characters>
  <Application>Microsoft Macintosh Word</Application>
  <DocSecurity>0</DocSecurity>
  <Lines>1328</Lines>
  <Paragraphs>374</Paragraphs>
  <ScaleCrop>false</ScaleCrop>
  <HeadingPairs>
    <vt:vector size="2" baseType="variant">
      <vt:variant>
        <vt:lpstr>Title</vt:lpstr>
      </vt:variant>
      <vt:variant>
        <vt:i4>1</vt:i4>
      </vt:variant>
    </vt:vector>
  </HeadingPairs>
  <TitlesOfParts>
    <vt:vector size="1" baseType="lpstr">
      <vt:lpstr/>
    </vt:vector>
  </TitlesOfParts>
  <Company>European School Ixelles</Company>
  <LinksUpToDate>false</LinksUpToDate>
  <CharactersWithSpaces>187043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Flavio Affinito</dc:creator>
  <cp:keywords/>
  <dc:description/>
  <cp:lastModifiedBy>Flavio Affinito</cp:lastModifiedBy>
  <cp:revision>9</cp:revision>
  <dcterms:created xsi:type="dcterms:W3CDTF">2018-03-08T08:52:00Z</dcterms:created>
  <dcterms:modified xsi:type="dcterms:W3CDTF">2018-03-12T11:15:00Z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e3c89c47-a3ca-355e-aba2-9706da0377b4</vt:lpwstr>
  </property>
  <property fmtid="{D5CDD505-2E9C-101B-9397-08002B2CF9AE}" pid="4" name="Mendeley Citation Style_1">
    <vt:lpwstr>http://www.zotero.org/styles/harvard-cite-them-right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