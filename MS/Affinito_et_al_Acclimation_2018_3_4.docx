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77777777" w:rsidR="002672EF" w:rsidRPr="003B2661" w:rsidRDefault="00A9153D" w:rsidP="00997AED">
      <w:pPr>
        <w:jc w:val="both"/>
        <w:rPr>
          <w:lang w:val="en-GB"/>
        </w:rPr>
      </w:pPr>
      <w:r>
        <w:rPr>
          <w:lang w:val="en-GB"/>
        </w:rPr>
        <w:t>Title</w:t>
      </w:r>
      <w:r w:rsidR="002672EF" w:rsidRPr="003B2661">
        <w:rPr>
          <w:lang w:val="en-GB"/>
        </w:rPr>
        <w:t xml:space="preserve">: currently </w:t>
      </w:r>
      <w:r w:rsidR="00D86618">
        <w:rPr>
          <w:lang w:val="en-GB"/>
        </w:rPr>
        <w:t>6802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
    <w:p w14:paraId="3784AE9C" w14:textId="77777777" w:rsidR="002672EF" w:rsidRPr="003B2661" w:rsidRDefault="00A9153D" w:rsidP="00997AED">
      <w:pPr>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77777777" w:rsidR="00091D3C" w:rsidRDefault="00A9153D" w:rsidP="00997AED">
      <w:pPr>
        <w:jc w:val="both"/>
        <w:rPr>
          <w:lang w:val="en-GB"/>
        </w:rPr>
      </w:pPr>
      <w:r>
        <w:rPr>
          <w:lang w:val="en-GB"/>
        </w:rPr>
        <w:t>Equations</w:t>
      </w:r>
      <w:r w:rsidR="00091D3C" w:rsidRPr="003B2661">
        <w:rPr>
          <w:lang w:val="en-GB"/>
        </w:rPr>
        <w:t>: 8</w:t>
      </w:r>
      <w:r w:rsidR="004C35D8" w:rsidRPr="003B2661">
        <w:rPr>
          <w:lang w:val="en-GB"/>
        </w:rPr>
        <w:t xml:space="preserve"> </w:t>
      </w:r>
    </w:p>
    <w:p w14:paraId="73EE7E44" w14:textId="77777777" w:rsidR="00D86618" w:rsidRPr="003B2661" w:rsidRDefault="00D86618" w:rsidP="00997AED">
      <w:pPr>
        <w:jc w:val="both"/>
        <w:rPr>
          <w:lang w:val="en-GB"/>
        </w:rPr>
      </w:pPr>
      <w:r>
        <w:rPr>
          <w:lang w:val="en-GB"/>
        </w:rPr>
        <w:t>Keywords: 9/8 max</w:t>
      </w:r>
    </w:p>
    <w:p w14:paraId="1F6EEE11" w14:textId="77777777" w:rsidR="00091D3C" w:rsidRPr="003B2661" w:rsidRDefault="00A9153D" w:rsidP="00997AED">
      <w:pPr>
        <w:jc w:val="both"/>
        <w:rPr>
          <w:rStyle w:val="CommentReference"/>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r w:rsidR="00091D3C" w:rsidRPr="003B2661">
        <w:rPr>
          <w:rStyle w:val="CommentReference"/>
          <w:lang w:val="en-GB"/>
        </w:rPr>
        <w:br w:type="page"/>
      </w:r>
    </w:p>
    <w:p w14:paraId="7DAFC349" w14:textId="77777777" w:rsidR="00485420" w:rsidRDefault="00485420" w:rsidP="00997AED">
      <w:pPr>
        <w:jc w:val="both"/>
        <w:rPr>
          <w:b/>
          <w:sz w:val="38"/>
          <w:szCs w:val="38"/>
          <w:lang w:val="en-GB"/>
        </w:rPr>
      </w:pPr>
      <w:commentRangeStart w:id="1"/>
      <w:r>
        <w:rPr>
          <w:b/>
          <w:sz w:val="38"/>
          <w:szCs w:val="38"/>
          <w:lang w:val="en-GB"/>
        </w:rPr>
        <w:lastRenderedPageBreak/>
        <w:t>Abstract</w:t>
      </w:r>
      <w:commentRangeEnd w:id="1"/>
      <w:r w:rsidR="005E1258">
        <w:rPr>
          <w:rStyle w:val="CommentReference"/>
        </w:rPr>
        <w:commentReference w:id="1"/>
      </w:r>
    </w:p>
    <w:p w14:paraId="5AE3C1CD" w14:textId="77777777" w:rsidR="00485420" w:rsidRPr="00485420" w:rsidRDefault="00485420" w:rsidP="00997AED">
      <w:pPr>
        <w:jc w:val="both"/>
        <w:rPr>
          <w:b/>
          <w:lang w:val="en-GB"/>
        </w:rPr>
      </w:pPr>
    </w:p>
    <w:p w14:paraId="6E8EC018" w14:textId="77777777" w:rsidR="00485420" w:rsidRDefault="00485420" w:rsidP="00997AED">
      <w:pPr>
        <w:jc w:val="both"/>
        <w:rPr>
          <w:b/>
          <w:lang w:val="en-GB"/>
        </w:rPr>
      </w:pPr>
      <w:r>
        <w:rPr>
          <w:b/>
          <w:lang w:val="en-GB"/>
        </w:rPr>
        <w:t>1.</w:t>
      </w:r>
    </w:p>
    <w:p w14:paraId="756C44C3" w14:textId="77777777" w:rsidR="00485420" w:rsidRDefault="00485420" w:rsidP="00997AED">
      <w:pPr>
        <w:jc w:val="both"/>
        <w:rPr>
          <w:b/>
          <w:lang w:val="en-GB"/>
        </w:rPr>
      </w:pPr>
      <w:r>
        <w:rPr>
          <w:b/>
          <w:lang w:val="en-GB"/>
        </w:rPr>
        <w:t>2.</w:t>
      </w:r>
    </w:p>
    <w:p w14:paraId="5596EA58" w14:textId="77777777" w:rsidR="00485420" w:rsidRDefault="00485420" w:rsidP="00997AED">
      <w:pPr>
        <w:jc w:val="both"/>
        <w:rPr>
          <w:b/>
          <w:lang w:val="en-GB"/>
        </w:rPr>
      </w:pPr>
      <w:r>
        <w:rPr>
          <w:b/>
          <w:lang w:val="en-GB"/>
        </w:rPr>
        <w:t>3.</w:t>
      </w:r>
    </w:p>
    <w:p w14:paraId="19A91567" w14:textId="77777777" w:rsidR="00485420" w:rsidRDefault="00485420" w:rsidP="00997AED">
      <w:pPr>
        <w:jc w:val="both"/>
        <w:rPr>
          <w:b/>
          <w:lang w:val="en-GB"/>
        </w:rPr>
      </w:pPr>
      <w:r>
        <w:rPr>
          <w:b/>
          <w:lang w:val="en-GB"/>
        </w:rPr>
        <w:t>4.</w:t>
      </w:r>
    </w:p>
    <w:p w14:paraId="06A6C552" w14:textId="77777777" w:rsidR="00485420" w:rsidRDefault="00485420" w:rsidP="00997AED">
      <w:pPr>
        <w:jc w:val="both"/>
        <w:rPr>
          <w:b/>
          <w:lang w:val="en-GB"/>
        </w:rPr>
      </w:pPr>
      <w:r>
        <w:rPr>
          <w:b/>
          <w:lang w:val="en-GB"/>
        </w:rPr>
        <w:t>5.</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2"/>
      <w:r>
        <w:rPr>
          <w:b/>
          <w:lang w:val="en-GB"/>
        </w:rPr>
        <w:t>Keywords</w:t>
      </w:r>
      <w:commentRangeEnd w:id="2"/>
      <w:r>
        <w:rPr>
          <w:rStyle w:val="CommentReference"/>
        </w:rPr>
        <w:commentReference w:id="2"/>
      </w:r>
      <w:r>
        <w:rPr>
          <w:b/>
          <w:lang w:val="en-GB"/>
        </w:rPr>
        <w:t xml:space="preserve">: </w:t>
      </w:r>
      <w:r>
        <w:rPr>
          <w:lang w:val="en-GB"/>
        </w:rPr>
        <w:t>adaptation, temperature performance curve, respiration, search rate, velocity, metabolic rate, predator-prey, modelling</w:t>
      </w:r>
      <w:r w:rsidR="00544F36">
        <w:rPr>
          <w:lang w:val="en-GB"/>
        </w:rPr>
        <w:t xml:space="preserve">, </w:t>
      </w:r>
      <w:ins w:id="3" w:author="mhasoba" w:date="2018-02-27T06:30:00Z">
        <w:r w:rsidR="009C5677">
          <w:rPr>
            <w:lang w:val="en-GB"/>
          </w:rPr>
          <w:t xml:space="preserve">metabolic </w:t>
        </w:r>
      </w:ins>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77777777" w:rsidR="00416353" w:rsidRPr="003B2661" w:rsidRDefault="00480BE4" w:rsidP="00E63A5C">
      <w:pPr>
        <w:jc w:val="both"/>
        <w:rPr>
          <w:lang w:val="en-GB"/>
        </w:rPr>
      </w:pPr>
      <w:r w:rsidRPr="003B2661">
        <w:rPr>
          <w:lang w:val="en-GB"/>
        </w:rPr>
        <w:t xml:space="preserve">Temperature is arguably the most important abiotic factor directing ecological processes, from individual metabolism </w:t>
      </w:r>
      <w:commentRangeStart w:id="4"/>
      <w:r w:rsidR="002E435D">
        <w:rPr>
          <w:lang w:val="en-GB"/>
        </w:rPr>
        <w:fldChar w:fldCharType="begin" w:fldLock="1"/>
      </w:r>
      <w:r w:rsidR="00DA7390">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"(James F. Gillooly &lt;i&gt;et al.&lt;/i&gt;, 2001)", "plainTextFormattedCitation" : "(James F. Gillooly et al., 2001)", "previouslyFormattedCitation" : "(James F. Gillooly &lt;i&gt;et al.&lt;/i&gt;, 2001)" }, "properties" : {  }, "schema" : "https://github.com/citation-style-language/schema/raw/master/csl-citation.json" }</w:instrText>
      </w:r>
      <w:r w:rsidR="002E435D">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2001)</w:t>
      </w:r>
      <w:r w:rsidR="002E435D">
        <w:rPr>
          <w:lang w:val="en-GB"/>
        </w:rPr>
        <w:fldChar w:fldCharType="end"/>
      </w:r>
      <w:commentRangeEnd w:id="4"/>
      <w:r w:rsidR="002E435D">
        <w:rPr>
          <w:rStyle w:val="CommentReference"/>
        </w:rPr>
        <w:commentReference w:id="4"/>
      </w:r>
      <w:r w:rsidRPr="003B2661">
        <w:rPr>
          <w:lang w:val="en-GB"/>
        </w:rPr>
        <w:t xml:space="preserve"> to ecosystem dynamics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5"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r w:rsidR="00B5748C" w:rsidRPr="003B2661">
        <w:rPr>
          <w:lang w:val="en-GB"/>
        </w:rPr>
        <w:t xml:space="preserve"> </w:t>
      </w:r>
      <w:r w:rsidR="00B5748C">
        <w:rPr>
          <w:lang w:val="en-GB"/>
        </w:rPr>
        <w:t>These environmental changes affect</w:t>
      </w:r>
      <w:r w:rsidR="008438D9" w:rsidRPr="003B2661">
        <w:rPr>
          <w:lang w:val="en-GB"/>
        </w:rPr>
        <w:t xml:space="preserve"> the 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8438D9" w:rsidRPr="003B2661">
        <w:rPr>
          <w:lang w:val="en-GB"/>
        </w:rPr>
        <w:t>. Th</w:t>
      </w:r>
      <w:r w:rsidR="008B057E">
        <w:rPr>
          <w:lang w:val="en-GB"/>
        </w:rPr>
        <w:t>e</w:t>
      </w:r>
      <w:r w:rsidR="008438D9" w:rsidRPr="003B2661">
        <w:rPr>
          <w:lang w:val="en-GB"/>
        </w:rPr>
        <w:t xml:space="preserve"> rapid in</w:t>
      </w:r>
      <w:r w:rsidR="00797E3C" w:rsidRPr="003B2661">
        <w:rPr>
          <w:lang w:val="en-GB"/>
        </w:rPr>
        <w:t>crease</w:t>
      </w:r>
      <w:r w:rsidR="00AD3FAF">
        <w:rPr>
          <w:lang w:val="en-GB"/>
        </w:rPr>
        <w:t>s</w:t>
      </w:r>
      <w:r w:rsidR="00797E3C" w:rsidRPr="003B2661">
        <w:rPr>
          <w:lang w:val="en-GB"/>
        </w:rPr>
        <w:t xml:space="preserve"> in </w:t>
      </w:r>
      <w:r w:rsidR="00AD3FAF">
        <w:rPr>
          <w:lang w:val="en-GB"/>
        </w:rPr>
        <w:t xml:space="preserve">climatic </w:t>
      </w:r>
      <w:r w:rsidR="00797E3C" w:rsidRPr="003B2661">
        <w:rPr>
          <w:lang w:val="en-GB"/>
        </w:rPr>
        <w:t>temperature</w:t>
      </w:r>
      <w:r w:rsidR="00DA7390">
        <w:rPr>
          <w:lang w:val="en-GB"/>
        </w:rPr>
        <w:t xml:space="preserve"> are</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r w:rsidR="00DA7390">
        <w:rPr>
          <w:lang w:val="en-GB"/>
        </w:rPr>
        <w:fldChar w:fldCharType="begin" w:fldLock="1"/>
      </w:r>
      <w:r w:rsidR="00DA7390">
        <w:rPr>
          <w:lang w:val="en-GB"/>
        </w:rPr>
        <w:instrText>ADDIN CSL_CITATION { "citationItems" : [ { "id" : "ITEM-1", "itemData" : {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"5538", "issued" : { "date-parts" : [ [ "2001" ] ] }, "page" : "2248-2251", "publisher" : "American Association for the Advancement of Science", "title" : "Effects of size and temperature on metabolic rate", "type" : "article-journal", "volume" : "293" }, "uris" : [ "http://www.mendeley.com/documents/?uuid=b6280d1e-0fd9-4354-8880-230ad051b8df"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"(James F Gillooly &lt;i&gt;et al.&lt;/i&gt;, 2001; Brown &lt;i&gt;et al.&lt;/i&gt;, 2004)", "plainTextFormattedCitation" : "(James F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xml:space="preserve">, 2001; Brown </w:t>
      </w:r>
      <w:r w:rsidR="00DA7390" w:rsidRPr="00DA7390">
        <w:rPr>
          <w:i/>
          <w:noProof/>
          <w:lang w:val="en-GB"/>
        </w:rPr>
        <w:t>et al.</w:t>
      </w:r>
      <w:r w:rsidR="00DA7390" w:rsidRPr="00DA7390">
        <w:rPr>
          <w:noProof/>
          <w:lang w:val="en-GB"/>
        </w:rPr>
        <w:t>, 2004)</w:t>
      </w:r>
      <w:r w:rsidR="00DA7390">
        <w:rPr>
          <w:lang w:val="en-GB"/>
        </w:rPr>
        <w:fldChar w:fldCharType="end"/>
      </w:r>
      <w:r w:rsidR="00E84222" w:rsidRPr="003B2661">
        <w:rPr>
          <w:lang w:val="en-GB"/>
        </w:rPr>
        <w:t>, we still lack the necessary understanding to 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A7390">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"ITEM-1",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1122E9E3" w:rsidR="00416353" w:rsidRDefault="00757EBC" w:rsidP="00997AED">
      <w:pPr>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CC14BC">
        <w:rPr>
          <w:lang w:val="en-GB"/>
        </w:rPr>
        <w:t>E</w:t>
      </w:r>
      <w:r w:rsidR="00F64B1F">
        <w:rPr>
          <w:lang w:val="en-GB"/>
        </w:rPr>
        <w:t>)</w:t>
      </w:r>
      <w:r w:rsidR="00416353" w:rsidRPr="003B2661">
        <w:rPr>
          <w:lang w:val="en-GB"/>
        </w:rPr>
        <w:t>, which h</w:t>
      </w:r>
      <w:r w:rsidR="00E401B9" w:rsidRPr="003B2661">
        <w:rPr>
          <w:lang w:val="en-GB"/>
        </w:rPr>
        <w:t>ave higher-</w:t>
      </w:r>
      <w:r w:rsidR="00416353" w:rsidRPr="003B2661">
        <w:rPr>
          <w:lang w:val="en-GB"/>
        </w:rPr>
        <w:t xml:space="preserve">level effects on their population dynamics </w:t>
      </w:r>
      <w:r w:rsidR="006C6E9E">
        <w:rPr>
          <w:lang w:val="en-GB"/>
        </w:rPr>
        <w:fldChar w:fldCharType="begin" w:fldLock="1"/>
      </w:r>
      <w:r w:rsidR="006C6E9E">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Anthony I Dell, Pawar and Savage, 2014; Gilbert &lt;i&gt;et al.&lt;/i&gt;, 2014; Pawar, Dell and Savage, 2015)", "plainTextFormattedCitation" : "(Rall et al., 2010; Vucic-Pestic et al., 2011; Anthony I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Vucic-Pestic </w:t>
      </w:r>
      <w:r w:rsidR="006C6E9E" w:rsidRPr="006C6E9E">
        <w:rPr>
          <w:i/>
          <w:noProof/>
          <w:lang w:val="en-GB"/>
        </w:rPr>
        <w:t>et al.</w:t>
      </w:r>
      <w:r w:rsidR="006C6E9E" w:rsidRPr="006C6E9E">
        <w:rPr>
          <w:noProof/>
          <w:lang w:val="en-GB"/>
        </w:rPr>
        <w:t xml:space="preserve">, 2011; Anthony I Dell, Pawar and Savage, 2014; Gilbert </w:t>
      </w:r>
      <w:r w:rsidR="006C6E9E" w:rsidRPr="006C6E9E">
        <w:rPr>
          <w:i/>
          <w:noProof/>
          <w:lang w:val="en-GB"/>
        </w:rPr>
        <w:t>et al.</w:t>
      </w:r>
      <w:r w:rsidR="006C6E9E" w:rsidRPr="006C6E9E">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6C6E9E">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6C6E9E" w:rsidRPr="006C6E9E">
        <w:rPr>
          <w:noProof/>
          <w:lang w:val="en-GB"/>
        </w:rPr>
        <w:t>(Anthony I. 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F65C9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6895D877"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predator-prey dynamics via their effect on search rates.</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"(Anthony I Dell, Pawar and Savage, 2014; Gilbert &lt;i&gt;et al.&lt;/i&gt;, 2014)", "plainTextFormattedCitation" : "(Anthony I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F65C9B" w:rsidRPr="00F65C9B">
        <w:rPr>
          <w:noProof/>
          <w:lang w:val="en-GB"/>
        </w:rPr>
        <w:t xml:space="preserve">(Anthony I Dell, Pawar and Savage, 2014; Gilbert </w:t>
      </w:r>
      <w:r w:rsidR="00F65C9B" w:rsidRPr="00F65C9B">
        <w:rPr>
          <w:i/>
          <w:noProof/>
          <w:lang w:val="en-GB"/>
        </w:rPr>
        <w:t>et al.</w:t>
      </w:r>
      <w:r w:rsidR="00F65C9B" w:rsidRPr="00F65C9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iotic effects on search rates 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6F3380">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"(McGill and Mittelbach, 2006; Pawar, Dell and Savage, 2012; Anthony I Dell, Pawar and Savage, 2014)", "plainTextFormattedCitation" : "(McGill and Mittelbach, 2006; Pawar, Dell and Savage, 2012; Anthony I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6F3380" w:rsidRPr="006F3380">
        <w:rPr>
          <w:noProof/>
          <w:lang w:val="en-GB"/>
        </w:rPr>
        <w:t>(McGill and Mittelbach, 2006; Pawar, Dell and Savage, 2012; Anthony I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7B2490">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"publisher" : "Wiley Online Library", "title" : "Energetic and biomechanical constraints on animal migration distance", "type" : "article-journal", "volume" : "15" }, "uris" : [ "http://www.mendeley.com/documents/?uuid=a8ae2f1e-1001-4173-bd05-4a92445b5276"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7D5814F8" w14:textId="3D2D8B17" w:rsidR="00416353" w:rsidRPr="003B2661" w:rsidRDefault="00416353" w:rsidP="00997AED">
      <w:pPr>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"(Anthony I Dell, Pawar and Savage, 2014; Gibert and DeLong, 2014; Pawar, Dell and Savage, 2015)", "plainTextFormattedCitation" : "(Anthony I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F85EA3" w:rsidRPr="00F85EA3">
        <w:rPr>
          <w:noProof/>
          <w:lang w:val="en-GB"/>
        </w:rPr>
        <w:t>(Anthony I 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6"/>
      <w:r w:rsidR="00C74859">
        <w:rPr>
          <w:lang w:val="en-GB"/>
        </w:rPr>
        <w:t>seldom measured search rates</w:t>
      </w:r>
      <w:commentRangeEnd w:id="6"/>
      <w:r w:rsidR="002061BD">
        <w:rPr>
          <w:rStyle w:val="CommentReference"/>
        </w:rPr>
        <w:commentReference w:id="6"/>
      </w:r>
      <w:r w:rsidR="00C74859">
        <w:rPr>
          <w:lang w:val="en-GB"/>
        </w:rPr>
        <w:t xml:space="preserve"> using commonly acquired respiration rates</w:t>
      </w:r>
      <w:r w:rsidR="002061BD">
        <w:rPr>
          <w:lang w:val="en-GB"/>
        </w:rPr>
        <w:t xml:space="preserve"> </w:t>
      </w:r>
      <w:r w:rsidR="00F85EA3">
        <w:rPr>
          <w:lang w:val="en-GB"/>
        </w:rPr>
        <w:fldChar w:fldCharType="begin" w:fldLock="1"/>
      </w:r>
      <w:r w:rsidR="00F85EA3">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"(James F. Gillooly &lt;i&gt;et al.&lt;/i&gt;, 2001; Brown &lt;i&gt;et al.&lt;/i&gt;, 2004; Dell, Pawar and Savage, 2011; Huey and Kingsolver, 2011)", "plainTextFormattedCitation" : "(James F.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F85EA3" w:rsidRPr="00F85EA3">
        <w:rPr>
          <w:noProof/>
          <w:lang w:val="en-GB"/>
        </w:rPr>
        <w:t xml:space="preserve">(James F. Gillooly </w:t>
      </w:r>
      <w:r w:rsidR="00F85EA3" w:rsidRPr="00F85EA3">
        <w:rPr>
          <w:i/>
          <w:noProof/>
          <w:lang w:val="en-GB"/>
        </w:rPr>
        <w:t>et al.</w:t>
      </w:r>
      <w:r w:rsidR="00F85EA3" w:rsidRPr="00F85EA3">
        <w:rPr>
          <w:noProof/>
          <w:lang w:val="en-GB"/>
        </w:rPr>
        <w:t xml:space="preserve">, 2001; Brown </w:t>
      </w:r>
      <w:r w:rsidR="00F85EA3" w:rsidRPr="00F85EA3">
        <w:rPr>
          <w:i/>
          <w:noProof/>
          <w:lang w:val="en-GB"/>
        </w:rPr>
        <w:t>et al.</w:t>
      </w:r>
      <w:r w:rsidR="00F85EA3" w:rsidRPr="00F85EA3">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3729636F" w14:textId="7B78D491" w:rsidR="00896C5A" w:rsidRPr="003536B0" w:rsidRDefault="00B40FB1" w:rsidP="00997AED">
      <w:pPr>
        <w:ind w:firstLine="720"/>
        <w:jc w:val="both"/>
        <w:rPr>
          <w:ins w:id="7"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w:t>
      </w:r>
      <w:r w:rsidR="009A3391">
        <w:rPr>
          <w:lang w:val="en-GB"/>
        </w:rPr>
        <w:t xml:space="preserve"> Specifically, we ask (a) how are these taxa</w:t>
      </w:r>
      <w:r w:rsidR="00157780">
        <w:rPr>
          <w:lang w:val="en-GB"/>
        </w:rPr>
        <w:t>’s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30F009F0" w:rsidR="00D277D5" w:rsidRDefault="00924195" w:rsidP="00997AED">
      <w:pPr>
        <w:jc w:val="both"/>
      </w:pPr>
      <w:r>
        <w:rPr>
          <w:noProof/>
          <w:lang w:val="en-US"/>
        </w:rPr>
        <w:lastRenderedPageBreak/>
        <w:drawing>
          <wp:inline distT="0" distB="0" distL="0" distR="0" wp14:anchorId="03BA0F49" wp14:editId="1CF5EF7E">
            <wp:extent cx="5486400" cy="312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362E27A"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from equation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F85EA3">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"(Angilletta, 2009; Kingsolver, 2009; Anthony I Dell, Pawar and Savage, 2014)", "manualFormatting" : "Angilletta, 2009; Kingsolver, 2009; Anthony I Dell, Pawar and Savage, 2014", "plainTextFormattedCitation" : "(Angilletta, 2009; Kingsolver, 2009; Anthony I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8"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6DA83C19" w14:textId="347CD236" w:rsidR="00994BB2" w:rsidRPr="003B2661" w:rsidRDefault="00B224F8" w:rsidP="00997AED">
      <w:pPr>
        <w:ind w:firstLine="720"/>
        <w:jc w:val="both"/>
        <w:rPr>
          <w:lang w:val="en-GB"/>
        </w:rPr>
      </w:pPr>
      <w:del w:id="9" w:author="mhasoba" w:date="2018-02-27T09:23:00Z">
        <w:r w:rsidRPr="003B2661" w:rsidDel="00972A98">
          <w:rPr>
            <w:lang w:val="en-GB"/>
          </w:rPr>
          <w:delText>Predator-prey interactions are typically model</w:delText>
        </w:r>
        <w:r w:rsidR="000E1ED1" w:rsidDel="00972A98">
          <w:rPr>
            <w:lang w:val="en-GB"/>
          </w:rPr>
          <w:delText>l</w:delText>
        </w:r>
        <w:r w:rsidRPr="003B2661" w:rsidDel="00972A98">
          <w:rPr>
            <w:lang w:val="en-GB"/>
          </w:rPr>
          <w:delText>ed using Holling’s type II functional response equation, depend</w:delText>
        </w:r>
      </w:del>
      <w:del w:id="10" w:author="mhasoba" w:date="2018-02-27T09:21:00Z">
        <w:r w:rsidRPr="003B2661" w:rsidDel="003B33AE">
          <w:rPr>
            <w:lang w:val="en-GB"/>
          </w:rPr>
          <w:delText>ent</w:delText>
        </w:r>
      </w:del>
      <w:del w:id="11" w:author="mhasoba" w:date="2018-02-27T09:23:00Z">
        <w:r w:rsidRPr="003B2661" w:rsidDel="00972A98">
          <w:rPr>
            <w:lang w:val="en-GB"/>
          </w:rPr>
          <w:delText xml:space="preserve"> on</w:delText>
        </w:r>
        <w:r w:rsidR="004D5A66" w:rsidDel="00972A98">
          <w:rPr>
            <w:lang w:val="en-GB"/>
          </w:rPr>
          <w:delText xml:space="preserve"> two</w:delText>
        </w:r>
        <w:r w:rsidRPr="003B2661" w:rsidDel="00972A98">
          <w:rPr>
            <w:lang w:val="en-GB"/>
          </w:rPr>
          <w:delText xml:space="preserve"> key parameters: search rate</w:delText>
        </w:r>
        <w:r w:rsidDel="00972A98">
          <w:rPr>
            <w:lang w:val="en-GB"/>
          </w:rPr>
          <w:delText xml:space="preserve"> (</w:delText>
        </w:r>
        <w:r w:rsidDel="00972A98">
          <w:rPr>
            <w:i/>
            <w:lang w:val="en-GB"/>
          </w:rPr>
          <w:delText>a</w:delText>
        </w:r>
        <w:r w:rsidDel="00972A98">
          <w:rPr>
            <w:lang w:val="en-GB"/>
          </w:rPr>
          <w:delText>)</w:delText>
        </w:r>
        <w:r w:rsidRPr="003B2661" w:rsidDel="00972A98">
          <w:rPr>
            <w:lang w:val="en-GB"/>
          </w:rPr>
          <w:delText xml:space="preserve"> and handling time</w:delText>
        </w:r>
        <w:r w:rsidDel="00972A98">
          <w:rPr>
            <w:lang w:val="en-GB"/>
          </w:rPr>
          <w:delText xml:space="preserve"> (</w:delText>
        </w:r>
        <w:r w:rsidDel="00972A98">
          <w:rPr>
            <w:i/>
            <w:lang w:val="en-GB"/>
          </w:rPr>
          <w:delText>h</w:delText>
        </w:r>
        <w:r w:rsidDel="00972A98">
          <w:rPr>
            <w:lang w:val="en-GB"/>
          </w:rPr>
          <w:delText>)</w:delText>
        </w:r>
        <w:r w:rsidRPr="003B2661" w:rsidDel="00972A98">
          <w:rPr>
            <w:lang w:val="en-GB"/>
          </w:rPr>
          <w:delText xml:space="preserve"> (Holling, 1959).</w:delText>
        </w:r>
        <w:r w:rsidRPr="00B224F8" w:rsidDel="00972A98">
          <w:rPr>
            <w:lang w:val="en-GB"/>
          </w:rPr>
          <w:delText xml:space="preserve"> </w:delText>
        </w:r>
        <w:r w:rsidRPr="003B2661" w:rsidDel="00972A98">
          <w:rPr>
            <w:lang w:val="en-GB"/>
          </w:rPr>
          <w:delText>In biologically realistic conditions, where prey abundance in the environment does not reach</w:delText>
        </w:r>
        <w:r w:rsidR="000E1ED1" w:rsidDel="00972A98">
          <w:rPr>
            <w:lang w:val="en-GB"/>
          </w:rPr>
          <w:delText xml:space="preserve"> high enough numbers to cause</w:delText>
        </w:r>
        <w:r w:rsidRPr="003B2661" w:rsidDel="00972A98">
          <w:rPr>
            <w:lang w:val="en-GB"/>
          </w:rPr>
          <w:delText xml:space="preserve"> predator s</w:delText>
        </w:r>
        <w:r w:rsidR="000E1ED1" w:rsidDel="00972A98">
          <w:rPr>
            <w:lang w:val="en-GB"/>
          </w:rPr>
          <w:delText>atiation</w:delText>
        </w:r>
        <w:r w:rsidRPr="003B2661" w:rsidDel="00972A98">
          <w:rPr>
            <w:lang w:val="en-GB"/>
          </w:rPr>
          <w:delText>, handling time (</w:delText>
        </w:r>
        <w:r w:rsidRPr="003B2661" w:rsidDel="00972A98">
          <w:rPr>
            <w:i/>
            <w:lang w:val="en-GB"/>
          </w:rPr>
          <w:delText>h</w:delText>
        </w:r>
        <w:r w:rsidRPr="003B2661" w:rsidDel="00972A98">
          <w:rPr>
            <w:lang w:val="en-GB"/>
          </w:rPr>
          <w:delText>) can be ignored (</w:delText>
        </w:r>
        <w:r w:rsidRPr="003B2661" w:rsidDel="00972A98">
          <w:rPr>
            <w:i/>
            <w:lang w:val="en-GB"/>
          </w:rPr>
          <w:delText>h = 0</w:delText>
        </w:r>
        <w:r w:rsidR="000E1ED1" w:rsidDel="00972A98">
          <w:rPr>
            <w:lang w:val="en-GB"/>
          </w:rPr>
          <w:delText>). Thus</w:delText>
        </w:r>
        <w:r w:rsidRPr="003B2661" w:rsidDel="00972A98">
          <w:rPr>
            <w:lang w:val="en-GB"/>
          </w:rPr>
          <w:delText xml:space="preserve"> only the dynamics of the rising, search rate domina</w:delText>
        </w:r>
        <w:r w:rsidDel="00972A98">
          <w:rPr>
            <w:lang w:val="en-GB"/>
          </w:rPr>
          <w:delText xml:space="preserve">ted, part of the disk equation </w:delText>
        </w:r>
        <w:r w:rsidRPr="003B2661" w:rsidDel="00972A98">
          <w:rPr>
            <w:lang w:val="en-GB"/>
          </w:rPr>
          <w:delText xml:space="preserve">will take place. </w:delText>
        </w:r>
      </w:del>
      <w:ins w:id="12" w:author="mhasoba" w:date="2018-02-27T09:23:00Z">
        <w:r w:rsidR="001C5B3B">
          <w:rPr>
            <w:lang w:val="en-GB"/>
          </w:rPr>
          <w:t xml:space="preserve"> </w:t>
        </w:r>
      </w:ins>
      <w:ins w:id="13" w:author="mhasoba" w:date="2018-02-27T09:25:00Z">
        <w:r w:rsidR="005E6339">
          <w:rPr>
            <w:lang w:val="en-GB"/>
          </w:rPr>
          <w:t xml:space="preserve">We focus on </w:t>
        </w:r>
      </w:ins>
      <w:del w:id="14" w:author="mhasoba" w:date="2018-02-27T09:24:00Z">
        <w:r w:rsidR="000E1ED1" w:rsidDel="001C5B3B">
          <w:rPr>
            <w:lang w:val="en-GB"/>
          </w:rPr>
          <w:delText xml:space="preserve">Search </w:delText>
        </w:r>
      </w:del>
      <w:ins w:id="15" w:author="mhasoba" w:date="2018-02-27T09:24:00Z">
        <w:r w:rsidR="001C5B3B">
          <w:rPr>
            <w:lang w:val="en-GB"/>
          </w:rPr>
          <w:t xml:space="preserve">“search </w:t>
        </w:r>
      </w:ins>
      <w:r w:rsidR="000E1ED1">
        <w:rPr>
          <w:lang w:val="en-GB"/>
        </w:rPr>
        <w:t>rate</w:t>
      </w:r>
      <w:ins w:id="16" w:author="mhasoba" w:date="2018-02-27T09:24:00Z">
        <w:r w:rsidR="001C5B3B">
          <w:rPr>
            <w:lang w:val="en-GB"/>
          </w:rPr>
          <w:t>’’</w:t>
        </w:r>
      </w:ins>
      <w:r w:rsidR="004B5747">
        <w:rPr>
          <w:lang w:val="en-GB"/>
        </w:rPr>
        <w:t xml:space="preserve"> </w:t>
      </w:r>
      <w:ins w:id="17" w:author="mhasoba" w:date="2018-02-27T09:25:00Z">
        <w:r w:rsidR="005E6339">
          <w:rPr>
            <w:lang w:val="en-GB"/>
          </w:rPr>
          <w:t xml:space="preserve">--- the rate at which a consumer “clears” or covers and area or volume while </w:t>
        </w:r>
      </w:ins>
      <w:ins w:id="18" w:author="mhasoba" w:date="2018-02-27T09:26:00Z">
        <w:r w:rsidR="005E6339">
          <w:rPr>
            <w:lang w:val="en-GB"/>
          </w:rPr>
          <w:t xml:space="preserve">searching for prey. Previous work (Refs) has shown that in field conditions, search rate </w:t>
        </w:r>
        <w:r w:rsidR="003554B7">
          <w:rPr>
            <w:lang w:val="en-GB"/>
          </w:rPr>
          <w:t xml:space="preserve">is </w:t>
        </w:r>
      </w:ins>
      <w:ins w:id="19" w:author="mhasoba" w:date="2018-02-27T09:27:00Z">
        <w:r w:rsidR="003554B7">
          <w:rPr>
            <w:lang w:val="en-GB"/>
          </w:rPr>
          <w:t xml:space="preserve">a </w:t>
        </w:r>
      </w:ins>
      <w:ins w:id="20" w:author="mhasoba" w:date="2018-02-27T09:26:00Z">
        <w:r w:rsidR="003554B7">
          <w:rPr>
            <w:lang w:val="en-GB"/>
          </w:rPr>
          <w:t xml:space="preserve">key limiting </w:t>
        </w:r>
      </w:ins>
      <w:ins w:id="21" w:author="mhasoba" w:date="2018-02-27T09:27:00Z">
        <w:r w:rsidR="003554B7">
          <w:rPr>
            <w:lang w:val="en-GB"/>
          </w:rPr>
          <w:t xml:space="preserve">rate underlying consumer-resource dynamics because it </w:t>
        </w:r>
        <w:proofErr w:type="spellStart"/>
        <w:r w:rsidR="003554B7">
          <w:rPr>
            <w:lang w:val="en-GB"/>
          </w:rPr>
          <w:t>it</w:t>
        </w:r>
        <w:proofErr w:type="spellEnd"/>
        <w:r w:rsidR="003554B7">
          <w:rPr>
            <w:lang w:val="en-GB"/>
          </w:rPr>
          <w:t xml:space="preserve"> determines the rate of encounter when resources are </w:t>
        </w:r>
        <w:r w:rsidR="004026CE">
          <w:rPr>
            <w:lang w:val="en-GB"/>
          </w:rPr>
          <w:t>relatively r</w:t>
        </w:r>
        <w:r w:rsidR="003554B7">
          <w:rPr>
            <w:lang w:val="en-GB"/>
          </w:rPr>
          <w:t xml:space="preserve">are. </w:t>
        </w:r>
      </w:ins>
      <w:del w:id="22" w:author="mhasoba" w:date="2018-02-27T09:24:00Z">
        <w:r w:rsidR="004B5747" w:rsidDel="001C5B3B">
          <w:rPr>
            <w:lang w:val="en-GB"/>
          </w:rPr>
          <w:delText>determine</w:delText>
        </w:r>
        <w:r w:rsidR="004D5A66" w:rsidDel="001C5B3B">
          <w:rPr>
            <w:lang w:val="en-GB"/>
          </w:rPr>
          <w:delText>s</w:delText>
        </w:r>
        <w:r w:rsidR="004B5747" w:rsidDel="001C5B3B">
          <w:rPr>
            <w:lang w:val="en-GB"/>
          </w:rPr>
          <w:delText xml:space="preserve"> the number of attacks a predator will conduct and</w:delText>
        </w:r>
        <w:r w:rsidR="000E1ED1" w:rsidDel="001C5B3B">
          <w:rPr>
            <w:lang w:val="en-GB"/>
          </w:rPr>
          <w:delText xml:space="preserve"> is defined as</w:delText>
        </w:r>
        <w:r w:rsidRPr="003B2661" w:rsidDel="001C5B3B">
          <w:rPr>
            <w:lang w:val="en-GB"/>
          </w:rPr>
          <w:delText xml:space="preserve"> </w:delText>
        </w:r>
        <w:r w:rsidRPr="003B2661" w:rsidDel="001C5B3B">
          <w:rPr>
            <w:i/>
            <w:lang w:val="en-GB"/>
          </w:rPr>
          <w:delText>a</w:delText>
        </w:r>
        <w:r w:rsidRPr="003B2661" w:rsidDel="001C5B3B">
          <w:rPr>
            <w:lang w:val="en-GB"/>
          </w:rPr>
          <w:delText>: the area, or volume, a predator will be able to look for a prey every second.</w:delText>
        </w:r>
        <w:r w:rsidR="004D5A66" w:rsidDel="001C5B3B">
          <w:rPr>
            <w:lang w:val="en-GB"/>
          </w:rPr>
          <w:delText xml:space="preserve"> The mechanistic underpinnings of search rates are determined both by biological and environmental factors </w:delText>
        </w:r>
      </w:del>
      <w:ins w:id="23" w:author="mhasoba" w:date="2018-02-27T09:24:00Z">
        <w:r w:rsidR="001C5B3B">
          <w:rPr>
            <w:lang w:val="en-GB"/>
          </w:rPr>
          <w:t xml:space="preserve"> </w:t>
        </w:r>
      </w:ins>
      <w:r w:rsidR="00F85EA3">
        <w:rPr>
          <w:lang w:val="en-GB"/>
        </w:rPr>
        <w:fldChar w:fldCharType="begin" w:fldLock="1"/>
      </w:r>
      <w:r w:rsidR="00F85EA3">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proofErr w:type="gramStart"/>
      <w:r w:rsidR="00F85EA3" w:rsidRPr="00F85EA3">
        <w:rPr>
          <w:noProof/>
          <w:lang w:val="en-GB"/>
        </w:rPr>
        <w:t>(McGill and Mittelbach, 2006; Pawar, Dell and Savage, 2012)</w:t>
      </w:r>
      <w:r w:rsidR="00F85EA3">
        <w:rPr>
          <w:lang w:val="en-GB"/>
        </w:rPr>
        <w:fldChar w:fldCharType="end"/>
      </w:r>
      <w:r w:rsidR="004D5A66">
        <w:rPr>
          <w:lang w:val="en-GB"/>
        </w:rPr>
        <w:t>.</w:t>
      </w:r>
      <w:proofErr w:type="gramEnd"/>
      <w:r w:rsidRPr="003B2661">
        <w:rPr>
          <w:lang w:val="en-GB"/>
        </w:rPr>
        <w:t xml:space="preserve"> </w:t>
      </w:r>
      <w:ins w:id="24" w:author="mhasoba" w:date="2018-02-27T09:28:00Z">
        <w:r w:rsidR="00026ABD">
          <w:rPr>
            <w:lang w:val="en-GB"/>
          </w:rPr>
          <w:t xml:space="preserve">We </w:t>
        </w:r>
      </w:ins>
      <w:del w:id="25" w:author="mhasoba" w:date="2018-02-27T09:28:00Z">
        <w:r w:rsidRPr="003B2661" w:rsidDel="00026ABD">
          <w:rPr>
            <w:lang w:val="en-GB"/>
          </w:rPr>
          <w:delText xml:space="preserve">Pawar </w:delText>
        </w:r>
        <w:r w:rsidRPr="003B2661" w:rsidDel="00026ABD">
          <w:rPr>
            <w:i/>
            <w:lang w:val="en-GB"/>
          </w:rPr>
          <w:delText>et al.</w:delText>
        </w:r>
        <w:r w:rsidRPr="003B2661" w:rsidDel="00026ABD">
          <w:rPr>
            <w:lang w:val="en-GB"/>
          </w:rPr>
          <w:delText xml:space="preserve"> (2012) </w:delText>
        </w:r>
      </w:del>
      <w:ins w:id="26" w:author="mhasoba" w:date="2018-02-27T09:29:00Z">
        <w:r w:rsidR="00026ABD">
          <w:rPr>
            <w:lang w:val="en-GB"/>
          </w:rPr>
          <w:t xml:space="preserve"> model search rates separately in </w:t>
        </w:r>
      </w:ins>
      <w:del w:id="27" w:author="mhasoba" w:date="2018-02-27T09:29:00Z">
        <w:r w:rsidRPr="003B2661" w:rsidDel="00026ABD">
          <w:rPr>
            <w:lang w:val="en-GB"/>
          </w:rPr>
          <w:delText>have shown that search rate</w:delText>
        </w:r>
        <w:r w:rsidR="004D5A66" w:rsidDel="00026ABD">
          <w:rPr>
            <w:lang w:val="en-GB"/>
          </w:rPr>
          <w:delText>s can be modelled</w:delText>
        </w:r>
        <w:r w:rsidR="000E1ED1" w:rsidDel="00026ABD">
          <w:rPr>
            <w:lang w:val="en-GB"/>
          </w:rPr>
          <w:delText xml:space="preserve"> </w:delText>
        </w:r>
        <w:r w:rsidR="004D5A66" w:rsidDel="00026ABD">
          <w:rPr>
            <w:lang w:val="en-GB"/>
          </w:rPr>
          <w:delText xml:space="preserve">by considering a predator-prey pair’s </w:delText>
        </w:r>
        <w:r w:rsidR="000E1ED1" w:rsidDel="00026ABD">
          <w:rPr>
            <w:lang w:val="en-GB"/>
          </w:rPr>
          <w:delText>relative velocity</w:delText>
        </w:r>
        <w:r w:rsidR="004D5A66" w:rsidDel="00026ABD">
          <w:rPr>
            <w:lang w:val="en-GB"/>
          </w:rPr>
          <w:delText xml:space="preserve"> and </w:delText>
        </w:r>
        <w:r w:rsidRPr="003B2661" w:rsidDel="00026ABD">
          <w:rPr>
            <w:lang w:val="en-GB"/>
          </w:rPr>
          <w:delText>the environment they interact in. The</w:delText>
        </w:r>
      </w:del>
      <w:r w:rsidRPr="003B2661">
        <w:rPr>
          <w:lang w:val="en-GB"/>
        </w:rPr>
        <w:t xml:space="preserve"> </w:t>
      </w:r>
      <w:del w:id="28" w:author="mhasoba" w:date="2018-02-27T09:29:00Z">
        <w:r w:rsidRPr="003B2661" w:rsidDel="00026ABD">
          <w:rPr>
            <w:lang w:val="en-GB"/>
          </w:rPr>
          <w:delText xml:space="preserve">effect of dimensionality on search rate depends on whether the predator is foraging in a </w:delText>
        </w:r>
      </w:del>
      <w:r w:rsidRPr="003B2661">
        <w:rPr>
          <w:lang w:val="en-GB"/>
        </w:rPr>
        <w:t xml:space="preserve">2D or 3D </w:t>
      </w:r>
      <w:ins w:id="29" w:author="mhasoba" w:date="2018-02-27T09:29:00Z">
        <w:r w:rsidR="00026ABD">
          <w:rPr>
            <w:lang w:val="en-GB"/>
          </w:rPr>
          <w:t xml:space="preserve">interactions </w:t>
        </w:r>
      </w:ins>
      <w:r w:rsidR="00F85EA3">
        <w:rPr>
          <w:lang w:val="en-GB"/>
        </w:rPr>
        <w:fldChar w:fldCharType="begin" w:fldLock="1"/>
      </w:r>
      <w:r w:rsidR="00F85EA3">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"ITEM-2", "issued" : { "date-parts" : [ [ "2015" ] ] }, "page" : "3-36", "title" : "From metabolic constraints on individuals to the dynamics of ecosystems", "type" : "article-journal" }, "uris" : [ "http://www.mendeley.com/documents/?uuid=c56afa35-c957-4839-ae3d-d465063ad481" ] } ], "mendeley" : { "formattedCitation" : "(Pawar, Dell and Savage, 2012, 2015)", "plainTextFormattedCitation" : "(Pawar, Dell and Savage, 2012, 2015)", "previouslyFormattedCitation" : "(Pawar, Dell and Savage, 2012, 2015)" }, "properties" : {  }, "schema" : "https://github.com/citation-style-language/schema/raw/master/csl-citation.json" }</w:instrText>
      </w:r>
      <w:r w:rsidR="00F85EA3">
        <w:rPr>
          <w:lang w:val="en-GB"/>
        </w:rPr>
        <w:fldChar w:fldCharType="separate"/>
      </w:r>
      <w:r w:rsidR="00F85EA3" w:rsidRPr="00F85EA3">
        <w:rPr>
          <w:noProof/>
          <w:lang w:val="en-GB"/>
        </w:rPr>
        <w:t>(Pawar, Dell and Savage, 2012, 2015)</w:t>
      </w:r>
      <w:r w:rsidR="00F85EA3">
        <w:rPr>
          <w:lang w:val="en-GB"/>
        </w:rPr>
        <w:fldChar w:fldCharType="end"/>
      </w:r>
      <w:ins w:id="30" w:author="mhasoba" w:date="2018-02-27T09:29:00Z">
        <w:r w:rsidR="00882971">
          <w:rPr>
            <w:lang w:val="en-GB"/>
          </w:rPr>
          <w:t xml:space="preserve"> </w:t>
        </w:r>
      </w:ins>
      <w:r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94BB2" w14:paraId="1414C571" w14:textId="77777777" w:rsidTr="00C765D2">
        <w:trPr>
          <w:trHeight w:val="357"/>
        </w:trPr>
        <w:tc>
          <w:tcPr>
            <w:tcW w:w="392" w:type="dxa"/>
          </w:tcPr>
          <w:p w14:paraId="6A167374" w14:textId="77777777" w:rsidR="00994BB2" w:rsidRDefault="00994BB2" w:rsidP="00997AED">
            <w:pPr>
              <w:jc w:val="both"/>
              <w:rPr>
                <w:lang w:val="en-GB"/>
              </w:rPr>
            </w:pPr>
            <w:commentRangeStart w:id="31"/>
          </w:p>
        </w:tc>
        <w:tc>
          <w:tcPr>
            <w:tcW w:w="7938" w:type="dxa"/>
          </w:tcPr>
          <w:p w14:paraId="7A582A64" w14:textId="77777777" w:rsidR="00994BB2" w:rsidRDefault="00994BB2" w:rsidP="00997AED">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235F24D5" w14:textId="77777777" w:rsidR="00994BB2" w:rsidRDefault="00994BB2" w:rsidP="00997AED">
            <w:pPr>
              <w:jc w:val="both"/>
              <w:rPr>
                <w:lang w:val="en-GB"/>
              </w:rPr>
            </w:pPr>
            <w:r>
              <w:rPr>
                <w:lang w:val="en-GB"/>
              </w:rPr>
              <w:t>(1)</w:t>
            </w:r>
          </w:p>
        </w:tc>
      </w:tr>
    </w:tbl>
    <w:p w14:paraId="7BE72D27" w14:textId="77777777" w:rsidR="00994BB2" w:rsidRDefault="00994BB2" w:rsidP="00997AED">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109E5009" w14:textId="77777777" w:rsidTr="00C765D2">
        <w:tc>
          <w:tcPr>
            <w:tcW w:w="392" w:type="dxa"/>
          </w:tcPr>
          <w:p w14:paraId="6EBC3EB4" w14:textId="77777777" w:rsidR="00C765D2" w:rsidRDefault="00C765D2" w:rsidP="00997AED">
            <w:pPr>
              <w:jc w:val="both"/>
              <w:rPr>
                <w:lang w:val="en-GB"/>
              </w:rPr>
            </w:pPr>
          </w:p>
        </w:tc>
        <w:tc>
          <w:tcPr>
            <w:tcW w:w="7938" w:type="dxa"/>
          </w:tcPr>
          <w:p w14:paraId="46BE843D" w14:textId="77777777" w:rsidR="00C765D2" w:rsidRDefault="00C765D2" w:rsidP="00997AED">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5E3F3F3" w14:textId="77777777" w:rsidR="00C765D2" w:rsidRDefault="00C765D2" w:rsidP="00997AED">
            <w:pPr>
              <w:jc w:val="both"/>
              <w:rPr>
                <w:lang w:val="en-GB"/>
              </w:rPr>
            </w:pPr>
          </w:p>
        </w:tc>
        <w:tc>
          <w:tcPr>
            <w:tcW w:w="526" w:type="dxa"/>
            <w:vAlign w:val="center"/>
          </w:tcPr>
          <w:p w14:paraId="6512784F" w14:textId="77777777" w:rsidR="00C765D2" w:rsidRDefault="00C765D2" w:rsidP="00997AED">
            <w:pPr>
              <w:jc w:val="both"/>
              <w:rPr>
                <w:lang w:val="en-GB"/>
              </w:rPr>
            </w:pPr>
            <w:r>
              <w:rPr>
                <w:lang w:val="en-GB"/>
              </w:rPr>
              <w:t>(2)</w:t>
            </w:r>
          </w:p>
        </w:tc>
      </w:tr>
    </w:tbl>
    <w:commentRangeEnd w:id="31"/>
    <w:p w14:paraId="24711AE0" w14:textId="4847984E" w:rsidR="001462FD" w:rsidRDefault="008F4A91" w:rsidP="00997AED">
      <w:pPr>
        <w:jc w:val="both"/>
        <w:rPr>
          <w:lang w:val="en-GB"/>
        </w:rPr>
      </w:pPr>
      <w:r>
        <w:rPr>
          <w:rStyle w:val="CommentReference"/>
        </w:rPr>
        <w:commentReference w:id="31"/>
      </w:r>
      <w:r w:rsidR="0040097B">
        <w:rPr>
          <w:lang w:val="en-GB"/>
        </w:rPr>
        <w:t>H</w:t>
      </w:r>
      <w:r w:rsidR="0040097B" w:rsidRPr="003B2661">
        <w:rPr>
          <w:lang w:val="en-GB"/>
        </w:rPr>
        <w:t>ere</w:t>
      </w:r>
      <w:r w:rsidR="00A9192F">
        <w:rPr>
          <w:lang w:val="en-GB"/>
        </w:rPr>
        <w:t>,</w:t>
      </w:r>
      <w:r w:rsidR="0040097B" w:rsidRPr="003B2661">
        <w:rPr>
          <w:lang w:val="en-GB"/>
        </w:rPr>
        <w:t xml:space="preserve"> </w:t>
      </w:r>
      <w:proofErr w:type="spellStart"/>
      <w:r w:rsidR="00F85EA3">
        <w:rPr>
          <w:i/>
          <w:lang w:val="en-GB"/>
        </w:rPr>
        <w:t>v</w:t>
      </w:r>
      <w:r w:rsidR="00F85EA3" w:rsidRPr="00F85EA3">
        <w:rPr>
          <w:i/>
          <w:vertAlign w:val="subscript"/>
          <w:lang w:val="en-GB"/>
        </w:rPr>
        <w:t>r</w:t>
      </w:r>
      <w:proofErr w:type="spellEnd"/>
      <w:r w:rsidR="00B224F8" w:rsidRPr="003B2661">
        <w:rPr>
          <w:position w:val="-6"/>
          <w:lang w:val="en-GB"/>
        </w:rPr>
        <w:t xml:space="preserve"> </w:t>
      </w:r>
      <w:r w:rsidR="00B224F8" w:rsidRPr="003B2661">
        <w:rPr>
          <w:lang w:val="en-GB"/>
        </w:rPr>
        <w:t xml:space="preserve">is the relative velocity of the prey and predator, </w:t>
      </w:r>
      <w:r w:rsidR="00F85EA3">
        <w:rPr>
          <w:i/>
          <w:lang w:val="en-GB"/>
        </w:rPr>
        <w:t>d</w:t>
      </w:r>
      <w:r w:rsidR="00F85EA3" w:rsidRPr="00F85EA3">
        <w:rPr>
          <w:i/>
          <w:vertAlign w:val="subscript"/>
          <w:lang w:val="en-GB"/>
        </w:rPr>
        <w:t>0</w:t>
      </w:r>
      <w:r w:rsidR="00B224F8" w:rsidRPr="003B2661">
        <w:rPr>
          <w:position w:val="-6"/>
          <w:lang w:val="en-GB"/>
        </w:rPr>
        <w:t xml:space="preserve"> </w:t>
      </w:r>
      <w:r w:rsidR="00B224F8" w:rsidRPr="003B2661">
        <w:rPr>
          <w:lang w:val="en-GB"/>
        </w:rPr>
        <w:t xml:space="preserve">is the minimum </w:t>
      </w:r>
      <w:r w:rsidR="007D7B79">
        <w:rPr>
          <w:lang w:val="en-GB"/>
        </w:rPr>
        <w:t>reaction</w:t>
      </w:r>
      <w:r w:rsidR="007D7B79" w:rsidRPr="003B2661">
        <w:rPr>
          <w:lang w:val="en-GB"/>
        </w:rPr>
        <w:t xml:space="preserve"> </w:t>
      </w:r>
      <w:r w:rsidR="00B224F8" w:rsidRPr="003B2661">
        <w:rPr>
          <w:lang w:val="en-GB"/>
        </w:rPr>
        <w:t xml:space="preserve">distance, </w:t>
      </w:r>
      <w:r w:rsidR="00F85EA3">
        <w:rPr>
          <w:i/>
          <w:lang w:val="en-GB"/>
        </w:rPr>
        <w:t>m</w:t>
      </w:r>
      <w:r w:rsidR="00F85EA3" w:rsidRPr="00F85EA3">
        <w:rPr>
          <w:i/>
          <w:vertAlign w:val="subscript"/>
          <w:lang w:val="en-GB"/>
        </w:rPr>
        <w:t>c</w:t>
      </w:r>
      <w:r w:rsidR="00B224F8" w:rsidRPr="003B2661">
        <w:rPr>
          <w:position w:val="-6"/>
          <w:lang w:val="en-GB"/>
        </w:rPr>
        <w:t xml:space="preserve"> </w:t>
      </w:r>
      <w:r w:rsidR="00B224F8" w:rsidRPr="003B2661">
        <w:rPr>
          <w:lang w:val="en-GB"/>
        </w:rPr>
        <w:t>and</w:t>
      </w:r>
      <w:r w:rsidR="00B224F8" w:rsidRPr="003B2661">
        <w:rPr>
          <w:i/>
          <w:lang w:val="en-GB"/>
        </w:rPr>
        <w:t xml:space="preserve"> </w:t>
      </w:r>
      <w:proofErr w:type="spellStart"/>
      <w:r w:rsidR="00F85EA3">
        <w:rPr>
          <w:i/>
          <w:lang w:val="en-GB"/>
        </w:rPr>
        <w:t>m</w:t>
      </w:r>
      <w:r w:rsidR="00F85EA3" w:rsidRPr="00F85EA3">
        <w:rPr>
          <w:i/>
          <w:vertAlign w:val="subscript"/>
          <w:lang w:val="en-GB"/>
        </w:rPr>
        <w:t>r</w:t>
      </w:r>
      <w:proofErr w:type="spellEnd"/>
      <w:r w:rsidR="00B224F8" w:rsidRPr="003B2661">
        <w:rPr>
          <w:position w:val="-6"/>
          <w:lang w:val="en-GB"/>
        </w:rPr>
        <w:t xml:space="preserve"> </w:t>
      </w:r>
      <w:r w:rsidR="00B224F8" w:rsidRPr="003B2661">
        <w:rPr>
          <w:lang w:val="en-GB"/>
        </w:rPr>
        <w:t xml:space="preserve">are </w:t>
      </w:r>
      <w:r w:rsidR="00605CDA">
        <w:rPr>
          <w:lang w:val="en-GB"/>
        </w:rPr>
        <w:t xml:space="preserve">average </w:t>
      </w:r>
      <w:r w:rsidR="00B224F8" w:rsidRPr="003B2661">
        <w:rPr>
          <w:lang w:val="en-GB"/>
        </w:rPr>
        <w:t xml:space="preserve">predator and prey </w:t>
      </w:r>
      <w:r w:rsidR="00116769">
        <w:rPr>
          <w:lang w:val="en-GB"/>
        </w:rPr>
        <w:t xml:space="preserve">body </w:t>
      </w:r>
      <w:r w:rsidR="00B224F8" w:rsidRPr="003B2661">
        <w:rPr>
          <w:lang w:val="en-GB"/>
        </w:rPr>
        <w:t>mass respectively</w:t>
      </w:r>
      <w:r w:rsidR="0048424E">
        <w:rPr>
          <w:lang w:val="en-GB"/>
        </w:rPr>
        <w:t>,</w:t>
      </w:r>
      <w:r w:rsidR="00B224F8" w:rsidRPr="003B2661">
        <w:rPr>
          <w:lang w:val="en-GB"/>
        </w:rPr>
        <w:t xml:space="preserve"> and </w:t>
      </w:r>
      <w:proofErr w:type="spellStart"/>
      <w:proofErr w:type="gramStart"/>
      <w:r w:rsidR="00F85EA3">
        <w:rPr>
          <w:i/>
          <w:lang w:val="en-GB"/>
        </w:rPr>
        <w:t>p</w:t>
      </w:r>
      <w:r w:rsidR="00F85EA3" w:rsidRPr="00F85EA3">
        <w:rPr>
          <w:i/>
          <w:vertAlign w:val="subscript"/>
          <w:lang w:val="en-GB"/>
        </w:rPr>
        <w:t>d</w:t>
      </w:r>
      <w:proofErr w:type="spellEnd"/>
      <w:proofErr w:type="gramEnd"/>
      <w:r w:rsidR="00B224F8" w:rsidRPr="003B2661">
        <w:rPr>
          <w:i/>
          <w:position w:val="-6"/>
          <w:lang w:val="en-GB"/>
        </w:rPr>
        <w:t xml:space="preserve"> </w:t>
      </w:r>
      <w:r w:rsidR="00B224F8" w:rsidRPr="003B2661">
        <w:rPr>
          <w:lang w:val="en-GB"/>
        </w:rPr>
        <w:t xml:space="preserve">is </w:t>
      </w:r>
      <w:r w:rsidR="00B224F8" w:rsidRPr="003B2661">
        <w:rPr>
          <w:lang w:val="en-GB"/>
        </w:rPr>
        <w:lastRenderedPageBreak/>
        <w:t xml:space="preserve">the scaling exponent of mass with dimensionality. The values of </w:t>
      </w:r>
      <w:proofErr w:type="spellStart"/>
      <w:r w:rsidR="00F85EA3">
        <w:rPr>
          <w:i/>
          <w:lang w:val="en-GB"/>
        </w:rPr>
        <w:t>p</w:t>
      </w:r>
      <w:r w:rsidR="00F85EA3" w:rsidRPr="00F85EA3">
        <w:rPr>
          <w:i/>
          <w:vertAlign w:val="subscript"/>
          <w:lang w:val="en-GB"/>
        </w:rPr>
        <w:t>d</w:t>
      </w:r>
      <w:proofErr w:type="spellEnd"/>
      <w:r w:rsidR="00B224F8" w:rsidRPr="003B2661">
        <w:rPr>
          <w:position w:val="-6"/>
          <w:lang w:val="en-GB"/>
        </w:rPr>
        <w:t xml:space="preserve"> </w:t>
      </w:r>
      <w:r w:rsidR="00B224F8" w:rsidRPr="003B2661">
        <w:rPr>
          <w:lang w:val="en-GB"/>
        </w:rPr>
        <w:t xml:space="preserve">in 2D </w:t>
      </w:r>
      <w:commentRangeStart w:id="32"/>
      <w:r w:rsidR="00B224F8" w:rsidRPr="003B2661">
        <w:rPr>
          <w:lang w:val="en-GB"/>
        </w:rPr>
        <w:t xml:space="preserve">and 3D are 0.68 and 1.05 respectively </w:t>
      </w:r>
      <w:r w:rsidR="00F85EA3">
        <w:rPr>
          <w:lang w:val="en-GB"/>
        </w:rPr>
        <w:fldChar w:fldCharType="begin" w:fldLock="1"/>
      </w:r>
      <w:r w:rsidR="00F85EA3">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85EA3">
        <w:rPr>
          <w:lang w:val="en-GB"/>
        </w:rPr>
        <w:fldChar w:fldCharType="separate"/>
      </w:r>
      <w:r w:rsidR="00F85EA3" w:rsidRPr="00F85EA3">
        <w:rPr>
          <w:noProof/>
          <w:lang w:val="en-GB"/>
        </w:rPr>
        <w:t>(Pawar, Dell and Savage, 2012)</w:t>
      </w:r>
      <w:r w:rsidR="00F85EA3">
        <w:rPr>
          <w:lang w:val="en-GB"/>
        </w:rPr>
        <w:fldChar w:fldCharType="end"/>
      </w:r>
      <w:commentRangeEnd w:id="32"/>
      <w:r w:rsidR="00F85EA3">
        <w:rPr>
          <w:rStyle w:val="CommentReference"/>
        </w:rPr>
        <w:t xml:space="preserve"> </w:t>
      </w:r>
      <w:r w:rsidR="00AF7607">
        <w:rPr>
          <w:rStyle w:val="CommentReference"/>
        </w:rPr>
        <w:commentReference w:id="32"/>
      </w:r>
      <w:r w:rsidR="00B224F8" w:rsidRPr="003B2661">
        <w:rPr>
          <w:lang w:val="en-GB"/>
        </w:rPr>
        <w:t>.</w:t>
      </w:r>
    </w:p>
    <w:p w14:paraId="2220C04B" w14:textId="6F58002D" w:rsidR="005B667C" w:rsidRDefault="00C11064" w:rsidP="00997AED">
      <w:pPr>
        <w:ind w:firstLine="720"/>
        <w:jc w:val="both"/>
        <w:rPr>
          <w:lang w:val="en-GB"/>
        </w:rPr>
      </w:pPr>
      <w:commentRangeStart w:id="33"/>
      <w:r>
        <w:rPr>
          <w:lang w:val="en-GB"/>
        </w:rPr>
        <w:t xml:space="preserve">The </w:t>
      </w:r>
      <w:r w:rsidR="005B667C" w:rsidRPr="003B2661">
        <w:rPr>
          <w:lang w:val="en-GB"/>
        </w:rPr>
        <w:t xml:space="preserve">relative velocity </w:t>
      </w:r>
      <w:r w:rsidR="00AC1080">
        <w:rPr>
          <w:lang w:val="en-GB"/>
        </w:rPr>
        <w:t xml:space="preserve">for </w:t>
      </w:r>
      <w:r w:rsidRPr="003B2661">
        <w:rPr>
          <w:lang w:val="en-GB"/>
        </w:rPr>
        <w:t>two species moving random</w:t>
      </w:r>
      <w:r>
        <w:rPr>
          <w:lang w:val="en-GB"/>
        </w:rPr>
        <w:t>ly</w:t>
      </w:r>
      <w:r w:rsidRPr="003B2661">
        <w:rPr>
          <w:lang w:val="en-GB"/>
        </w:rPr>
        <w:t xml:space="preserve"> </w:t>
      </w:r>
      <w:r w:rsidR="00284449">
        <w:rPr>
          <w:lang w:val="en-GB"/>
        </w:rPr>
        <w:t xml:space="preserve">can be modelled as </w:t>
      </w:r>
      <w:r w:rsidR="00284449" w:rsidRPr="003B2661">
        <w:rPr>
          <w:lang w:val="en-GB"/>
        </w:rPr>
        <w:t xml:space="preserve">(Dell </w:t>
      </w:r>
      <w:r w:rsidR="00284449" w:rsidRPr="003B2661">
        <w:rPr>
          <w:i/>
          <w:lang w:val="en-GB"/>
        </w:rPr>
        <w:t>et al.</w:t>
      </w:r>
      <w:r w:rsidR="00284449" w:rsidRPr="003B2661">
        <w:rPr>
          <w:lang w:val="en-GB"/>
        </w:rPr>
        <w:t>, 2014)</w:t>
      </w:r>
      <w:r w:rsidR="005B667C" w:rsidRPr="003B2661">
        <w:rPr>
          <w:lang w:val="en-GB"/>
        </w:rPr>
        <w:t>:</w:t>
      </w:r>
      <w:commentRangeEnd w:id="33"/>
      <w:r w:rsidR="00486651">
        <w:rPr>
          <w:rStyle w:val="CommentReference"/>
        </w:rPr>
        <w:commentReference w:id="33"/>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
        <w:gridCol w:w="7718"/>
        <w:gridCol w:w="758"/>
      </w:tblGrid>
      <w:tr w:rsidR="00C765D2" w14:paraId="406E4309" w14:textId="77777777" w:rsidTr="00C765D2">
        <w:tc>
          <w:tcPr>
            <w:tcW w:w="392" w:type="dxa"/>
          </w:tcPr>
          <w:p w14:paraId="5D7DCA92" w14:textId="77777777" w:rsidR="00C765D2" w:rsidRDefault="00C765D2" w:rsidP="00997AED">
            <w:pPr>
              <w:jc w:val="both"/>
              <w:rPr>
                <w:lang w:val="en-GB"/>
              </w:rPr>
            </w:pPr>
            <w:commentRangeStart w:id="34"/>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77777777" w:rsidR="00C765D2" w:rsidRDefault="00C765D2" w:rsidP="00997AED">
            <w:pPr>
              <w:jc w:val="both"/>
              <w:rPr>
                <w:lang w:val="en-GB"/>
              </w:rPr>
            </w:pPr>
            <w:r>
              <w:rPr>
                <w:lang w:val="en-GB"/>
              </w:rPr>
              <w:t>(3)</w:t>
            </w:r>
            <w:commentRangeEnd w:id="34"/>
            <w:r w:rsidR="004F2798">
              <w:rPr>
                <w:rStyle w:val="CommentReference"/>
              </w:rPr>
              <w:commentReference w:id="34"/>
            </w:r>
          </w:p>
        </w:tc>
      </w:tr>
    </w:tbl>
    <w:p w14:paraId="610E96FF" w14:textId="4F4CBBD7"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w:t>
      </w:r>
      <w:commentRangeStart w:id="35"/>
      <w:r w:rsidR="005B667C" w:rsidRPr="003B2661">
        <w:rPr>
          <w:lang w:val="en-GB"/>
        </w:rPr>
        <w:t>. It can be adapted to a scenario for sessile prey</w:t>
      </w:r>
      <w:r w:rsidR="00F52961">
        <w:rPr>
          <w:lang w:val="en-GB"/>
        </w:rPr>
        <w:t xml:space="preserve"> (prey velocity = 0)</w:t>
      </w:r>
      <w:r w:rsidR="005B667C" w:rsidRPr="003B2661">
        <w:rPr>
          <w:lang w:val="en-GB"/>
        </w:rPr>
        <w:t xml:space="preserve"> by setting the prey’s velocity to 0:</w:t>
      </w:r>
      <w:commentRangeEnd w:id="35"/>
      <w:r w:rsidR="00D62266">
        <w:rPr>
          <w:rStyle w:val="CommentReference"/>
        </w:rPr>
        <w:commentReference w:id="3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C765D2">
        <w:tc>
          <w:tcPr>
            <w:tcW w:w="392" w:type="dxa"/>
          </w:tcPr>
          <w:p w14:paraId="07C38F9A" w14:textId="77777777" w:rsidR="00C765D2" w:rsidRDefault="00C765D2" w:rsidP="00997AED">
            <w:pPr>
              <w:jc w:val="both"/>
              <w:rPr>
                <w:lang w:val="en-GB"/>
              </w:rPr>
            </w:pPr>
          </w:p>
        </w:tc>
        <w:tc>
          <w:tcPr>
            <w:tcW w:w="7938"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26" w:type="dxa"/>
            <w:vAlign w:val="center"/>
          </w:tcPr>
          <w:p w14:paraId="1C550707" w14:textId="77777777" w:rsidR="00C765D2" w:rsidRDefault="00C765D2" w:rsidP="00997AED">
            <w:pPr>
              <w:jc w:val="both"/>
              <w:rPr>
                <w:lang w:val="en-GB"/>
              </w:rPr>
            </w:pPr>
            <w:r>
              <w:rPr>
                <w:lang w:val="en-GB"/>
              </w:rPr>
              <w:t>(4)</w:t>
            </w:r>
          </w:p>
        </w:tc>
      </w:tr>
    </w:tbl>
    <w:p w14:paraId="38F53F6B" w14:textId="77777777" w:rsidR="00C765D2" w:rsidRDefault="00C765D2" w:rsidP="00997AED">
      <w:pPr>
        <w:jc w:val="both"/>
        <w:rPr>
          <w:lang w:val="en-GB"/>
        </w:rPr>
      </w:pPr>
    </w:p>
    <w:p w14:paraId="338EBE5E" w14:textId="77777777" w:rsidR="005B667C" w:rsidRPr="003B2661" w:rsidRDefault="005B667C" w:rsidP="00997AED">
      <w:pPr>
        <w:ind w:firstLine="720"/>
        <w:jc w:val="both"/>
        <w:rPr>
          <w:lang w:val="en-GB"/>
        </w:rPr>
      </w:pPr>
      <w:commentRangeStart w:id="36"/>
      <w:r w:rsidRPr="003B2661">
        <w:rPr>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36"/>
      <w:r w:rsidRPr="003B2661">
        <w:rPr>
          <w:rStyle w:val="CommentReference"/>
          <w:lang w:val="en-GB"/>
        </w:rPr>
        <w:commentReference w:id="36"/>
      </w:r>
    </w:p>
    <w:p w14:paraId="0629F578" w14:textId="065DDDB6" w:rsidR="005B667C" w:rsidRPr="00F93FBD" w:rsidRDefault="005B667C" w:rsidP="00997AED">
      <w:pPr>
        <w:ind w:firstLine="720"/>
        <w:jc w:val="both"/>
        <w:rPr>
          <w:sz w:val="32"/>
          <w:szCs w:val="32"/>
          <w:vertAlign w:val="subscript"/>
          <w:lang w:val="en-GB"/>
        </w:rPr>
      </w:pPr>
      <w:r w:rsidRPr="003B2661">
        <w:rPr>
          <w:lang w:val="en-GB"/>
        </w:rPr>
        <w:t xml:space="preserve">The </w:t>
      </w:r>
      <w:commentRangeStart w:id="37"/>
      <w:r w:rsidRPr="003B2661">
        <w:rPr>
          <w:lang w:val="en-GB"/>
        </w:rPr>
        <w:t xml:space="preserve">model’s output was plotted </w:t>
      </w:r>
      <w:commentRangeEnd w:id="37"/>
      <w:r w:rsidR="008D1CE4">
        <w:rPr>
          <w:rStyle w:val="CommentReference"/>
        </w:rPr>
        <w:commentReference w:id="37"/>
      </w:r>
      <w:r w:rsidRPr="003B2661">
        <w:rPr>
          <w:lang w:val="en-GB"/>
        </w:rPr>
        <w:t xml:space="preserve">for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commentRangeStart w:id="38"/>
      <w:r w:rsidRPr="003B2661">
        <w:rPr>
          <w:lang w:val="en-GB"/>
        </w:rPr>
        <w:t>.</w:t>
      </w:r>
      <w:r w:rsidR="00F93FBD">
        <w:rPr>
          <w:lang w:val="en-GB"/>
        </w:rPr>
        <w:t xml:space="preserve"> We then estimated search rate </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F93FBD">
        <w:rPr>
          <w:lang w:val="en-GB"/>
        </w:rPr>
        <w:t xml:space="preserve"> at each site and for each strategy and plotted the changes in parameter values.</w:t>
      </w:r>
      <w:commentRangeEnd w:id="38"/>
      <w:r w:rsidR="000C1303">
        <w:rPr>
          <w:rStyle w:val="CommentReference"/>
        </w:rPr>
        <w:commentReference w:id="38"/>
      </w:r>
    </w:p>
    <w:p w14:paraId="12BA9D7E" w14:textId="77777777" w:rsidR="00872EBB" w:rsidRDefault="00872EBB" w:rsidP="00997AED">
      <w:pPr>
        <w:jc w:val="both"/>
        <w:rPr>
          <w:ins w:id="39" w:author="mhasoba" w:date="2018-02-27T09:43:00Z"/>
          <w:sz w:val="32"/>
          <w:szCs w:val="32"/>
          <w:lang w:val="en-GB"/>
        </w:rPr>
      </w:pPr>
    </w:p>
    <w:p w14:paraId="1C389449" w14:textId="77777777" w:rsidR="005B667C" w:rsidRPr="003B2661" w:rsidRDefault="005B667C" w:rsidP="00997AED">
      <w:pPr>
        <w:jc w:val="both"/>
        <w:rPr>
          <w:lang w:val="en-GB"/>
        </w:rPr>
      </w:pPr>
      <w:commentRangeStart w:id="40"/>
      <w:r w:rsidRPr="003B2661">
        <w:rPr>
          <w:sz w:val="32"/>
          <w:szCs w:val="32"/>
          <w:lang w:val="en-GB"/>
        </w:rPr>
        <w:t>VELOCITY CALCULATION</w:t>
      </w:r>
      <w:r w:rsidR="004D4F15">
        <w:rPr>
          <w:sz w:val="32"/>
          <w:szCs w:val="32"/>
          <w:lang w:val="en-GB"/>
        </w:rPr>
        <w:t>S</w:t>
      </w:r>
      <w:commentRangeEnd w:id="40"/>
      <w:r w:rsidR="00197D7D">
        <w:rPr>
          <w:rStyle w:val="CommentReference"/>
        </w:rPr>
        <w:commentReference w:id="40"/>
      </w:r>
    </w:p>
    <w:p w14:paraId="419D801F" w14:textId="4CB10CE2" w:rsidR="005B667C" w:rsidRPr="003B2661" w:rsidRDefault="005B667C" w:rsidP="00997AED">
      <w:pPr>
        <w:ind w:firstLine="720"/>
        <w:jc w:val="both"/>
        <w:rPr>
          <w:lang w:val="en-GB"/>
        </w:rPr>
      </w:pPr>
      <w:del w:id="41" w:author="mhasoba" w:date="2018-02-27T09:43:00Z">
        <w:r w:rsidRPr="003B2661" w:rsidDel="00C95B3E">
          <w:rPr>
            <w:lang w:val="en-GB"/>
          </w:rPr>
          <w:delText>Oxygen, in animals, is absorbed for respiration in order to produce energy that can later be used for bodily functions.</w:delText>
        </w:r>
        <w:r w:rsidR="00DE17D5" w:rsidRPr="00DE17D5" w:rsidDel="00C95B3E">
          <w:rPr>
            <w:lang w:val="en-GB"/>
          </w:rPr>
          <w:delText xml:space="preserve"> </w:delText>
        </w:r>
      </w:del>
      <w:r w:rsidR="00DE17D5" w:rsidRPr="003B2661">
        <w:rPr>
          <w:lang w:val="en-GB"/>
        </w:rPr>
        <w:t>We use oxygen consumption (re</w:t>
      </w:r>
      <w:r w:rsidR="00DE17D5">
        <w:rPr>
          <w:lang w:val="en-GB"/>
        </w:rPr>
        <w:t>s</w:t>
      </w:r>
      <w:r w:rsidR="00DE17D5" w:rsidRPr="003B2661">
        <w:rPr>
          <w:lang w:val="en-GB"/>
        </w:rPr>
        <w:t>piration) rate as a proxy of metabolic rate, which we then convert to body velocity</w:t>
      </w:r>
      <w:r w:rsidR="00DE17D5">
        <w:rPr>
          <w:lang w:val="en-GB"/>
        </w:rPr>
        <w:t xml:space="preserve"> assuming that v</w:t>
      </w:r>
      <w:r w:rsidR="00DE17D5" w:rsidRPr="003B2661">
        <w:rPr>
          <w:lang w:val="en-GB"/>
        </w:rPr>
        <w:t xml:space="preserve">elocity scales linearly with metabolic rate </w:t>
      </w:r>
      <w:r w:rsidR="00966C9A">
        <w:rPr>
          <w:lang w:val="en-GB"/>
        </w:rPr>
        <w:fldChar w:fldCharType="begin" w:fldLock="1"/>
      </w:r>
      <w:r w:rsidR="00966C9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966C9A">
        <w:rPr>
          <w:lang w:val="en-GB"/>
        </w:rPr>
        <w:fldChar w:fldCharType="separate"/>
      </w:r>
      <w:r w:rsidR="00966C9A" w:rsidRPr="00966C9A">
        <w:rPr>
          <w:noProof/>
          <w:lang w:val="en-GB"/>
        </w:rPr>
        <w:t>(Tucker, 1970; Alexander, 2003)</w:t>
      </w:r>
      <w:r w:rsidR="00966C9A">
        <w:rPr>
          <w:lang w:val="en-GB"/>
        </w:rPr>
        <w:fldChar w:fldCharType="end"/>
      </w:r>
      <w:r w:rsidR="00DE17D5" w:rsidRPr="003B2661">
        <w:rPr>
          <w:lang w:val="en-GB"/>
        </w:rPr>
        <w:t>.</w:t>
      </w:r>
      <w:r w:rsidRPr="003B2661">
        <w:rPr>
          <w:lang w:val="en-GB"/>
        </w:rPr>
        <w:t xml:space="preserve"> </w:t>
      </w:r>
      <w:commentRangeStart w:id="42"/>
      <w:commentRangeStart w:id="43"/>
      <w:r w:rsidRPr="003B2661">
        <w:rPr>
          <w:lang w:val="en-GB"/>
        </w:rPr>
        <w:t>Elliott and Davison (1975)</w:t>
      </w:r>
      <w:commentRangeEnd w:id="42"/>
      <w:r w:rsidRPr="003B2661">
        <w:rPr>
          <w:rStyle w:val="CommentReference"/>
          <w:lang w:val="en-GB"/>
        </w:rPr>
        <w:commentReference w:id="42"/>
      </w:r>
      <w:r w:rsidRPr="003B2661">
        <w:rPr>
          <w:lang w:val="en-GB"/>
        </w:rPr>
        <w:t xml:space="preserve"> have shown that the average production of energy, via the combustion of carbohydrates, fat and protein, yields 3.34 calories per </w:t>
      </w:r>
      <w:r w:rsidRPr="001B5875">
        <w:rPr>
          <w:lang w:val="en-GB"/>
        </w:rPr>
        <w:t>mg</w:t>
      </w:r>
      <w:r w:rsidRPr="003B2661">
        <w:rPr>
          <w:lang w:val="en-GB"/>
        </w:rPr>
        <w:t xml:space="preserve"> of oxygen. Oxygen consumption, measured in </w:t>
      </w:r>
      <w:r w:rsidR="001B5875">
        <w:rPr>
          <w:lang w:val="en-GB"/>
        </w:rPr>
        <w:t>μmol.</w:t>
      </w:r>
      <w:r w:rsidRPr="001B5875">
        <w:rPr>
          <w:lang w:val="en-GB"/>
        </w:rPr>
        <w:t>h</w:t>
      </w:r>
      <w:r w:rsidR="001B5875" w:rsidRPr="001B5875">
        <w:rPr>
          <w:vertAlign w:val="superscript"/>
          <w:lang w:val="en-GB"/>
        </w:rPr>
        <w:t>-1</w:t>
      </w:r>
      <w:r w:rsidRPr="003B2661">
        <w:rPr>
          <w:lang w:val="en-GB"/>
        </w:rPr>
        <w:t xml:space="preserve"> can be converted to </w:t>
      </w:r>
      <w:r w:rsidRPr="001B5875">
        <w:rPr>
          <w:lang w:val="en-GB"/>
        </w:rPr>
        <w:t>g.h</w:t>
      </w:r>
      <w:r w:rsidRPr="001B5875">
        <w:rPr>
          <w:vertAlign w:val="superscript"/>
          <w:lang w:val="en-GB"/>
        </w:rPr>
        <w:t>-1</w:t>
      </w:r>
      <w:r w:rsidRPr="003B2661">
        <w:rPr>
          <w:lang w:val="en-GB"/>
        </w:rPr>
        <w:t xml:space="preserve"> by multiplying by the atomic mass of </w:t>
      </w:r>
      <w:r w:rsidRPr="003B2661">
        <w:rPr>
          <w:i/>
          <w:lang w:val="en-GB"/>
        </w:rPr>
        <w:t>O</w:t>
      </w:r>
      <w:r w:rsidRPr="003B2661">
        <w:rPr>
          <w:i/>
          <w:position w:val="-6"/>
          <w:lang w:val="en-GB"/>
        </w:rPr>
        <w:t>2</w:t>
      </w:r>
      <w:r w:rsidR="001B5875">
        <w:rPr>
          <w:lang w:val="en-GB"/>
        </w:rPr>
        <w:t>: 31.988</w:t>
      </w:r>
      <w:r w:rsidRPr="001B5875">
        <w:rPr>
          <w:lang w:val="en-GB"/>
        </w:rPr>
        <w:t>g.mol</w:t>
      </w:r>
      <w:r w:rsidRPr="001B5875">
        <w:rPr>
          <w:vertAlign w:val="superscript"/>
          <w:lang w:val="en-GB"/>
        </w:rPr>
        <w:t>-1</w:t>
      </w:r>
      <w:r w:rsidRPr="003B2661">
        <w:rPr>
          <w:lang w:val="en-GB"/>
        </w:rPr>
        <w:t xml:space="preserve">. This in turn can be turned into </w:t>
      </w:r>
      <w:r w:rsidRPr="001B5875">
        <w:rPr>
          <w:lang w:val="en-GB"/>
        </w:rPr>
        <w:t>cal.h</w:t>
      </w:r>
      <w:r w:rsidRPr="001B5875">
        <w:rPr>
          <w:vertAlign w:val="superscript"/>
          <w:lang w:val="en-GB"/>
        </w:rPr>
        <w:t>-1</w:t>
      </w:r>
      <w:r w:rsidRPr="003B2661">
        <w:rPr>
          <w:lang w:val="en-GB"/>
        </w:rPr>
        <w:t xml:space="preserve"> by using the mean oxidation value of 3.34 </w:t>
      </w:r>
      <w:r w:rsidRPr="001B5875">
        <w:rPr>
          <w:lang w:val="en-GB"/>
        </w:rPr>
        <w:t>cal.mg</w:t>
      </w:r>
      <w:r w:rsidRPr="001B5875">
        <w:rPr>
          <w:vertAlign w:val="superscript"/>
          <w:lang w:val="en-GB"/>
        </w:rPr>
        <w:t>-1</w:t>
      </w:r>
      <w:r w:rsidRPr="003B2661">
        <w:rPr>
          <w:lang w:val="en-GB"/>
        </w:rPr>
        <w:t>. The laws of thermodynamics show that 1cal yields 4.1868</w:t>
      </w:r>
      <w:r w:rsidRPr="001B5875">
        <w:rPr>
          <w:lang w:val="en-GB"/>
        </w:rPr>
        <w:t>J</w:t>
      </w:r>
      <w:r w:rsidRPr="003B2661">
        <w:rPr>
          <w:lang w:val="en-GB"/>
        </w:rPr>
        <w:t xml:space="preserve">. This provides us with a measurement of energy produced by respiration in </w:t>
      </w:r>
      <w:r w:rsidRPr="001B5875">
        <w:rPr>
          <w:lang w:val="en-GB"/>
        </w:rPr>
        <w:t>J.s</w:t>
      </w:r>
      <w:r w:rsidRPr="001B5875">
        <w:rPr>
          <w:vertAlign w:val="superscript"/>
          <w:lang w:val="en-GB"/>
        </w:rPr>
        <w:t>-1</w:t>
      </w:r>
      <w:r w:rsidRPr="003B2661">
        <w:rPr>
          <w:lang w:val="en-GB"/>
        </w:rPr>
        <w:t xml:space="preserve">. The energetics of animal movement, and specifically swimming, have been extensively studied for various species </w:t>
      </w:r>
      <w:r w:rsidR="00966C9A">
        <w:rPr>
          <w:lang w:val="en-GB"/>
        </w:rPr>
        <w:fldChar w:fldCharType="begin" w:fldLock="1"/>
      </w:r>
      <w:r w:rsidR="00966C9A">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00966C9A">
        <w:rPr>
          <w:lang w:val="en-GB"/>
        </w:rPr>
        <w:fldChar w:fldCharType="separate"/>
      </w:r>
      <w:r w:rsidR="00966C9A" w:rsidRPr="00966C9A">
        <w:rPr>
          <w:noProof/>
          <w:lang w:val="en-GB"/>
        </w:rPr>
        <w:t>(Videler and Nolet, 1990; Videler, 1993; Alexander, 2003)</w:t>
      </w:r>
      <w:r w:rsidR="00966C9A">
        <w:rPr>
          <w:lang w:val="en-GB"/>
        </w:rPr>
        <w:fldChar w:fldCharType="end"/>
      </w:r>
      <w:r w:rsidR="006F1C1C">
        <w:rPr>
          <w:lang w:val="en-GB"/>
        </w:rPr>
        <w:t>. This work</w:t>
      </w:r>
      <w:r w:rsidRPr="003B2661">
        <w:rPr>
          <w:lang w:val="en-GB"/>
        </w:rPr>
        <w:t xml:space="preserve"> </w:t>
      </w:r>
      <w:r w:rsidR="002975C9">
        <w:rPr>
          <w:lang w:val="en-GB"/>
        </w:rPr>
        <w:t>reported</w:t>
      </w:r>
      <w:r w:rsidRPr="003B2661">
        <w:rPr>
          <w:lang w:val="en-GB"/>
        </w:rPr>
        <w:t xml:space="preserve"> a relationship between cost of transport (</w:t>
      </w:r>
      <w:r w:rsidRPr="003B2661">
        <w:rPr>
          <w:i/>
          <w:lang w:val="en-GB"/>
        </w:rPr>
        <w:t>COT</w:t>
      </w:r>
      <w:r w:rsidRPr="003B2661">
        <w:rPr>
          <w:lang w:val="en-GB"/>
        </w:rPr>
        <w:t>)</w:t>
      </w:r>
      <w:r w:rsidR="006F1C1C">
        <w:rPr>
          <w:lang w:val="en-GB"/>
        </w:rPr>
        <w:t xml:space="preserve">, the </w:t>
      </w:r>
      <w:r w:rsidR="006F1C1C">
        <w:rPr>
          <w:lang w:val="en-GB"/>
        </w:rPr>
        <w:lastRenderedPageBreak/>
        <w:t>amount of energy</w:t>
      </w:r>
      <w:r w:rsidR="002975C9">
        <w:rPr>
          <w:lang w:val="en-GB"/>
        </w:rPr>
        <w:t xml:space="preserve"> in </w:t>
      </w:r>
      <w:r w:rsidR="002975C9" w:rsidRPr="001B5875">
        <w:rPr>
          <w:lang w:val="en-GB"/>
        </w:rPr>
        <w:t>J</w:t>
      </w:r>
      <w:r w:rsidR="006F1C1C">
        <w:rPr>
          <w:lang w:val="en-GB"/>
        </w:rPr>
        <w:t xml:space="preserve"> needed to </w:t>
      </w:r>
      <w:r w:rsidR="002975C9">
        <w:rPr>
          <w:lang w:val="en-GB"/>
        </w:rPr>
        <w:t>transport 1</w:t>
      </w:r>
      <w:r w:rsidR="002975C9" w:rsidRPr="001B5875">
        <w:rPr>
          <w:lang w:val="en-GB"/>
        </w:rPr>
        <w:t xml:space="preserve">N </w:t>
      </w:r>
      <w:r w:rsidR="002975C9">
        <w:rPr>
          <w:lang w:val="en-GB"/>
        </w:rPr>
        <w:t>over 1</w:t>
      </w:r>
      <w:r w:rsidR="002975C9" w:rsidRPr="001B5875">
        <w:rPr>
          <w:lang w:val="en-GB"/>
        </w:rPr>
        <w:t>m</w:t>
      </w:r>
      <w:r w:rsidR="002975C9">
        <w:rPr>
          <w:i/>
          <w:lang w:val="en-GB"/>
        </w:rPr>
        <w:t xml:space="preserve"> </w:t>
      </w:r>
      <w:r w:rsidR="002975C9">
        <w:rPr>
          <w:lang w:val="en-GB"/>
        </w:rPr>
        <w:t>in submerged swimmers,</w:t>
      </w:r>
      <w:r w:rsidRPr="003B2661">
        <w:rPr>
          <w:lang w:val="en-GB"/>
        </w:rPr>
        <w:t xml:space="preserve"> and metabolic rate (</w:t>
      </w:r>
      <w:r w:rsidRPr="003B2661">
        <w:rPr>
          <w:i/>
          <w:lang w:val="en-GB"/>
        </w:rPr>
        <w:t>B</w:t>
      </w:r>
      <w:r w:rsidRPr="003B2661">
        <w:rPr>
          <w:lang w:val="en-GB"/>
        </w:rPr>
        <w:t>).</w:t>
      </w:r>
      <w:r w:rsidR="006F1C1C">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commentRangeEnd w:id="43"/>
      <w:r w:rsidR="009D630B">
        <w:rPr>
          <w:rStyle w:val="CommentReference"/>
        </w:rPr>
        <w:commentReference w:id="43"/>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3366A7F4" w14:textId="77777777" w:rsidTr="00C765D2">
        <w:trPr>
          <w:trHeight w:val="880"/>
        </w:trPr>
        <w:tc>
          <w:tcPr>
            <w:tcW w:w="534" w:type="dxa"/>
          </w:tcPr>
          <w:p w14:paraId="524909AA" w14:textId="77777777" w:rsidR="00C765D2" w:rsidRDefault="00C765D2" w:rsidP="00997AED">
            <w:pPr>
              <w:jc w:val="both"/>
              <w:rPr>
                <w:lang w:val="en-GB"/>
              </w:rPr>
            </w:pPr>
          </w:p>
        </w:tc>
        <w:tc>
          <w:tcPr>
            <w:tcW w:w="7796" w:type="dxa"/>
            <w:vAlign w:val="center"/>
          </w:tcPr>
          <w:p w14:paraId="5704A7E2" w14:textId="77777777" w:rsidR="00C765D2" w:rsidRPr="003B2661" w:rsidRDefault="00C765D2" w:rsidP="00997AED">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68A95CDF" w14:textId="77777777" w:rsidR="00C765D2" w:rsidRDefault="00C765D2" w:rsidP="00997AED">
            <w:pPr>
              <w:jc w:val="both"/>
              <w:rPr>
                <w:lang w:val="en-GB"/>
              </w:rPr>
            </w:pPr>
          </w:p>
        </w:tc>
        <w:tc>
          <w:tcPr>
            <w:tcW w:w="526" w:type="dxa"/>
            <w:vAlign w:val="center"/>
          </w:tcPr>
          <w:p w14:paraId="445CB3B3" w14:textId="77777777" w:rsidR="00C765D2" w:rsidRDefault="00C765D2" w:rsidP="00997AED">
            <w:pPr>
              <w:jc w:val="both"/>
              <w:rPr>
                <w:lang w:val="en-GB"/>
              </w:rPr>
            </w:pPr>
            <w:r>
              <w:rPr>
                <w:lang w:val="en-GB"/>
              </w:rPr>
              <w:t>(5)</w:t>
            </w:r>
          </w:p>
        </w:tc>
      </w:tr>
    </w:tbl>
    <w:p w14:paraId="044611E3" w14:textId="77777777" w:rsidR="00C765D2" w:rsidRDefault="00C765D2" w:rsidP="00997AED">
      <w:pPr>
        <w:jc w:val="both"/>
        <w:rPr>
          <w:lang w:val="en-GB"/>
        </w:rPr>
      </w:pPr>
    </w:p>
    <w:p w14:paraId="0F28E791" w14:textId="5467EA99" w:rsidR="005B667C" w:rsidRPr="003B2661" w:rsidRDefault="005B667C" w:rsidP="00997AED">
      <w:pPr>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1B5875">
        <w:rPr>
          <w:lang w:val="en-GB"/>
        </w:rPr>
        <w:t>m.s</w:t>
      </w:r>
      <w:proofErr w:type="spellEnd"/>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sidR="004C579B">
        <w:rPr>
          <w:lang w:val="en-GB"/>
        </w:rPr>
        <w:t>velocity</w:t>
      </w:r>
      <w:r w:rsidR="004C579B" w:rsidRPr="003B2661">
        <w:rPr>
          <w:lang w:val="en-GB"/>
        </w:rPr>
        <w:t xml:space="preserve"> </w:t>
      </w:r>
      <w:r w:rsidRPr="003B2661">
        <w:rPr>
          <w:lang w:val="en-GB"/>
        </w:rPr>
        <w:t xml:space="preserve">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
        <w:gridCol w:w="7480"/>
        <w:gridCol w:w="858"/>
      </w:tblGrid>
      <w:tr w:rsidR="00C765D2" w14:paraId="212209D8" w14:textId="77777777" w:rsidTr="00F960DE">
        <w:trPr>
          <w:trHeight w:val="880"/>
        </w:trPr>
        <w:tc>
          <w:tcPr>
            <w:tcW w:w="534" w:type="dxa"/>
          </w:tcPr>
          <w:p w14:paraId="2F485EB3" w14:textId="77777777" w:rsidR="00C765D2" w:rsidRDefault="00C765D2" w:rsidP="00997AED">
            <w:pPr>
              <w:jc w:val="both"/>
              <w:rPr>
                <w:lang w:val="en-GB"/>
              </w:rPr>
            </w:pPr>
            <w:commentRangeStart w:id="44"/>
          </w:p>
        </w:tc>
        <w:tc>
          <w:tcPr>
            <w:tcW w:w="7796" w:type="dxa"/>
            <w:vAlign w:val="center"/>
          </w:tcPr>
          <w:p w14:paraId="0665B546" w14:textId="77777777" w:rsidR="00C765D2" w:rsidRPr="003B2661" w:rsidRDefault="00C765D2" w:rsidP="00997AED">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06E7F368" w14:textId="77777777" w:rsidR="00C765D2" w:rsidRDefault="00C765D2" w:rsidP="00997AED">
            <w:pPr>
              <w:jc w:val="both"/>
              <w:rPr>
                <w:lang w:val="en-GB"/>
              </w:rPr>
            </w:pPr>
          </w:p>
        </w:tc>
        <w:tc>
          <w:tcPr>
            <w:tcW w:w="526" w:type="dxa"/>
            <w:vAlign w:val="center"/>
          </w:tcPr>
          <w:p w14:paraId="0B71A05F" w14:textId="77777777" w:rsidR="00C765D2" w:rsidRDefault="00C765D2" w:rsidP="00997AED">
            <w:pPr>
              <w:jc w:val="both"/>
              <w:rPr>
                <w:lang w:val="en-GB"/>
              </w:rPr>
            </w:pPr>
            <w:r>
              <w:rPr>
                <w:lang w:val="en-GB"/>
              </w:rPr>
              <w:t>(6)</w:t>
            </w:r>
            <w:commentRangeEnd w:id="44"/>
            <w:r w:rsidR="00DE184B">
              <w:rPr>
                <w:rStyle w:val="CommentReference"/>
              </w:rPr>
              <w:commentReference w:id="44"/>
            </w:r>
          </w:p>
        </w:tc>
      </w:tr>
    </w:tbl>
    <w:p w14:paraId="31E07930" w14:textId="77777777" w:rsidR="00C765D2" w:rsidRDefault="00C765D2" w:rsidP="00997AED">
      <w:pPr>
        <w:jc w:val="both"/>
        <w:rPr>
          <w:lang w:val="en-GB"/>
        </w:rPr>
      </w:pPr>
    </w:p>
    <w:p w14:paraId="0B95F87D" w14:textId="77777777" w:rsidR="005B667C" w:rsidRDefault="005B667C" w:rsidP="00997AED">
      <w:pPr>
        <w:jc w:val="both"/>
        <w:rPr>
          <w:ins w:id="45" w:author="mhasoba" w:date="2018-02-27T10:34:00Z"/>
          <w:lang w:val="en-GB"/>
        </w:rPr>
      </w:pPr>
      <w:commentRangeStart w:id="46"/>
      <w:r w:rsidRPr="003B2661">
        <w:rPr>
          <w:lang w:val="en-GB"/>
        </w:rPr>
        <w:t xml:space="preserve">Where </w:t>
      </w:r>
      <w:r w:rsidRPr="003B2661">
        <w:rPr>
          <w:i/>
          <w:lang w:val="en-GB"/>
        </w:rPr>
        <w:t>m</w:t>
      </w:r>
      <w:r w:rsidRPr="003B2661">
        <w:rPr>
          <w:lang w:val="en-GB"/>
        </w:rPr>
        <w:t xml:space="preserve"> is mass in </w:t>
      </w:r>
      <w:r w:rsidRPr="001B5875">
        <w:rPr>
          <w:lang w:val="en-GB"/>
        </w:rPr>
        <w:t>kg</w:t>
      </w:r>
      <w:r w:rsidRPr="003B2661">
        <w:rPr>
          <w:lang w:val="en-GB"/>
        </w:rPr>
        <w:t>.</w:t>
      </w:r>
      <w:r w:rsidR="003B0EBE">
        <w:rPr>
          <w:lang w:val="en-GB"/>
        </w:rPr>
        <w:t xml:space="preserve"> </w:t>
      </w:r>
      <w:r w:rsidR="003B0EBE" w:rsidRPr="003B2661">
        <w:rPr>
          <w:lang w:val="en-GB"/>
        </w:rPr>
        <w:t>Metabolism temperature performance curves of each predator-prey pair per site were</w:t>
      </w:r>
      <w:r w:rsidR="003B0EBE">
        <w:rPr>
          <w:lang w:val="en-GB"/>
        </w:rPr>
        <w:t xml:space="preserve"> thus</w:t>
      </w:r>
      <w:r w:rsidR="003B0EBE" w:rsidRPr="003B2661">
        <w:rPr>
          <w:lang w:val="en-GB"/>
        </w:rPr>
        <w:t xml:space="preserve"> converted into a measure of velocity</w:t>
      </w:r>
      <w:r w:rsidR="003B0EBE">
        <w:rPr>
          <w:lang w:val="en-GB"/>
        </w:rPr>
        <w:t xml:space="preserve"> using equations 5 and 6.</w:t>
      </w:r>
      <w:commentRangeEnd w:id="46"/>
      <w:r w:rsidR="007C03D7">
        <w:rPr>
          <w:rStyle w:val="CommentReference"/>
        </w:rPr>
        <w:commentReference w:id="46"/>
      </w:r>
    </w:p>
    <w:p w14:paraId="136A82EB" w14:textId="77777777" w:rsidR="007C03D7" w:rsidRDefault="007C03D7" w:rsidP="00997AED">
      <w:pPr>
        <w:jc w:val="both"/>
        <w:rPr>
          <w:ins w:id="47" w:author="mhasoba" w:date="2018-02-27T10:34:00Z"/>
          <w:lang w:val="en-GB"/>
        </w:rPr>
      </w:pPr>
    </w:p>
    <w:p w14:paraId="782D2AFD" w14:textId="77777777" w:rsidR="007C03D7" w:rsidRPr="003B2661" w:rsidRDefault="007C03D7" w:rsidP="00997AED">
      <w:pPr>
        <w:jc w:val="both"/>
        <w:rPr>
          <w:lang w:val="en-GB"/>
        </w:rPr>
      </w:pPr>
    </w:p>
    <w:p w14:paraId="77D71FE5" w14:textId="77777777" w:rsidR="00D277D5" w:rsidRDefault="003536B0" w:rsidP="00997AED">
      <w:pPr>
        <w:jc w:val="both"/>
      </w:pPr>
      <w:commentRangeStart w:id="48"/>
      <w:r>
        <w:rPr>
          <w:b/>
          <w:noProof/>
          <w:sz w:val="38"/>
          <w:szCs w:val="38"/>
          <w:lang w:val="en-US"/>
        </w:rPr>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48"/>
      <w:r w:rsidR="007B2C8C">
        <w:rPr>
          <w:rStyle w:val="CommentReference"/>
        </w:rPr>
        <w:commentReference w:id="48"/>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ins w:id="49" w:author="mhasoba" w:date="2018-02-27T10:43:00Z"/>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4CB3EAE6"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ins w:id="50" w:author="mhasoba" w:date="2018-02-27T14:50:00Z">
        <w:r w:rsidR="00B07E4A">
          <w:rPr>
            <w:lang w:val="en-GB"/>
          </w:rPr>
          <w:t>,</w:t>
        </w:r>
      </w:ins>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A7B9244" w14:textId="052925C2" w:rsidR="0054752D" w:rsidRDefault="00416353" w:rsidP="00997AED">
      <w:pPr>
        <w:ind w:firstLine="720"/>
        <w:jc w:val="both"/>
        <w:rPr>
          <w:ins w:id="51" w:author="mhasoba" w:date="2018-02-27T14:54:00Z"/>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Any </w:t>
      </w:r>
      <w:r w:rsidR="00C347F4">
        <w:rPr>
          <w:lang w:val="en-GB"/>
        </w:rPr>
        <w:t xml:space="preserve">experiments done with the wrong species were </w:t>
      </w:r>
      <w:r w:rsidR="00C347F4" w:rsidRPr="003B2661">
        <w:rPr>
          <w:lang w:val="en-GB"/>
        </w:rPr>
        <w:t>excluded (16.8% of chironomids, 8.5% of mayflies and 9.6% of dragonflies).</w:t>
      </w:r>
      <w:r w:rsidR="00C521D4">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ins w:id="52" w:author="mhasoba" w:date="2018-02-27T14:52:00Z">
        <w:r w:rsidR="00A30C9B">
          <w:rPr>
            <w:lang w:val="en-GB"/>
          </w:rPr>
          <w:t>.</w:t>
        </w:r>
      </w:ins>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53"/>
      <w:r w:rsidR="002C7CF5">
        <w:rPr>
          <w:lang w:val="en-GB"/>
        </w:rPr>
        <w:t>F</w:t>
      </w:r>
      <w:r w:rsidR="003240CB">
        <w:rPr>
          <w:lang w:val="en-GB"/>
        </w:rPr>
        <w:t>ig</w:t>
      </w:r>
      <w:r w:rsidR="002C7CF5">
        <w:rPr>
          <w:lang w:val="en-GB"/>
        </w:rPr>
        <w:t xml:space="preserve"> 2</w:t>
      </w:r>
      <w:commentRangeEnd w:id="53"/>
      <w:r w:rsidR="00235BD0">
        <w:rPr>
          <w:rStyle w:val="CommentReference"/>
        </w:rPr>
        <w:commentReference w:id="53"/>
      </w:r>
      <w:r w:rsidR="002C7CF5">
        <w:rPr>
          <w:lang w:val="en-GB"/>
        </w:rPr>
        <w:t>).</w:t>
      </w:r>
      <w:r w:rsidRPr="003B2661">
        <w:rPr>
          <w:lang w:val="en-GB"/>
        </w:rPr>
        <w:t xml:space="preserve"> </w:t>
      </w:r>
    </w:p>
    <w:p w14:paraId="51A72387" w14:textId="06AB10AA" w:rsidR="00797E3C" w:rsidRPr="003B2661" w:rsidRDefault="00416353" w:rsidP="00997AED">
      <w:pPr>
        <w:ind w:firstLine="720"/>
        <w:jc w:val="both"/>
        <w:rPr>
          <w:lang w:val="en-GB"/>
        </w:rPr>
      </w:pPr>
      <w:commentRangeStart w:id="54"/>
      <w:r w:rsidRPr="003B2661">
        <w:rPr>
          <w:lang w:val="en-GB"/>
        </w:rPr>
        <w:t xml:space="preserve">Feeding trials were carried out at each site to assess </w:t>
      </w:r>
      <w:r w:rsidR="008D151F" w:rsidRPr="003B2661">
        <w:rPr>
          <w:lang w:val="en-GB"/>
        </w:rPr>
        <w:t>consumer links</w:t>
      </w:r>
      <w:r w:rsidRPr="003B2661">
        <w:rPr>
          <w:lang w:val="en-GB"/>
        </w:rPr>
        <w:t xml:space="preserve">. Potential </w:t>
      </w:r>
      <w:r w:rsidR="00797E3C" w:rsidRPr="003B2661">
        <w:rPr>
          <w:lang w:val="en-GB"/>
        </w:rPr>
        <w:t>predator species</w:t>
      </w:r>
      <w:r w:rsidR="002C7CF5">
        <w:rPr>
          <w:lang w:val="en-GB"/>
        </w:rPr>
        <w:t xml:space="preserve"> (1 individual)</w:t>
      </w:r>
      <w:r w:rsidR="00797E3C" w:rsidRPr="003B2661">
        <w:rPr>
          <w:lang w:val="en-GB"/>
        </w:rPr>
        <w:t xml:space="preserve"> were</w:t>
      </w:r>
      <w:r w:rsidR="002C7CF5">
        <w:rPr>
          <w:lang w:val="en-GB"/>
        </w:rPr>
        <w:t xml:space="preserve"> isolated and</w:t>
      </w:r>
      <w:r w:rsidR="00797E3C" w:rsidRPr="003B2661">
        <w:rPr>
          <w:lang w:val="en-GB"/>
        </w:rPr>
        <w:t xml:space="preserve"> left over</w:t>
      </w:r>
      <w:r w:rsidR="002C7CF5">
        <w:rPr>
          <w:lang w:val="en-GB"/>
        </w:rPr>
        <w:t xml:space="preserve">night in water filled </w:t>
      </w:r>
      <w:r w:rsidRPr="003B2661">
        <w:rPr>
          <w:lang w:val="en-GB"/>
        </w:rPr>
        <w:t>arena</w:t>
      </w:r>
      <w:r w:rsidR="002C7CF5">
        <w:rPr>
          <w:lang w:val="en-GB"/>
        </w:rPr>
        <w:t>s (50</w:t>
      </w:r>
      <w:r w:rsidR="002C7CF5">
        <w:rPr>
          <w:i/>
          <w:lang w:val="en-GB"/>
        </w:rPr>
        <w:t>mL</w:t>
      </w:r>
      <w:r w:rsidR="002C7CF5">
        <w:rPr>
          <w:lang w:val="en-GB"/>
        </w:rPr>
        <w:t>)</w:t>
      </w:r>
      <w:r w:rsidRPr="003B2661">
        <w:rPr>
          <w:lang w:val="en-GB"/>
        </w:rPr>
        <w:t xml:space="preserve"> with expected prey species</w:t>
      </w:r>
      <w:r w:rsidR="002C7CF5">
        <w:rPr>
          <w:lang w:val="en-GB"/>
        </w:rPr>
        <w:t xml:space="preserve"> (2 individuals)</w:t>
      </w:r>
      <w:r w:rsidRPr="003B2661">
        <w:rPr>
          <w:lang w:val="en-GB"/>
        </w:rPr>
        <w:t>. These trials revealed a predatory</w:t>
      </w:r>
      <w:r w:rsidR="00B00653" w:rsidRPr="003B2661">
        <w:rPr>
          <w:lang w:val="en-GB"/>
        </w:rPr>
        <w:t xml:space="preserve"> relationship between the drag</w:t>
      </w:r>
      <w:r w:rsidRPr="003B2661">
        <w:rPr>
          <w:lang w:val="en-GB"/>
        </w:rPr>
        <w:t xml:space="preserve">onfly species </w:t>
      </w:r>
      <w:r w:rsidRPr="003B2661">
        <w:rPr>
          <w:i/>
          <w:lang w:val="en-GB"/>
        </w:rPr>
        <w:t>Sympetrum striolatum</w:t>
      </w:r>
      <w:r w:rsidRPr="003B2661">
        <w:rPr>
          <w:lang w:val="en-GB"/>
        </w:rPr>
        <w:t xml:space="preserve"> and two prey </w:t>
      </w:r>
      <w:r w:rsidR="008D151F" w:rsidRPr="003B2661">
        <w:rPr>
          <w:lang w:val="en-GB"/>
        </w:rPr>
        <w:t>taxa</w:t>
      </w:r>
      <w:r w:rsidRPr="003B2661">
        <w:rPr>
          <w:lang w:val="en-GB"/>
        </w:rPr>
        <w:t xml:space="preserve">, the mayfly species </w:t>
      </w:r>
      <w:r w:rsidRPr="003B2661">
        <w:rPr>
          <w:i/>
          <w:lang w:val="en-GB"/>
        </w:rPr>
        <w:t>Cloeon dipterum</w:t>
      </w:r>
      <w:r w:rsidRPr="003B2661">
        <w:rPr>
          <w:lang w:val="en-GB"/>
        </w:rPr>
        <w:t xml:space="preserve"> and the chironomid genus</w:t>
      </w:r>
      <w:r w:rsidRPr="003B2661">
        <w:rPr>
          <w:i/>
          <w:lang w:val="en-GB"/>
        </w:rPr>
        <w:t xml:space="preserve"> Chironomus</w:t>
      </w:r>
      <w:r w:rsidR="003240CB">
        <w:rPr>
          <w:lang w:val="en-GB"/>
        </w:rPr>
        <w:t xml:space="preserve"> (Fig</w:t>
      </w:r>
      <w:r w:rsidRPr="003B2661">
        <w:rPr>
          <w:lang w:val="en-GB"/>
        </w:rPr>
        <w:t xml:space="preserve"> S1). </w:t>
      </w:r>
      <w:commentRangeEnd w:id="54"/>
      <w:r w:rsidR="009F59B3">
        <w:rPr>
          <w:rStyle w:val="CommentReference"/>
        </w:rPr>
        <w:commentReference w:id="54"/>
      </w:r>
    </w:p>
    <w:p w14:paraId="140AD04E" w14:textId="48837811" w:rsidR="001762F2" w:rsidRDefault="002C7CF5" w:rsidP="00966C9A">
      <w:pPr>
        <w:ind w:firstLine="720"/>
        <w:jc w:val="both"/>
        <w:rPr>
          <w:lang w:val="en-GB"/>
        </w:rPr>
      </w:pPr>
      <w:commentRangeStart w:id="55"/>
      <w:r>
        <w:rPr>
          <w:lang w:val="en-GB"/>
        </w:rPr>
        <w:t>D</w:t>
      </w:r>
      <w:r w:rsidRPr="003B2661">
        <w:rPr>
          <w:lang w:val="en-GB"/>
        </w:rPr>
        <w:t>ifferences in morphology and locomotive behaviour are expected to produce different foraging strategies for the predator with each prey type.</w:t>
      </w:r>
      <w:r>
        <w:rPr>
          <w:lang w:val="en-GB"/>
        </w:rPr>
        <w:t xml:space="preserve"> </w:t>
      </w:r>
      <w:r w:rsidR="00416353" w:rsidRPr="003B2661">
        <w:rPr>
          <w:lang w:val="en-GB"/>
        </w:rPr>
        <w:t>During larval stage both the mayfly and dragonfly</w:t>
      </w:r>
      <w:r>
        <w:rPr>
          <w:lang w:val="en-GB"/>
        </w:rPr>
        <w:t>, as pelagic</w:t>
      </w:r>
      <w:r w:rsidR="00416353" w:rsidRPr="003B2661">
        <w:rPr>
          <w:lang w:val="en-GB"/>
        </w:rPr>
        <w:t xml:space="preserve"> species</w:t>
      </w:r>
      <w:r>
        <w:rPr>
          <w:lang w:val="en-GB"/>
        </w:rPr>
        <w:t>,</w:t>
      </w:r>
      <w:r w:rsidR="00416353" w:rsidRPr="003B2661">
        <w:rPr>
          <w:lang w:val="en-GB"/>
        </w:rPr>
        <w:t xml:space="preserve"> </w:t>
      </w:r>
      <w:r w:rsidR="008D151F" w:rsidRPr="003B2661">
        <w:rPr>
          <w:lang w:val="en-GB"/>
        </w:rPr>
        <w:t>can be</w:t>
      </w:r>
      <w:r w:rsidR="00416353" w:rsidRPr="003B2661">
        <w:rPr>
          <w:lang w:val="en-GB"/>
        </w:rPr>
        <w:t xml:space="preserve"> found swimming in the water column. </w:t>
      </w:r>
      <w:r w:rsidR="00416353" w:rsidRPr="003B2661">
        <w:rPr>
          <w:i/>
          <w:lang w:val="en-GB"/>
        </w:rPr>
        <w:t xml:space="preserve">C. </w:t>
      </w:r>
      <w:proofErr w:type="gramStart"/>
      <w:r w:rsidR="00416353" w:rsidRPr="003B2661">
        <w:rPr>
          <w:i/>
          <w:lang w:val="en-GB"/>
        </w:rPr>
        <w:t>dipterum</w:t>
      </w:r>
      <w:proofErr w:type="gramEnd"/>
      <w:r w:rsidR="00416353" w:rsidRPr="003B2661">
        <w:rPr>
          <w:lang w:val="en-GB"/>
        </w:rPr>
        <w:t xml:space="preserve"> is an</w:t>
      </w:r>
      <w:r>
        <w:rPr>
          <w:lang w:val="en-GB"/>
        </w:rPr>
        <w:t xml:space="preserve"> </w:t>
      </w:r>
      <w:r w:rsidR="00416353" w:rsidRPr="003B2661">
        <w:rPr>
          <w:lang w:val="en-GB"/>
        </w:rPr>
        <w:t>fast swimmer found mostly in clear areas of the water column</w:t>
      </w:r>
      <w:r w:rsidR="00871F53">
        <w:rPr>
          <w:lang w:val="en-GB"/>
        </w:rPr>
        <w:t xml:space="preserve"> </w:t>
      </w:r>
      <w:r w:rsidR="00966C9A">
        <w:rPr>
          <w:lang w:val="en-GB"/>
        </w:rPr>
        <w:fldChar w:fldCharType="begin" w:fldLock="1"/>
      </w:r>
      <w:r w:rsidR="00966C9A">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966C9A">
        <w:rPr>
          <w:lang w:val="en-GB"/>
        </w:rPr>
        <w:fldChar w:fldCharType="separate"/>
      </w:r>
      <w:r w:rsidR="00966C9A" w:rsidRPr="00966C9A">
        <w:rPr>
          <w:noProof/>
          <w:lang w:val="en-GB"/>
        </w:rPr>
        <w:t>(Merritt and Cummins, 1996; Bauernfeind and Soldan, 2012)</w:t>
      </w:r>
      <w:r w:rsidR="00966C9A">
        <w:rPr>
          <w:lang w:val="en-GB"/>
        </w:rPr>
        <w:fldChar w:fldCharType="end"/>
      </w:r>
      <w:r w:rsidR="00416353" w:rsidRPr="003B2661">
        <w:rPr>
          <w:lang w:val="en-GB"/>
        </w:rPr>
        <w:t xml:space="preserve">. </w:t>
      </w:r>
      <w:r w:rsidR="00416353" w:rsidRPr="003B2661">
        <w:rPr>
          <w:i/>
          <w:lang w:val="en-GB"/>
        </w:rPr>
        <w:t xml:space="preserve">S. </w:t>
      </w:r>
      <w:proofErr w:type="gramStart"/>
      <w:r w:rsidR="00416353" w:rsidRPr="003B2661">
        <w:rPr>
          <w:i/>
          <w:lang w:val="en-GB"/>
        </w:rPr>
        <w:t>striolatum</w:t>
      </w:r>
      <w:proofErr w:type="gramEnd"/>
      <w:r w:rsidR="00416353" w:rsidRPr="003B2661">
        <w:rPr>
          <w:lang w:val="en-GB"/>
        </w:rPr>
        <w:t xml:space="preserve"> is found mostly </w:t>
      </w:r>
      <w:r w:rsidR="002F38D6" w:rsidRPr="003B2661">
        <w:rPr>
          <w:lang w:val="en-GB"/>
        </w:rPr>
        <w:t>with</w:t>
      </w:r>
      <w:r w:rsidR="00416353" w:rsidRPr="003B2661">
        <w:rPr>
          <w:lang w:val="en-GB"/>
        </w:rPr>
        <w:t>in macrophyte</w:t>
      </w:r>
      <w:r w:rsidR="002F38D6" w:rsidRPr="003B2661">
        <w:rPr>
          <w:lang w:val="en-GB"/>
        </w:rPr>
        <w:t>s</w:t>
      </w:r>
      <w:r w:rsidR="00416353" w:rsidRPr="003B2661">
        <w:rPr>
          <w:lang w:val="en-GB"/>
        </w:rPr>
        <w:t xml:space="preserve"> </w:t>
      </w:r>
      <w:r>
        <w:rPr>
          <w:lang w:val="en-GB"/>
        </w:rPr>
        <w:t xml:space="preserve">and is </w:t>
      </w:r>
      <w:r w:rsidR="00416353" w:rsidRPr="003B2661">
        <w:rPr>
          <w:lang w:val="en-GB"/>
        </w:rPr>
        <w:t>capable of bursts of speed when attacking its prey</w:t>
      </w:r>
      <w:r w:rsidR="00871F53">
        <w:rPr>
          <w:lang w:val="en-GB"/>
        </w:rPr>
        <w:t xml:space="preserve"> </w:t>
      </w:r>
      <w:r w:rsidR="00966C9A">
        <w:rPr>
          <w:lang w:val="en-GB"/>
        </w:rPr>
        <w:fldChar w:fldCharType="begin" w:fldLock="1"/>
      </w:r>
      <w:r w:rsidR="00966C9A">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"mendeley" : { "formattedCitation" : "(Merritt and Cummins, 1996)", "plainTextFormattedCitation" : "(Merritt and Cummins, 1996)", "previouslyFormattedCitation" : "(Merritt and Cummins, 1996)" }, "properties" : {  }, "schema" : "https://github.com/citation-style-language/schema/raw/master/csl-citation.json" }</w:instrText>
      </w:r>
      <w:r w:rsidR="00966C9A">
        <w:rPr>
          <w:lang w:val="en-GB"/>
        </w:rPr>
        <w:fldChar w:fldCharType="separate"/>
      </w:r>
      <w:r w:rsidR="00966C9A" w:rsidRPr="00966C9A">
        <w:rPr>
          <w:noProof/>
          <w:lang w:val="en-GB"/>
        </w:rPr>
        <w:t>(Merritt and Cummins, 1996)</w:t>
      </w:r>
      <w:r w:rsidR="00966C9A">
        <w:rPr>
          <w:lang w:val="en-GB"/>
        </w:rPr>
        <w:fldChar w:fldCharType="end"/>
      </w:r>
      <w:r w:rsidR="00416353" w:rsidRPr="003B2661">
        <w:rPr>
          <w:lang w:val="en-GB"/>
        </w:rPr>
        <w:t>.</w:t>
      </w:r>
      <w:r>
        <w:rPr>
          <w:lang w:val="en-GB"/>
        </w:rPr>
        <w:t xml:space="preserve"> In contrast,</w:t>
      </w:r>
      <w:r w:rsidR="00416353" w:rsidRPr="003B2661">
        <w:rPr>
          <w:lang w:val="en-GB"/>
        </w:rPr>
        <w:t xml:space="preserve"> </w:t>
      </w:r>
      <w:r w:rsidR="00416353" w:rsidRPr="003B2661">
        <w:rPr>
          <w:i/>
          <w:lang w:val="en-GB"/>
        </w:rPr>
        <w:t>Chironomus</w:t>
      </w:r>
      <w:r w:rsidR="00416353" w:rsidRPr="003B2661">
        <w:rPr>
          <w:lang w:val="en-GB"/>
        </w:rPr>
        <w:t xml:space="preserve"> </w:t>
      </w:r>
      <w:r w:rsidR="003D641A" w:rsidRPr="003B2661">
        <w:rPr>
          <w:lang w:val="en-GB"/>
        </w:rPr>
        <w:t xml:space="preserve">spp. </w:t>
      </w:r>
      <w:r w:rsidR="00416353" w:rsidRPr="003B2661">
        <w:rPr>
          <w:lang w:val="en-GB"/>
        </w:rPr>
        <w:t xml:space="preserve">are </w:t>
      </w:r>
      <w:r>
        <w:rPr>
          <w:lang w:val="en-GB"/>
        </w:rPr>
        <w:t xml:space="preserve">benthic </w:t>
      </w:r>
      <w:r w:rsidR="00416353" w:rsidRPr="003B2661">
        <w:rPr>
          <w:lang w:val="en-GB"/>
        </w:rPr>
        <w:t>and found mostly hiding in the sediment</w:t>
      </w:r>
      <w:r w:rsidR="00796B90">
        <w:rPr>
          <w:lang w:val="en-GB"/>
        </w:rPr>
        <w:t xml:space="preserve"> </w:t>
      </w:r>
      <w:r w:rsidR="00966C9A">
        <w:rPr>
          <w:lang w:val="en-GB"/>
        </w:rPr>
        <w:fldChar w:fldCharType="begin" w:fldLock="1"/>
      </w:r>
      <w:r w:rsidR="00966C9A">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966C9A">
        <w:rPr>
          <w:lang w:val="en-GB"/>
        </w:rPr>
        <w:fldChar w:fldCharType="separate"/>
      </w:r>
      <w:r w:rsidR="00966C9A" w:rsidRPr="00966C9A">
        <w:rPr>
          <w:noProof/>
          <w:lang w:val="en-GB"/>
        </w:rPr>
        <w:t xml:space="preserve">(Cranston, </w:t>
      </w:r>
      <w:r w:rsidR="00966C9A" w:rsidRPr="00966C9A">
        <w:rPr>
          <w:noProof/>
          <w:lang w:val="en-GB"/>
        </w:rPr>
        <w:lastRenderedPageBreak/>
        <w:t>Pinder and Armitage, 1995)</w:t>
      </w:r>
      <w:r w:rsidR="00966C9A">
        <w:rPr>
          <w:lang w:val="en-GB"/>
        </w:rPr>
        <w:fldChar w:fldCharType="end"/>
      </w:r>
      <w:r w:rsidR="00416353" w:rsidRPr="003B2661">
        <w:rPr>
          <w:lang w:val="en-GB"/>
        </w:rPr>
        <w:t xml:space="preserve">. As both </w:t>
      </w:r>
      <w:r w:rsidR="00416353" w:rsidRPr="003B2661">
        <w:rPr>
          <w:i/>
          <w:lang w:val="en-GB"/>
        </w:rPr>
        <w:t>C. dipterum</w:t>
      </w:r>
      <w:r w:rsidR="00416353" w:rsidRPr="003B2661">
        <w:rPr>
          <w:lang w:val="en-GB"/>
        </w:rPr>
        <w:t xml:space="preserve"> and its predator are </w:t>
      </w:r>
      <w:r w:rsidR="00BA4AB2">
        <w:rPr>
          <w:lang w:val="en-GB"/>
        </w:rPr>
        <w:t>pelagic</w:t>
      </w:r>
      <w:r w:rsidR="00797E3C" w:rsidRPr="003B2661">
        <w:rPr>
          <w:lang w:val="en-GB"/>
        </w:rPr>
        <w:t xml:space="preserve"> species, </w:t>
      </w:r>
      <w:r w:rsidR="00BA4AB2">
        <w:rPr>
          <w:lang w:val="en-GB"/>
        </w:rPr>
        <w:t>we expect this relationship to correspond to</w:t>
      </w:r>
      <w:r w:rsidR="00416353" w:rsidRPr="003B2661">
        <w:rPr>
          <w:lang w:val="en-GB"/>
        </w:rPr>
        <w:t xml:space="preserve"> a foraging strategy defined as ‘active capture’</w:t>
      </w:r>
      <w:r w:rsidR="00BA4AB2">
        <w:rPr>
          <w:lang w:val="en-GB"/>
        </w:rPr>
        <w:t xml:space="preserve"> where both predator and prey velocities affect model predictions</w:t>
      </w:r>
      <w:r w:rsidR="00416353" w:rsidRPr="003B2661">
        <w:rPr>
          <w:lang w:val="en-GB"/>
        </w:rPr>
        <w:t xml:space="preserve">. </w:t>
      </w:r>
      <w:r w:rsidR="00416353" w:rsidRPr="003B2661">
        <w:rPr>
          <w:i/>
          <w:lang w:val="en-GB"/>
        </w:rPr>
        <w:t>Chironomus</w:t>
      </w:r>
      <w:r w:rsidR="00416353" w:rsidRPr="003B2661">
        <w:rPr>
          <w:lang w:val="en-GB"/>
        </w:rPr>
        <w:t xml:space="preserve"> </w:t>
      </w:r>
      <w:r w:rsidR="00BD6698">
        <w:rPr>
          <w:lang w:val="en-GB"/>
        </w:rPr>
        <w:t xml:space="preserve">spp. </w:t>
      </w:r>
      <w:r w:rsidR="00BA4AB2">
        <w:rPr>
          <w:lang w:val="en-GB"/>
        </w:rPr>
        <w:t>are</w:t>
      </w:r>
      <w:r w:rsidR="00416353" w:rsidRPr="003B2661">
        <w:rPr>
          <w:lang w:val="en-GB"/>
        </w:rPr>
        <w:t xml:space="preserve"> </w:t>
      </w:r>
      <w:r w:rsidR="00BA4AB2">
        <w:rPr>
          <w:lang w:val="en-GB"/>
        </w:rPr>
        <w:t>benthic,</w:t>
      </w:r>
      <w:r w:rsidR="00416353" w:rsidRPr="003B2661">
        <w:rPr>
          <w:lang w:val="en-GB"/>
        </w:rPr>
        <w:t xml:space="preserve"> </w:t>
      </w:r>
      <w:r w:rsidR="00BA4AB2">
        <w:rPr>
          <w:lang w:val="en-GB"/>
        </w:rPr>
        <w:t>hence their</w:t>
      </w:r>
      <w:r w:rsidR="00416353" w:rsidRPr="003B2661">
        <w:rPr>
          <w:lang w:val="en-GB"/>
        </w:rPr>
        <w:t xml:space="preserve"> relative velocity upon encounter</w:t>
      </w:r>
      <w:r w:rsidR="00BA4AB2">
        <w:rPr>
          <w:lang w:val="en-GB"/>
        </w:rPr>
        <w:t xml:space="preserve"> with a predator</w:t>
      </w:r>
      <w:r w:rsidR="00416353" w:rsidRPr="003B2661">
        <w:rPr>
          <w:lang w:val="en-GB"/>
        </w:rPr>
        <w:t xml:space="preserve"> is likely to be negligible, corresponding to a foraging strategy defined as ‘sessile prey’</w:t>
      </w:r>
      <w:r w:rsidR="00BA4AB2">
        <w:rPr>
          <w:lang w:val="en-GB"/>
        </w:rPr>
        <w:t xml:space="preserve"> </w:t>
      </w:r>
      <w:r w:rsidR="00966C9A">
        <w:rPr>
          <w:lang w:val="en-GB"/>
        </w:rPr>
        <w:fldChar w:fldCharType="begin" w:fldLock="1"/>
      </w:r>
      <w:r w:rsidR="00966C9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66C9A">
        <w:rPr>
          <w:lang w:val="en-GB"/>
        </w:rPr>
        <w:fldChar w:fldCharType="separate"/>
      </w:r>
      <w:r w:rsidR="00966C9A" w:rsidRPr="00966C9A">
        <w:rPr>
          <w:noProof/>
          <w:lang w:val="en-GB"/>
        </w:rPr>
        <w:t>(Pawar, Dell and Savage, 2012)</w:t>
      </w:r>
      <w:r w:rsidR="00966C9A">
        <w:rPr>
          <w:lang w:val="en-GB"/>
        </w:rPr>
        <w:fldChar w:fldCharType="end"/>
      </w:r>
      <w:r w:rsidR="00416353" w:rsidRPr="003B2661">
        <w:rPr>
          <w:lang w:val="en-GB"/>
        </w:rPr>
        <w:t xml:space="preserve">. </w:t>
      </w:r>
      <w:commentRangeEnd w:id="55"/>
      <w:r w:rsidR="00F00D95">
        <w:rPr>
          <w:rStyle w:val="CommentReference"/>
        </w:rPr>
        <w:commentReference w:id="55"/>
      </w:r>
    </w:p>
    <w:p w14:paraId="7DE60724" w14:textId="624E387F" w:rsidR="00416353" w:rsidRPr="003B2661" w:rsidRDefault="00416353" w:rsidP="00997AED">
      <w:pPr>
        <w:ind w:firstLine="720"/>
        <w:jc w:val="both"/>
        <w:rPr>
          <w:lang w:val="en-GB"/>
        </w:rPr>
      </w:pPr>
    </w:p>
    <w:p w14:paraId="7CACE2DD" w14:textId="77777777" w:rsidR="003F15A0" w:rsidRDefault="003F15A0" w:rsidP="00997AED">
      <w:pPr>
        <w:jc w:val="both"/>
        <w:rPr>
          <w:ins w:id="56" w:author="mhasoba" w:date="2018-02-27T10:43:00Z"/>
          <w:sz w:val="32"/>
          <w:szCs w:val="32"/>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0DBDA395"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entire TPC </w:t>
      </w:r>
      <w:r w:rsidRPr="003B2661">
        <w:rPr>
          <w:lang w:val="en-GB"/>
        </w:rPr>
        <w:t xml:space="preserve">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ins w:id="57" w:author="mhasoba" w:date="2018-02-27T14:59:00Z">
        <w:r w:rsidR="00B00A96">
          <w:rPr>
            <w:lang w:val="en-GB"/>
          </w:rPr>
          <w:t>,</w:t>
        </w:r>
      </w:ins>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ins w:id="58" w:author="mhasoba" w:date="2018-02-27T15:00:00Z">
        <w:r w:rsidR="00416589">
          <w:rPr>
            <w:lang w:val="en-GB"/>
          </w:rPr>
          <w:t>,</w:t>
        </w:r>
      </w:ins>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37014478" w14:textId="4A3C7816" w:rsidR="00416353" w:rsidRPr="003B2661" w:rsidRDefault="00996303" w:rsidP="00997AED">
      <w:pPr>
        <w:ind w:firstLine="720"/>
        <w:jc w:val="both"/>
        <w:rPr>
          <w:lang w:val="en-GB"/>
        </w:rPr>
      </w:pPr>
      <w:commentRangeStart w:id="59"/>
      <w:r>
        <w:rPr>
          <w:lang w:val="en-GB"/>
        </w:rPr>
        <w:t xml:space="preserve">We then fit a set of TPC models </w:t>
      </w:r>
      <w:commentRangeEnd w:id="59"/>
      <w:r w:rsidR="00F72389">
        <w:rPr>
          <w:rStyle w:val="CommentReference"/>
        </w:rPr>
        <w:commentReference w:id="59"/>
      </w:r>
      <w:r>
        <w:rPr>
          <w:lang w:val="en-GB"/>
        </w:rPr>
        <w:t>to the measured oxygen consumption rates.</w:t>
      </w:r>
      <w:r w:rsidR="00416353" w:rsidRPr="003B2661">
        <w:rPr>
          <w:lang w:val="en-GB"/>
        </w:rPr>
        <w:t xml:space="preserve"> </w:t>
      </w:r>
      <w:commentRangeStart w:id="60"/>
      <w:r w:rsidR="00416353" w:rsidRPr="003B2661">
        <w:rPr>
          <w:lang w:val="en-GB"/>
        </w:rPr>
        <w:t xml:space="preserve">The metabolic theory of ecology (MTE) </w:t>
      </w:r>
      <w:r w:rsidR="00966C9A">
        <w:rPr>
          <w:lang w:val="en-GB"/>
        </w:rPr>
        <w:fldChar w:fldCharType="begin" w:fldLock="1"/>
      </w:r>
      <w:r w:rsidR="00966C9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966C9A">
        <w:rPr>
          <w:lang w:val="en-GB"/>
        </w:rPr>
        <w:fldChar w:fldCharType="separate"/>
      </w:r>
      <w:r w:rsidR="00966C9A" w:rsidRPr="00966C9A">
        <w:rPr>
          <w:noProof/>
          <w:lang w:val="en-GB"/>
        </w:rPr>
        <w:t xml:space="preserve">(Brown </w:t>
      </w:r>
      <w:r w:rsidR="00966C9A" w:rsidRPr="00966C9A">
        <w:rPr>
          <w:i/>
          <w:noProof/>
          <w:lang w:val="en-GB"/>
        </w:rPr>
        <w:t>et al.</w:t>
      </w:r>
      <w:r w:rsidR="00966C9A" w:rsidRPr="00966C9A">
        <w:rPr>
          <w:noProof/>
          <w:lang w:val="en-GB"/>
        </w:rPr>
        <w:t>, 2004)</w:t>
      </w:r>
      <w:r w:rsidR="00966C9A">
        <w:rPr>
          <w:lang w:val="en-GB"/>
        </w:rPr>
        <w:fldChar w:fldCharType="end"/>
      </w:r>
      <w:r w:rsidR="00416353" w:rsidRPr="003B2661">
        <w:rPr>
          <w:lang w:val="en-GB"/>
        </w:rPr>
        <w:t xml:space="preserve"> predicts that enzymatic activation energy scales linearly with the inverse of temperature </w:t>
      </w:r>
      <w:r w:rsidR="00B00653" w:rsidRPr="003B2661">
        <w:rPr>
          <w:lang w:val="en-GB"/>
        </w:rPr>
        <w:t>following an Arrhenius function</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1E1F78D7" w14:textId="77777777" w:rsidTr="00B5748C">
        <w:trPr>
          <w:trHeight w:val="880"/>
        </w:trPr>
        <w:tc>
          <w:tcPr>
            <w:tcW w:w="534" w:type="dxa"/>
          </w:tcPr>
          <w:p w14:paraId="46AC8F6D" w14:textId="77777777" w:rsidR="00C765D2" w:rsidRDefault="00C765D2" w:rsidP="00997AED">
            <w:pPr>
              <w:jc w:val="both"/>
              <w:rPr>
                <w:lang w:val="en-GB"/>
              </w:rPr>
            </w:pPr>
          </w:p>
        </w:tc>
        <w:tc>
          <w:tcPr>
            <w:tcW w:w="7796" w:type="dxa"/>
            <w:vAlign w:val="center"/>
          </w:tcPr>
          <w:p w14:paraId="65072EA6" w14:textId="77777777" w:rsidR="00C765D2" w:rsidRPr="003B2661" w:rsidRDefault="002E435D" w:rsidP="00997AED">
            <w:pPr>
              <w:jc w:val="both"/>
              <w:rPr>
                <w:lang w:val="en-GB"/>
              </w:rPr>
            </w:pPr>
            <m:oMathPara>
              <m:oMath>
                <m:func>
                  <m:funcPr>
                    <m:ctrlPr>
                      <w:rPr>
                        <w:rFonts w:ascii="Cambria Math" w:hAnsi="Cambria Math"/>
                        <w:i/>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B</m:t>
                        </m:r>
                      </m:e>
                    </m:d>
                  </m:e>
                </m:func>
                <m:r>
                  <w:rPr>
                    <w:rFonts w:ascii="Cambria Math" w:hAnsi="Cambria Math"/>
                    <w:lang w:val="en-GB"/>
                  </w:rPr>
                  <m:t>=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f>
                  <m:fPr>
                    <m:ctrlPr>
                      <w:rPr>
                        <w:rFonts w:ascii="Cambria Math" w:hAnsi="Cambria Math"/>
                        <w:i/>
                        <w:lang w:val="en-GB"/>
                      </w:rPr>
                    </m:ctrlPr>
                  </m:fPr>
                  <m:num>
                    <m:r>
                      <w:rPr>
                        <w:rFonts w:ascii="Cambria Math" w:hAnsi="Cambria Math"/>
                        <w:lang w:val="en-GB"/>
                      </w:rPr>
                      <m:t>1</m:t>
                    </m:r>
                  </m:num>
                  <m:den>
                    <m:r>
                      <w:rPr>
                        <w:rFonts w:ascii="Cambria Math" w:hAnsi="Cambria Math"/>
                        <w:lang w:val="en-GB"/>
                      </w:rPr>
                      <m:t>kT</m:t>
                    </m:r>
                  </m:den>
                </m:f>
                <m:r>
                  <w:rPr>
                    <w:rFonts w:ascii="Cambria Math" w:hAnsi="Cambria Math"/>
                    <w:lang w:val="en-GB"/>
                  </w:rPr>
                  <m:t>+</m:t>
                </m:r>
                <m:r>
                  <m:rPr>
                    <m:sty m:val="p"/>
                  </m:rPr>
                  <w:rPr>
                    <w:rFonts w:ascii="Cambria Math" w:hAnsi="Cambria Math"/>
                    <w:lang w:val="en-GB"/>
                  </w:rPr>
                  <m:t>ln⁡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oMath>
            </m:oMathPara>
          </w:p>
          <w:p w14:paraId="5F957F47" w14:textId="77777777" w:rsidR="00C765D2" w:rsidRDefault="00C765D2" w:rsidP="00997AED">
            <w:pPr>
              <w:jc w:val="both"/>
              <w:rPr>
                <w:lang w:val="en-GB"/>
              </w:rPr>
            </w:pPr>
          </w:p>
        </w:tc>
        <w:tc>
          <w:tcPr>
            <w:tcW w:w="526" w:type="dxa"/>
            <w:vAlign w:val="center"/>
          </w:tcPr>
          <w:p w14:paraId="0540B2FE" w14:textId="77777777" w:rsidR="00C765D2" w:rsidRDefault="00C765D2" w:rsidP="00997AED">
            <w:pPr>
              <w:jc w:val="both"/>
              <w:rPr>
                <w:lang w:val="en-GB"/>
              </w:rPr>
            </w:pPr>
            <w:r>
              <w:rPr>
                <w:lang w:val="en-GB"/>
              </w:rPr>
              <w:t>(7)</w:t>
            </w:r>
          </w:p>
        </w:tc>
      </w:tr>
    </w:tbl>
    <w:p w14:paraId="386B9D48" w14:textId="77777777" w:rsidR="00C765D2" w:rsidRDefault="001279F6" w:rsidP="008F6BC9">
      <w:pPr>
        <w:tabs>
          <w:tab w:val="left" w:pos="5386"/>
        </w:tabs>
        <w:jc w:val="both"/>
        <w:rPr>
          <w:lang w:val="en-GB"/>
        </w:rPr>
      </w:pPr>
      <w:ins w:id="61" w:author="mhasoba" w:date="2018-02-27T15:01:00Z">
        <w:r>
          <w:rPr>
            <w:lang w:val="en-GB"/>
          </w:rPr>
          <w:tab/>
        </w:r>
      </w:ins>
    </w:p>
    <w:p w14:paraId="137DB072" w14:textId="788945FA" w:rsidR="00416353" w:rsidRPr="003B2661" w:rsidRDefault="00416353" w:rsidP="00997AED">
      <w:pPr>
        <w:jc w:val="both"/>
        <w:rPr>
          <w:lang w:val="en-GB"/>
        </w:rPr>
      </w:pPr>
      <w:r w:rsidRPr="003B2661">
        <w:rPr>
          <w:lang w:val="en-GB"/>
        </w:rPr>
        <w:t xml:space="preserve">Where </w:t>
      </w:r>
      <w:r w:rsidRPr="003B2661">
        <w:rPr>
          <w:i/>
          <w:lang w:val="en-GB"/>
        </w:rPr>
        <w:t>B</w:t>
      </w:r>
      <w:r w:rsidRPr="003B2661">
        <w:rPr>
          <w:lang w:val="en-GB"/>
        </w:rPr>
        <w:t xml:space="preserve"> is the metabolic rate,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 xml:space="preserve">is the enzyme’s 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the temperature (in </w:t>
      </w:r>
      <w:r w:rsidRPr="003B2661">
        <w:rPr>
          <w:i/>
          <w:lang w:val="en-GB"/>
        </w:rPr>
        <w:t>K</w:t>
      </w:r>
      <w:r w:rsidRPr="003B2661">
        <w:rPr>
          <w:lang w:val="en-GB"/>
        </w:rPr>
        <w:t xml:space="preserve">) and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w:t>
      </w:r>
    </w:p>
    <w:commentRangeEnd w:id="60"/>
    <w:p w14:paraId="57E6BE5C" w14:textId="2583174C" w:rsidR="00416353" w:rsidRPr="003B2661" w:rsidRDefault="001279F6" w:rsidP="00997AED">
      <w:pPr>
        <w:ind w:firstLine="720"/>
        <w:jc w:val="both"/>
        <w:rPr>
          <w:lang w:val="en-GB"/>
        </w:rPr>
      </w:pPr>
      <w:r>
        <w:rPr>
          <w:rStyle w:val="CommentReference"/>
        </w:rPr>
        <w:commentReference w:id="60"/>
      </w:r>
      <w:commentRangeStart w:id="62"/>
      <w:commentRangeStart w:id="63"/>
      <w:r w:rsidR="00416353" w:rsidRPr="003B2661">
        <w:rPr>
          <w:lang w:val="en-GB"/>
        </w:rPr>
        <w:t xml:space="preserve">The </w:t>
      </w:r>
      <w:commentRangeStart w:id="64"/>
      <w:r w:rsidR="007B1278">
        <w:rPr>
          <w:lang w:val="en-GB"/>
        </w:rPr>
        <w:t>Sharpe-Schoolfield model</w:t>
      </w:r>
      <w:r w:rsidR="00416353" w:rsidRPr="003B2661">
        <w:rPr>
          <w:lang w:val="en-GB"/>
        </w:rPr>
        <w:t xml:space="preserve"> </w:t>
      </w:r>
      <w:commentRangeEnd w:id="62"/>
      <w:r w:rsidR="00EB543A" w:rsidRPr="003B2661">
        <w:rPr>
          <w:rStyle w:val="CommentReference"/>
          <w:lang w:val="en-GB"/>
        </w:rPr>
        <w:commentReference w:id="62"/>
      </w:r>
      <w:commentRangeEnd w:id="64"/>
      <w:r w:rsidR="00966C9A">
        <w:rPr>
          <w:lang w:val="en-GB"/>
        </w:rPr>
        <w:fldChar w:fldCharType="begin" w:fldLock="1"/>
      </w:r>
      <w:r w:rsidR="00966C9A">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966C9A">
        <w:rPr>
          <w:lang w:val="en-GB"/>
        </w:rPr>
        <w:fldChar w:fldCharType="separate"/>
      </w:r>
      <w:r w:rsidR="00966C9A" w:rsidRPr="00966C9A">
        <w:rPr>
          <w:noProof/>
          <w:lang w:val="en-GB"/>
        </w:rPr>
        <w:t>(Schoolfield, Sharpe and Magnuson, 1981)</w:t>
      </w:r>
      <w:r w:rsidR="00966C9A">
        <w:rPr>
          <w:lang w:val="en-GB"/>
        </w:rPr>
        <w:fldChar w:fldCharType="end"/>
      </w:r>
      <w:r w:rsidR="001462FD">
        <w:rPr>
          <w:rStyle w:val="CommentReference"/>
        </w:rPr>
        <w:commentReference w:id="64"/>
      </w:r>
      <w:r w:rsidR="00416353" w:rsidRPr="003B2661">
        <w:rPr>
          <w:lang w:val="en-GB"/>
        </w:rPr>
        <w:t xml:space="preserve"> describes metabolic rate based on enzyme kinetics. This measures metabolic rate as a function of temperature including the enzyme’s temperature deactivation energy past the peak performance temperature. We used a simplified version of the model that ignores low temperature inactivation as not enough </w:t>
      </w:r>
      <w:r w:rsidR="001462FD">
        <w:rPr>
          <w:lang w:val="en-GB"/>
        </w:rPr>
        <w:t>measurements</w:t>
      </w:r>
      <w:r w:rsidR="00416353" w:rsidRPr="003B2661">
        <w:rPr>
          <w:lang w:val="en-GB"/>
        </w:rPr>
        <w:t xml:space="preserve"> were available to </w:t>
      </w:r>
      <w:r w:rsidR="001462FD">
        <w:rPr>
          <w:lang w:val="en-GB"/>
        </w:rPr>
        <w:t>estimate</w:t>
      </w:r>
      <w:r w:rsidR="00416353" w:rsidRPr="003B2661">
        <w:rPr>
          <w:lang w:val="en-GB"/>
        </w:rPr>
        <w:t xml:space="preserve"> i</w:t>
      </w:r>
      <w:r w:rsidR="009765E3" w:rsidRPr="003B2661">
        <w:rPr>
          <w:lang w:val="en-GB"/>
        </w:rPr>
        <w:t>t</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77777777" w:rsidR="00C765D2" w:rsidRDefault="00C765D2" w:rsidP="00997AED">
            <w:pPr>
              <w:jc w:val="both"/>
              <w:rPr>
                <w:lang w:val="en-GB"/>
              </w:rPr>
            </w:pPr>
            <w:r>
              <w:rPr>
                <w:lang w:val="en-GB"/>
              </w:rPr>
              <w:t>(8)</w:t>
            </w:r>
          </w:p>
        </w:tc>
      </w:tr>
    </w:tbl>
    <w:p w14:paraId="0EF321CA" w14:textId="77777777" w:rsidR="00C765D2" w:rsidRDefault="00C765D2" w:rsidP="00997AED">
      <w:pPr>
        <w:jc w:val="both"/>
        <w:rPr>
          <w:lang w:val="en-GB"/>
        </w:rPr>
      </w:pPr>
    </w:p>
    <w:p w14:paraId="2064037F" w14:textId="20C3093E" w:rsidR="00416353" w:rsidRPr="00630156" w:rsidRDefault="00416353" w:rsidP="00997AED">
      <w:pPr>
        <w:jc w:val="both"/>
        <w:rPr>
          <w:lang w:val="en-GB"/>
        </w:rPr>
      </w:pPr>
      <w:r w:rsidRPr="003B2661">
        <w:rPr>
          <w:lang w:val="en-GB"/>
        </w:rPr>
        <w:t xml:space="preserve">Where B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sidR="00966C9A">
        <w:rPr>
          <w:i/>
          <w:lang w:val="en-GB"/>
        </w:rPr>
        <w:t>T</w:t>
      </w:r>
      <w:r w:rsidR="00966C9A"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Mass scaling was left as a free parameter to be estimated from the data</w:t>
      </w:r>
      <w:r w:rsidR="00996303">
        <w:rPr>
          <w:lang w:val="en-GB"/>
        </w:rPr>
        <w:t xml:space="preserve"> for both prey taxa and set to </w:t>
      </w:r>
      <w:r w:rsidR="00996303" w:rsidRPr="003B2661">
        <w:rPr>
          <w:i/>
          <w:lang w:val="en-GB"/>
        </w:rPr>
        <w:t>β</w:t>
      </w:r>
      <w:r w:rsidR="00996303">
        <w:rPr>
          <w:i/>
          <w:lang w:val="en-GB"/>
        </w:rPr>
        <w:t xml:space="preserve">=0.75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xml:space="preserve">). </w:t>
      </w:r>
      <w:commentRangeEnd w:id="63"/>
      <w:r w:rsidR="00DD685B">
        <w:rPr>
          <w:rStyle w:val="CommentReference"/>
        </w:rPr>
        <w:commentReference w:id="63"/>
      </w:r>
      <w:r w:rsidRPr="003B2661">
        <w:rPr>
          <w:lang w:val="en-GB"/>
        </w:rPr>
        <w:t>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values estimated from equation 7</w:t>
      </w:r>
      <w:r w:rsidRPr="003B2661">
        <w:rPr>
          <w:lang w:val="en-GB"/>
        </w:rPr>
        <w:t xml:space="preserve"> to determine the parameter values that yielded a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4376D929" w:rsidR="00CB5862" w:rsidRDefault="007B1278" w:rsidP="00997AED">
      <w:pPr>
        <w:ind w:firstLine="720"/>
        <w:jc w:val="both"/>
        <w:rPr>
          <w:lang w:val="en-GB"/>
        </w:rPr>
      </w:pPr>
      <w:r>
        <w:rPr>
          <w:lang w:val="en-GB"/>
        </w:rPr>
        <w:t>Sharpe-Schoolfield model</w:t>
      </w:r>
      <w:r w:rsidR="001462FD">
        <w:rPr>
          <w:lang w:val="en-GB"/>
        </w:rPr>
        <w:t>s (equation 8</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 xml:space="preserve">ach </w:t>
      </w:r>
      <w:proofErr w:type="gramStart"/>
      <w:r w:rsidR="001462FD">
        <w:rPr>
          <w:lang w:val="en-GB"/>
        </w:rPr>
        <w:t>taxa</w:t>
      </w:r>
      <w:proofErr w:type="gramEnd"/>
      <w:r w:rsidR="001462FD">
        <w:rPr>
          <w:lang w:val="en-GB"/>
        </w:rPr>
        <w:t xml:space="preserve"> at each site of occurrence</w:t>
      </w:r>
      <w:r w:rsidR="001462FD" w:rsidRPr="003B2661">
        <w:rPr>
          <w:lang w:val="en-GB"/>
        </w:rPr>
        <w:t xml:space="preserve">. The best-fit model out of 10,000 runs in each case was kept to estimate the values of </w:t>
      </w:r>
      <w:proofErr w:type="spellStart"/>
      <w:r w:rsidR="00966C9A">
        <w:rPr>
          <w:i/>
          <w:lang w:val="en-GB"/>
        </w:rPr>
        <w:t>E</w:t>
      </w:r>
      <w:r w:rsidR="00966C9A" w:rsidRPr="00966C9A">
        <w:rPr>
          <w:i/>
          <w:vertAlign w:val="subscript"/>
          <w:lang w:val="en-GB"/>
        </w:rPr>
        <w:t>a</w:t>
      </w:r>
      <w:proofErr w:type="spellEnd"/>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proofErr w:type="spellStart"/>
      <w:r w:rsidR="00966C9A">
        <w:rPr>
          <w:i/>
          <w:lang w:val="en-GB"/>
        </w:rPr>
        <w:t>T</w:t>
      </w:r>
      <w:r w:rsidR="00966C9A" w:rsidRPr="00966C9A">
        <w:rPr>
          <w:i/>
          <w:vertAlign w:val="subscript"/>
          <w:lang w:val="en-GB"/>
        </w:rPr>
        <w:t>pk</w:t>
      </w:r>
      <w:proofErr w:type="spellEnd"/>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77777777" w:rsidR="003A1179" w:rsidRDefault="003536B0" w:rsidP="00997AED">
      <w:pPr>
        <w:jc w:val="both"/>
      </w:pPr>
      <w:commentRangeStart w:id="65"/>
      <w:r>
        <w:rPr>
          <w:b/>
          <w:noProof/>
          <w:sz w:val="38"/>
          <w:szCs w:val="38"/>
          <w:lang w:val="en-US"/>
        </w:rPr>
        <w:lastRenderedPageBreak/>
        <w:drawing>
          <wp:inline distT="0" distB="0" distL="0" distR="0" wp14:anchorId="00544E9A" wp14:editId="3D580F8F">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commentRangeEnd w:id="65"/>
      <w:r w:rsidR="00933106">
        <w:rPr>
          <w:rStyle w:val="CommentReference"/>
        </w:rPr>
        <w:commentReference w:id="65"/>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proofErr w:type="spellStart"/>
      <w:r w:rsidR="00966C9A">
        <w:rPr>
          <w:i/>
          <w:sz w:val="22"/>
          <w:szCs w:val="22"/>
          <w:lang w:val="en-GB"/>
        </w:rPr>
        <w:t>T</w:t>
      </w:r>
      <w:r w:rsidR="00966C9A" w:rsidRPr="00966C9A">
        <w:rPr>
          <w:i/>
          <w:sz w:val="22"/>
          <w:szCs w:val="22"/>
          <w:vertAlign w:val="subscript"/>
          <w:lang w:val="en-GB"/>
        </w:rPr>
        <w:t>pk</w:t>
      </w:r>
      <w:proofErr w:type="spellEnd"/>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proofErr w:type="spellStart"/>
      <w:r w:rsidR="00966C9A">
        <w:rPr>
          <w:i/>
          <w:sz w:val="22"/>
          <w:szCs w:val="22"/>
          <w:lang w:val="en-GB"/>
        </w:rPr>
        <w:t>E</w:t>
      </w:r>
      <w:r w:rsidR="00966C9A" w:rsidRPr="00966C9A">
        <w:rPr>
          <w:i/>
          <w:sz w:val="22"/>
          <w:szCs w:val="22"/>
          <w:vertAlign w:val="subscript"/>
          <w:lang w:val="en-GB"/>
        </w:rPr>
        <w:t>a</w:t>
      </w:r>
      <w:proofErr w:type="spellEnd"/>
      <w:r w:rsidRPr="00CB5862">
        <w:rPr>
          <w:rFonts w:ascii="Times Roman" w:hAnsi="Times Roman"/>
          <w:sz w:val="22"/>
          <w:szCs w:val="22"/>
        </w:rPr>
        <w:t xml:space="preserve"> </w:t>
      </w:r>
      <w:commentRangeStart w:id="66"/>
      <w:r w:rsidRPr="00CB5862">
        <w:rPr>
          <w:rFonts w:ascii="Times Roman" w:hAnsi="Times Roman"/>
          <w:sz w:val="22"/>
          <w:szCs w:val="22"/>
        </w:rPr>
        <w:t>vary with temperature for each taxa.</w:t>
      </w:r>
      <w:commentRangeEnd w:id="66"/>
      <w:r w:rsidRPr="00CB5862">
        <w:rPr>
          <w:rStyle w:val="CommentReference"/>
          <w:bCs/>
        </w:rPr>
        <w:commentReference w:id="66"/>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lastRenderedPageBreak/>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proofErr w:type="spellStart"/>
      <w:r w:rsidR="009B04EA">
        <w:rPr>
          <w:i/>
          <w:lang w:val="en-GB"/>
        </w:rPr>
        <w:t>T</w:t>
      </w:r>
      <w:r w:rsidR="009B04EA" w:rsidRPr="009B04EA">
        <w:rPr>
          <w:i/>
          <w:vertAlign w:val="subscript"/>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proofErr w:type="spellStart"/>
      <w:r w:rsidR="009B04EA">
        <w:rPr>
          <w:i/>
          <w:lang w:val="en-GB"/>
        </w:rPr>
        <w:t>T</w:t>
      </w:r>
      <w:r w:rsidR="009B04EA" w:rsidRPr="009B04EA">
        <w:rPr>
          <w:i/>
          <w:vertAlign w:val="subscript"/>
          <w:lang w:val="en-GB"/>
        </w:rPr>
        <w:t>pk</w:t>
      </w:r>
      <w:proofErr w:type="spellEnd"/>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67"/>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67"/>
      <w:r w:rsidR="00391E35">
        <w:rPr>
          <w:rStyle w:val="CommentReference"/>
        </w:rPr>
        <w:commentReference w:id="67"/>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68"/>
      <w:r w:rsidR="00322629" w:rsidRPr="009B04EA">
        <w:rPr>
          <w:lang w:val="en-GB"/>
        </w:rPr>
        <w:t>We</w:t>
      </w:r>
      <w:commentRangeEnd w:id="68"/>
      <w:r w:rsidR="00712128" w:rsidRPr="009B04EA">
        <w:rPr>
          <w:rStyle w:val="CommentReference"/>
          <w:sz w:val="24"/>
          <w:szCs w:val="24"/>
          <w:lang w:val="en-GB"/>
        </w:rPr>
        <w:commentReference w:id="68"/>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77777777" w:rsidR="003A1179" w:rsidRDefault="003536B0" w:rsidP="00997AED">
      <w:pPr>
        <w:jc w:val="both"/>
      </w:pPr>
      <w:r>
        <w:rPr>
          <w:noProof/>
          <w:lang w:val="en-US"/>
        </w:rPr>
        <w:lastRenderedPageBreak/>
        <w:drawing>
          <wp:inline distT="0" distB="0" distL="0" distR="0" wp14:anchorId="7659C1D4" wp14:editId="6C6DEB4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commentRangeStart w:id="69"/>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commentRangeEnd w:id="69"/>
      <w:r w:rsidR="00187D03" w:rsidRPr="00630156">
        <w:rPr>
          <w:rStyle w:val="CommentReference"/>
          <w:rFonts w:ascii="Cambria" w:hAnsi="Cambria"/>
        </w:rPr>
        <w:commentReference w:id="69"/>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w:t>
      </w:r>
      <w:r w:rsidR="00DB2935" w:rsidRPr="00630156">
        <w:rPr>
          <w:rFonts w:ascii="Cambria" w:hAnsi="Cambria"/>
          <w:lang w:val="en-GB"/>
        </w:rPr>
        <w:lastRenderedPageBreak/>
        <w:t xml:space="preserve">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w:t>
      </w:r>
      <w:proofErr w:type="gramStart"/>
      <w:r w:rsidR="00DB2935" w:rsidRPr="00630156">
        <w:rPr>
          <w:rFonts w:ascii="Cambria" w:hAnsi="Cambria"/>
          <w:i/>
          <w:lang w:val="en-GB"/>
        </w:rPr>
        <w:t>dipterum</w:t>
      </w:r>
      <w:proofErr w:type="gramEnd"/>
      <w:r w:rsidR="00DB2935" w:rsidRPr="00630156">
        <w:rPr>
          <w:rFonts w:ascii="Cambria" w:hAnsi="Cambria"/>
          <w:i/>
          <w:lang w:val="en-GB"/>
        </w:rPr>
        <w:t xml:space="preserve">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25194FC4" w14:textId="77777777" w:rsidR="00946669" w:rsidRDefault="003536B0" w:rsidP="00997AED">
      <w:pPr>
        <w:jc w:val="both"/>
      </w:pPr>
      <w:r>
        <w:rPr>
          <w:noProof/>
          <w:lang w:val="en-US"/>
        </w:rPr>
        <w:drawing>
          <wp:inline distT="0" distB="0" distL="0" distR="0" wp14:anchorId="4FE8205E" wp14:editId="172E8F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70"/>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70"/>
      <w:r w:rsidR="002C0AD6">
        <w:rPr>
          <w:rStyle w:val="CommentReference"/>
        </w:rPr>
        <w:commentReference w:id="70"/>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commentRangeStart w:id="71"/>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commentRangeEnd w:id="71"/>
      <w:r w:rsidR="00E90BAB">
        <w:rPr>
          <w:rStyle w:val="CommentReference"/>
        </w:rPr>
        <w:commentReference w:id="71"/>
      </w:r>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72"/>
      <w:r w:rsidRPr="003B2661">
        <w:rPr>
          <w:b/>
          <w:sz w:val="38"/>
          <w:szCs w:val="38"/>
          <w:lang w:val="en-GB"/>
        </w:rPr>
        <w:t>Discussion</w:t>
      </w:r>
      <w:commentRangeEnd w:id="72"/>
      <w:r w:rsidR="00863A48">
        <w:rPr>
          <w:rStyle w:val="CommentReference"/>
        </w:rPr>
        <w:commentReference w:id="72"/>
      </w:r>
    </w:p>
    <w:p w14:paraId="29B96B48" w14:textId="76405DCC" w:rsidR="00416353" w:rsidRPr="003B2661" w:rsidRDefault="00416353" w:rsidP="00997AED">
      <w:pPr>
        <w:ind w:firstLine="720"/>
        <w:jc w:val="both"/>
        <w:rPr>
          <w:lang w:val="en-GB"/>
        </w:rPr>
      </w:pPr>
      <w:commentRangeStart w:id="73"/>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73"/>
      <w:r w:rsidR="001E5A5F">
        <w:rPr>
          <w:rStyle w:val="CommentReference"/>
        </w:rPr>
        <w:commentReference w:id="73"/>
      </w:r>
      <w:r w:rsidRPr="003B2661">
        <w:rPr>
          <w:lang w:val="en-GB"/>
        </w:rPr>
        <w:t xml:space="preserve">We </w:t>
      </w:r>
      <w:commentRangeStart w:id="74"/>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74"/>
      <w:r w:rsidR="00585377">
        <w:rPr>
          <w:rStyle w:val="CommentReference"/>
        </w:rPr>
        <w:commentReference w:id="74"/>
      </w:r>
      <w:r w:rsidR="003240CB">
        <w:rPr>
          <w:lang w:val="en-GB"/>
        </w:rPr>
        <w:t>(Fig</w:t>
      </w:r>
      <w:r w:rsidR="008D098E">
        <w:rPr>
          <w:lang w:val="en-GB"/>
        </w:rPr>
        <w:t xml:space="preserve"> 1C</w:t>
      </w:r>
      <w:r w:rsidRPr="003B2661">
        <w:rPr>
          <w:lang w:val="en-GB"/>
        </w:rPr>
        <w:t xml:space="preserve">). </w:t>
      </w:r>
      <w:commentRangeStart w:id="75"/>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75"/>
      <w:r w:rsidR="001114D9">
        <w:rPr>
          <w:rStyle w:val="CommentReference"/>
        </w:rPr>
        <w:commentReference w:id="75"/>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proofErr w:type="spellStart"/>
      <w:r w:rsidR="009B04EA">
        <w:rPr>
          <w:i/>
          <w:lang w:val="en-GB"/>
        </w:rPr>
        <w:t>T</w:t>
      </w:r>
      <w:r w:rsidR="009B04EA" w:rsidRPr="009B04EA">
        <w:rPr>
          <w:i/>
          <w:vertAlign w:val="subscript"/>
          <w:lang w:val="en-GB"/>
        </w:rPr>
        <w:t>pk</w:t>
      </w:r>
      <w:proofErr w:type="spellEnd"/>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3C2C50F4"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9B04EA">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9B04EA" w:rsidRPr="009B04EA">
        <w:rPr>
          <w:noProof/>
          <w:lang w:val="en-GB"/>
        </w:rPr>
        <w:t>(Anthony I 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76"/>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76"/>
      <w:r w:rsidR="00DC398F">
        <w:rPr>
          <w:rStyle w:val="CommentReference"/>
        </w:rPr>
        <w:commentReference w:id="76"/>
      </w:r>
      <w:r w:rsidR="009B04EA">
        <w:rPr>
          <w:lang w:val="en-GB"/>
        </w:rPr>
        <w:fldChar w:fldCharType="begin" w:fldLock="1"/>
      </w:r>
      <w:r w:rsidR="009B04E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"Kordas", "given" : "Rebecca L", "non-dropping-particle" : "", "parse-names" : false, "suffix" : "" }, { "dropping-particle" : "", "family" : "Harley", "given" : "Christopher D G", "non-dropping-particle" : "", "parse-names" : false, "suffix" : "" }, { "dropping-particle" : "", "family" : "O'Connor", "given" : "Mary I", "non-dropping-particle" : "", "parse-names" : false, "suffix" : "" } ], "container-title" : "Journal of Experimental Marine Biology and Ecology", "id" : "ITEM-2", "issue" : "1", "issued" : { "date-parts" : [ [ "2011" ] ] }, "page" : "218-226", "publisher" : "Elsevier", "title" : "Community ecology in a warming world: the influence of temperature on interspecific interactions in marine systems", "type" : "article-journal", "volume" : "400" }, "uris" : [ "http://www.mendeley.com/documents/?uuid=23015ca4-2a98-46af-9cfa-c88cc9729559"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xml:space="preserve">, increasing potential attack </w:t>
      </w:r>
      <w:r w:rsidR="0074026E">
        <w:rPr>
          <w:lang w:val="en-GB"/>
        </w:rPr>
        <w:lastRenderedPageBreak/>
        <w:t>and capture rates</w:t>
      </w:r>
      <w:r w:rsidRPr="003B2661">
        <w:rPr>
          <w:lang w:val="en-GB"/>
        </w:rPr>
        <w:t xml:space="preserve">. </w:t>
      </w:r>
      <w:commentRangeStart w:id="77"/>
      <w:r w:rsidR="0074026E">
        <w:rPr>
          <w:lang w:val="en-GB"/>
        </w:rPr>
        <w:t xml:space="preserve">Despite an increase in both prey velocity TPCs elevation, the increase in that of their predator causes a stronger mismatch in hotter environments. </w:t>
      </w:r>
      <w:commentRangeEnd w:id="77"/>
      <w:r w:rsidR="00712150">
        <w:rPr>
          <w:rStyle w:val="CommentReference"/>
        </w:rPr>
        <w:commentReference w:id="77"/>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7E33E362"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78"/>
      <w:r w:rsidR="00BB14DC">
        <w:rPr>
          <w:lang w:val="en-GB"/>
        </w:rPr>
        <w:t>These results support the idea that the predator in this study will benefit disproportionately from the warming of its environment.</w:t>
      </w:r>
      <w:commentRangeEnd w:id="78"/>
      <w:r w:rsidR="00C22346">
        <w:rPr>
          <w:rStyle w:val="CommentReference"/>
        </w:rPr>
        <w:commentReference w:id="78"/>
      </w:r>
    </w:p>
    <w:p w14:paraId="11EE0736" w14:textId="33CDD80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3240CB">
        <w:rPr>
          <w:lang w:val="en-GB"/>
        </w:rPr>
        <w:instrText>ADDIN CSL_CITATION { "citationItems" : [ { "id" : "ITEM-1",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"publisher" : "Wiley Online Library", "title" : "Energetic and biomechanical constraints on animal migration distance", "type" : "article-journal", "volume" : "15" }, "uris" : [ "http://www.mendeley.com/documents/?uuid=a8ae2f1e-1001-4173-bd05-4a92445b5276"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xml:space="preserve">. </w:t>
      </w:r>
      <w:r w:rsidRPr="003B2661">
        <w:rPr>
          <w:lang w:val="en-GB"/>
        </w:rPr>
        <w:lastRenderedPageBreak/>
        <w:t>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 </w:t>
      </w:r>
    </w:p>
    <w:p w14:paraId="177406B1" w14:textId="77777777"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lastRenderedPageBreak/>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manuscript. </w:t>
      </w:r>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2D839EA3" w14:textId="78E1BC92" w:rsidR="00F65C9B" w:rsidRPr="00F65C9B" w:rsidRDefault="00BC07F9" w:rsidP="00F65C9B">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F65C9B" w:rsidRPr="00F65C9B">
        <w:rPr>
          <w:rFonts w:ascii="Times Roman" w:hAnsi="Times Roman"/>
          <w:noProof/>
          <w:sz w:val="22"/>
        </w:rPr>
        <w:t xml:space="preserve">Albouy, C. </w:t>
      </w:r>
      <w:r w:rsidR="00F65C9B" w:rsidRPr="00F65C9B">
        <w:rPr>
          <w:rFonts w:ascii="Times Roman" w:hAnsi="Times Roman"/>
          <w:i/>
          <w:iCs/>
          <w:noProof/>
          <w:sz w:val="22"/>
        </w:rPr>
        <w:t>et al.</w:t>
      </w:r>
      <w:r w:rsidR="00F65C9B" w:rsidRPr="00F65C9B">
        <w:rPr>
          <w:rFonts w:ascii="Times Roman" w:hAnsi="Times Roman"/>
          <w:noProof/>
          <w:sz w:val="22"/>
        </w:rPr>
        <w:t xml:space="preserve"> (2014) ‘From projected species distribution to food-web structure under climate change’, </w:t>
      </w:r>
      <w:r w:rsidR="00F65C9B" w:rsidRPr="00F65C9B">
        <w:rPr>
          <w:rFonts w:ascii="Times Roman" w:hAnsi="Times Roman"/>
          <w:i/>
          <w:iCs/>
          <w:noProof/>
          <w:sz w:val="22"/>
        </w:rPr>
        <w:t>Global change biology</w:t>
      </w:r>
      <w:r w:rsidR="00F65C9B" w:rsidRPr="00F65C9B">
        <w:rPr>
          <w:rFonts w:ascii="Times Roman" w:hAnsi="Times Roman"/>
          <w:noProof/>
          <w:sz w:val="22"/>
        </w:rPr>
        <w:t>. Wiley Online Library, 20(3), pp. 730–741.</w:t>
      </w:r>
    </w:p>
    <w:p w14:paraId="2D69B17A"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Alexander, R. M. (2003) </w:t>
      </w:r>
      <w:r w:rsidRPr="00F65C9B">
        <w:rPr>
          <w:rFonts w:ascii="Times Roman" w:hAnsi="Times Roman"/>
          <w:i/>
          <w:iCs/>
          <w:noProof/>
          <w:sz w:val="22"/>
        </w:rPr>
        <w:t>Principles of animal locomotion</w:t>
      </w:r>
      <w:r w:rsidRPr="00F65C9B">
        <w:rPr>
          <w:rFonts w:ascii="Times Roman" w:hAnsi="Times Roman"/>
          <w:noProof/>
          <w:sz w:val="22"/>
        </w:rPr>
        <w:t>. Princeton University Press.</w:t>
      </w:r>
    </w:p>
    <w:p w14:paraId="4ACA5C21"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Alexander, R. M. (2005) ‘Models and the scaling of energy costs for locomotion’, </w:t>
      </w:r>
      <w:r w:rsidRPr="00F65C9B">
        <w:rPr>
          <w:rFonts w:ascii="Times Roman" w:hAnsi="Times Roman"/>
          <w:i/>
          <w:iCs/>
          <w:noProof/>
          <w:sz w:val="22"/>
        </w:rPr>
        <w:t>Journal of Experimental Biology</w:t>
      </w:r>
      <w:r w:rsidRPr="00F65C9B">
        <w:rPr>
          <w:rFonts w:ascii="Times Roman" w:hAnsi="Times Roman"/>
          <w:noProof/>
          <w:sz w:val="22"/>
        </w:rPr>
        <w:t>, 208(9), pp. 1645–1652. doi: 10.1242/jeb.01484.</w:t>
      </w:r>
    </w:p>
    <w:p w14:paraId="503D2A6A"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Angilletta, M. J. (2006) ‘Estimating and comparing thermal performance curves’, </w:t>
      </w:r>
      <w:r w:rsidRPr="00F65C9B">
        <w:rPr>
          <w:rFonts w:ascii="Times Roman" w:hAnsi="Times Roman"/>
          <w:i/>
          <w:iCs/>
          <w:noProof/>
          <w:sz w:val="22"/>
        </w:rPr>
        <w:t>Journal of Thermal Biology</w:t>
      </w:r>
      <w:r w:rsidRPr="00F65C9B">
        <w:rPr>
          <w:rFonts w:ascii="Times Roman" w:hAnsi="Times Roman"/>
          <w:noProof/>
          <w:sz w:val="22"/>
        </w:rPr>
        <w:t>, 31(7), pp. 541–545. doi: 10.1016/j.jtherbio.2006.06.002.</w:t>
      </w:r>
    </w:p>
    <w:p w14:paraId="559108D6"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Angilletta, M. J. (2009) </w:t>
      </w:r>
      <w:r w:rsidRPr="00F65C9B">
        <w:rPr>
          <w:rFonts w:ascii="Times Roman" w:hAnsi="Times Roman"/>
          <w:i/>
          <w:iCs/>
          <w:noProof/>
          <w:sz w:val="22"/>
        </w:rPr>
        <w:t>Thermal adaptation: a theoretical and empirical synthesis</w:t>
      </w:r>
      <w:r w:rsidRPr="00F65C9B">
        <w:rPr>
          <w:rFonts w:ascii="Times Roman" w:hAnsi="Times Roman"/>
          <w:noProof/>
          <w:sz w:val="22"/>
        </w:rPr>
        <w:t>. Oxford University Press.</w:t>
      </w:r>
    </w:p>
    <w:p w14:paraId="380CDBE6"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Bauernfeind, E. and Soldan, T. (2012) </w:t>
      </w:r>
      <w:r w:rsidRPr="00F65C9B">
        <w:rPr>
          <w:rFonts w:ascii="Times Roman" w:hAnsi="Times Roman"/>
          <w:i/>
          <w:iCs/>
          <w:noProof/>
          <w:sz w:val="22"/>
        </w:rPr>
        <w:t>The Mayflies of Europe (Ephemeroptera)</w:t>
      </w:r>
      <w:r w:rsidRPr="00F65C9B">
        <w:rPr>
          <w:rFonts w:ascii="Times Roman" w:hAnsi="Times Roman"/>
          <w:noProof/>
          <w:sz w:val="22"/>
        </w:rPr>
        <w:t>. Brill.</w:t>
      </w:r>
    </w:p>
    <w:p w14:paraId="605CDE72"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Brodersen, K. P. </w:t>
      </w:r>
      <w:r w:rsidRPr="00F65C9B">
        <w:rPr>
          <w:rFonts w:ascii="Times Roman" w:hAnsi="Times Roman"/>
          <w:i/>
          <w:iCs/>
          <w:noProof/>
          <w:sz w:val="22"/>
        </w:rPr>
        <w:t>et al.</w:t>
      </w:r>
      <w:r w:rsidRPr="00F65C9B">
        <w:rPr>
          <w:rFonts w:ascii="Times Roman" w:hAnsi="Times Roman"/>
          <w:noProof/>
          <w:sz w:val="22"/>
        </w:rPr>
        <w:t xml:space="preserve"> (2008) ‘Respiration of midges (Diptera; Chironomidae) in British Columbian lakes: oxy-regulation, temperature and their role as palaeo-indicators’, </w:t>
      </w:r>
      <w:r w:rsidRPr="00F65C9B">
        <w:rPr>
          <w:rFonts w:ascii="Times Roman" w:hAnsi="Times Roman"/>
          <w:i/>
          <w:iCs/>
          <w:noProof/>
          <w:sz w:val="22"/>
        </w:rPr>
        <w:t>Freshwater Biology</w:t>
      </w:r>
      <w:r w:rsidRPr="00F65C9B">
        <w:rPr>
          <w:rFonts w:ascii="Times Roman" w:hAnsi="Times Roman"/>
          <w:noProof/>
          <w:sz w:val="22"/>
        </w:rPr>
        <w:t>. Wiley Online Library, 53(3), pp. 593–602.</w:t>
      </w:r>
    </w:p>
    <w:p w14:paraId="65CE97B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Brown, J. H. </w:t>
      </w:r>
      <w:r w:rsidRPr="00F65C9B">
        <w:rPr>
          <w:rFonts w:ascii="Times Roman" w:hAnsi="Times Roman"/>
          <w:i/>
          <w:iCs/>
          <w:noProof/>
          <w:sz w:val="22"/>
        </w:rPr>
        <w:t>et al.</w:t>
      </w:r>
      <w:r w:rsidRPr="00F65C9B">
        <w:rPr>
          <w:rFonts w:ascii="Times Roman" w:hAnsi="Times Roman"/>
          <w:noProof/>
          <w:sz w:val="22"/>
        </w:rPr>
        <w:t xml:space="preserve"> (2004) ‘Toward a metabolic theory of ecology’, </w:t>
      </w:r>
      <w:r w:rsidRPr="00F65C9B">
        <w:rPr>
          <w:rFonts w:ascii="Times Roman" w:hAnsi="Times Roman"/>
          <w:i/>
          <w:iCs/>
          <w:noProof/>
          <w:sz w:val="22"/>
        </w:rPr>
        <w:t>Ecology</w:t>
      </w:r>
      <w:r w:rsidRPr="00F65C9B">
        <w:rPr>
          <w:rFonts w:ascii="Times Roman" w:hAnsi="Times Roman"/>
          <w:noProof/>
          <w:sz w:val="22"/>
        </w:rPr>
        <w:t>. Wiley Online Library, 85(7), pp. 1771–1789.</w:t>
      </w:r>
    </w:p>
    <w:p w14:paraId="419F8C05"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Coley, P. D., Bryant, J. P. and Chapin III, F. S. (1985) ‘Resource availability and plant antiherbivore defense’, </w:t>
      </w:r>
      <w:r w:rsidRPr="00F65C9B">
        <w:rPr>
          <w:rFonts w:ascii="Times Roman" w:hAnsi="Times Roman"/>
          <w:i/>
          <w:iCs/>
          <w:noProof/>
          <w:sz w:val="22"/>
        </w:rPr>
        <w:t>Science</w:t>
      </w:r>
      <w:r w:rsidRPr="00F65C9B">
        <w:rPr>
          <w:rFonts w:ascii="Times Roman" w:hAnsi="Times Roman"/>
          <w:noProof/>
          <w:sz w:val="22"/>
        </w:rPr>
        <w:t>. American Association for the Advancement of Science, 230, pp. 895–900.</w:t>
      </w:r>
      <w:bookmarkStart w:id="79" w:name="_GoBack"/>
      <w:bookmarkEnd w:id="79"/>
    </w:p>
    <w:p w14:paraId="20CB604E"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Cranston, P. S., Pinder, L. C. V and Armitage, P. D. (1995) </w:t>
      </w:r>
      <w:r w:rsidRPr="00F65C9B">
        <w:rPr>
          <w:rFonts w:ascii="Times Roman" w:hAnsi="Times Roman"/>
          <w:i/>
          <w:iCs/>
          <w:noProof/>
          <w:sz w:val="22"/>
        </w:rPr>
        <w:t>The Chironomidae</w:t>
      </w:r>
      <w:r w:rsidRPr="00F65C9B">
        <w:rPr>
          <w:rFonts w:ascii="Times New Roman" w:hAnsi="Times New Roman" w:cs="Times New Roman"/>
          <w:i/>
          <w:iCs/>
          <w:noProof/>
          <w:sz w:val="22"/>
        </w:rPr>
        <w:t> </w:t>
      </w:r>
      <w:r w:rsidRPr="00F65C9B">
        <w:rPr>
          <w:rFonts w:ascii="Times Roman" w:hAnsi="Times Roman"/>
          <w:i/>
          <w:iCs/>
          <w:noProof/>
          <w:sz w:val="22"/>
        </w:rPr>
        <w:t>: biology and ecology of non-biting midges / edited by P.D. Armitage, P.S. Cranston, L.C.V. Pinder</w:t>
      </w:r>
      <w:r w:rsidRPr="00F65C9B">
        <w:rPr>
          <w:rFonts w:ascii="Times Roman" w:hAnsi="Times Roman"/>
          <w:noProof/>
          <w:sz w:val="22"/>
        </w:rPr>
        <w:t>. Chapman &amp; Hall London.</w:t>
      </w:r>
    </w:p>
    <w:p w14:paraId="353A4490"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Dell, A. I., Pawar, S. and Savage, V. M. (2011) ‘Systematic variation in the temperature dependence of physiological and ecological traits’, </w:t>
      </w:r>
      <w:r w:rsidRPr="00F65C9B">
        <w:rPr>
          <w:rFonts w:ascii="Times Roman" w:hAnsi="Times Roman"/>
          <w:i/>
          <w:iCs/>
          <w:noProof/>
          <w:sz w:val="22"/>
        </w:rPr>
        <w:t>Proceedings of the National Academy of Sciences</w:t>
      </w:r>
      <w:r w:rsidRPr="00F65C9B">
        <w:rPr>
          <w:rFonts w:ascii="Times Roman" w:hAnsi="Times Roman"/>
          <w:noProof/>
          <w:sz w:val="22"/>
        </w:rPr>
        <w:t>. National Acad Sciences, 108(26), pp. 10591–10596.</w:t>
      </w:r>
    </w:p>
    <w:p w14:paraId="176512F2"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Dell, A. I., Pawar, S. and Savage, V. M. (2014) ‘Temperature dependence of trophic interactions are driven by asymmetry of species responses and foraging strategy’, </w:t>
      </w:r>
      <w:r w:rsidRPr="00F65C9B">
        <w:rPr>
          <w:rFonts w:ascii="Times Roman" w:hAnsi="Times Roman"/>
          <w:i/>
          <w:iCs/>
          <w:noProof/>
          <w:sz w:val="22"/>
        </w:rPr>
        <w:t>Journal of Animal Ecology</w:t>
      </w:r>
      <w:r w:rsidRPr="00F65C9B">
        <w:rPr>
          <w:rFonts w:ascii="Times Roman" w:hAnsi="Times Roman"/>
          <w:noProof/>
          <w:sz w:val="22"/>
        </w:rPr>
        <w:t>. Wiley Online Library, 83(1), pp. 70–84.</w:t>
      </w:r>
    </w:p>
    <w:p w14:paraId="1B947E18"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Dell, A. I., Pawar, S. and Savage, V. M. (2014) ‘Temperature dependence of trophic interactions are driven by asymmetry of species responses and foraging strategy’, </w:t>
      </w:r>
      <w:r w:rsidRPr="00F65C9B">
        <w:rPr>
          <w:rFonts w:ascii="Times Roman" w:hAnsi="Times Roman"/>
          <w:i/>
          <w:iCs/>
          <w:noProof/>
          <w:sz w:val="22"/>
        </w:rPr>
        <w:t>Journal of Animal Ecology</w:t>
      </w:r>
      <w:r w:rsidRPr="00F65C9B">
        <w:rPr>
          <w:rFonts w:ascii="Times Roman" w:hAnsi="Times Roman"/>
          <w:noProof/>
          <w:sz w:val="22"/>
        </w:rPr>
        <w:t>, 83(1), pp. 70–84. doi: 10.1111/1365-2656.12081.</w:t>
      </w:r>
    </w:p>
    <w:p w14:paraId="2AB630B1"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DeLong, J. P. </w:t>
      </w:r>
      <w:r w:rsidRPr="00F65C9B">
        <w:rPr>
          <w:rFonts w:ascii="Times Roman" w:hAnsi="Times Roman"/>
          <w:i/>
          <w:iCs/>
          <w:noProof/>
          <w:sz w:val="22"/>
        </w:rPr>
        <w:t>et al.</w:t>
      </w:r>
      <w:r w:rsidRPr="00F65C9B">
        <w:rPr>
          <w:rFonts w:ascii="Times Roman" w:hAnsi="Times Roman"/>
          <w:noProof/>
          <w:sz w:val="22"/>
        </w:rPr>
        <w:t xml:space="preserve"> (2017) ‘The combined effects of reactant kinetics and enzyme stability explain the temperature dependence of metabolic rates’, </w:t>
      </w:r>
      <w:r w:rsidRPr="00F65C9B">
        <w:rPr>
          <w:rFonts w:ascii="Times Roman" w:hAnsi="Times Roman"/>
          <w:i/>
          <w:iCs/>
          <w:noProof/>
          <w:sz w:val="22"/>
        </w:rPr>
        <w:t>Ecology and evolution</w:t>
      </w:r>
      <w:r w:rsidRPr="00F65C9B">
        <w:rPr>
          <w:rFonts w:ascii="Times Roman" w:hAnsi="Times Roman"/>
          <w:noProof/>
          <w:sz w:val="22"/>
        </w:rPr>
        <w:t>. Wiley Online Library.</w:t>
      </w:r>
    </w:p>
    <w:p w14:paraId="2A76C53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Elzhov, T. V </w:t>
      </w:r>
      <w:r w:rsidRPr="00F65C9B">
        <w:rPr>
          <w:rFonts w:ascii="Times Roman" w:hAnsi="Times Roman"/>
          <w:i/>
          <w:iCs/>
          <w:noProof/>
          <w:sz w:val="22"/>
        </w:rPr>
        <w:t>et al.</w:t>
      </w:r>
      <w:r w:rsidRPr="00F65C9B">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297819A2"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Gibert, J. P. </w:t>
      </w:r>
      <w:r w:rsidRPr="00F65C9B">
        <w:rPr>
          <w:rFonts w:ascii="Times Roman" w:hAnsi="Times Roman"/>
          <w:i/>
          <w:iCs/>
          <w:noProof/>
          <w:sz w:val="22"/>
        </w:rPr>
        <w:t>et al.</w:t>
      </w:r>
      <w:r w:rsidRPr="00F65C9B">
        <w:rPr>
          <w:rFonts w:ascii="Times Roman" w:hAnsi="Times Roman"/>
          <w:noProof/>
          <w:sz w:val="22"/>
        </w:rPr>
        <w:t xml:space="preserve"> (2016) ‘Crossing regimes of temperature dependence in animal movement’, </w:t>
      </w:r>
      <w:r w:rsidRPr="00F65C9B">
        <w:rPr>
          <w:rFonts w:ascii="Times Roman" w:hAnsi="Times Roman"/>
          <w:i/>
          <w:iCs/>
          <w:noProof/>
          <w:sz w:val="22"/>
        </w:rPr>
        <w:t>Global change biology</w:t>
      </w:r>
      <w:r w:rsidRPr="00F65C9B">
        <w:rPr>
          <w:rFonts w:ascii="Times Roman" w:hAnsi="Times Roman"/>
          <w:noProof/>
          <w:sz w:val="22"/>
        </w:rPr>
        <w:t>. Wiley Online Library, 22(5), pp. 1722–1736.</w:t>
      </w:r>
    </w:p>
    <w:p w14:paraId="7F7C291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Gibert, J. P. and DeLong, J. P. (2014) ‘Temperature alters food web body-size structure’, </w:t>
      </w:r>
      <w:r w:rsidRPr="00F65C9B">
        <w:rPr>
          <w:rFonts w:ascii="Times Roman" w:hAnsi="Times Roman"/>
          <w:i/>
          <w:iCs/>
          <w:noProof/>
          <w:sz w:val="22"/>
        </w:rPr>
        <w:t>Biology letters</w:t>
      </w:r>
      <w:r w:rsidRPr="00F65C9B">
        <w:rPr>
          <w:rFonts w:ascii="Times Roman" w:hAnsi="Times Roman"/>
          <w:noProof/>
          <w:sz w:val="22"/>
        </w:rPr>
        <w:t>. The Royal Society, 10(8), p. 20140473.</w:t>
      </w:r>
    </w:p>
    <w:p w14:paraId="5941AEB3"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Gilbert, B. </w:t>
      </w:r>
      <w:r w:rsidRPr="00F65C9B">
        <w:rPr>
          <w:rFonts w:ascii="Times Roman" w:hAnsi="Times Roman"/>
          <w:i/>
          <w:iCs/>
          <w:noProof/>
          <w:sz w:val="22"/>
        </w:rPr>
        <w:t>et al.</w:t>
      </w:r>
      <w:r w:rsidRPr="00F65C9B">
        <w:rPr>
          <w:rFonts w:ascii="Times Roman" w:hAnsi="Times Roman"/>
          <w:noProof/>
          <w:sz w:val="22"/>
        </w:rPr>
        <w:t xml:space="preserve"> (2014) ‘A bioenergetic framework for the temperature dependence of trophic interactions’, </w:t>
      </w:r>
      <w:r w:rsidRPr="00F65C9B">
        <w:rPr>
          <w:rFonts w:ascii="Times Roman" w:hAnsi="Times Roman"/>
          <w:i/>
          <w:iCs/>
          <w:noProof/>
          <w:sz w:val="22"/>
        </w:rPr>
        <w:t>Ecology Letters</w:t>
      </w:r>
      <w:r w:rsidRPr="00F65C9B">
        <w:rPr>
          <w:rFonts w:ascii="Times Roman" w:hAnsi="Times Roman"/>
          <w:noProof/>
          <w:sz w:val="22"/>
        </w:rPr>
        <w:t>, 17(8), pp. 902–914. doi: 10.1111/ele.12307.</w:t>
      </w:r>
    </w:p>
    <w:p w14:paraId="47D7E45D"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Gilbert, D. </w:t>
      </w:r>
      <w:r w:rsidRPr="00F65C9B">
        <w:rPr>
          <w:rFonts w:ascii="Times Roman" w:hAnsi="Times Roman"/>
          <w:i/>
          <w:iCs/>
          <w:noProof/>
          <w:sz w:val="22"/>
        </w:rPr>
        <w:t>et al.</w:t>
      </w:r>
      <w:r w:rsidRPr="00F65C9B">
        <w:rPr>
          <w:rFonts w:ascii="Times Roman" w:hAnsi="Times Roman"/>
          <w:noProof/>
          <w:sz w:val="22"/>
        </w:rPr>
        <w:t xml:space="preserve"> (2005) ‘A seventy-two-year record of diminishing deep-water oxygen in the St. Lawrence estuary: The northwest Atlantic connection’, </w:t>
      </w:r>
      <w:r w:rsidRPr="00F65C9B">
        <w:rPr>
          <w:rFonts w:ascii="Times Roman" w:hAnsi="Times Roman"/>
          <w:i/>
          <w:iCs/>
          <w:noProof/>
          <w:sz w:val="22"/>
        </w:rPr>
        <w:t>Limnology and Oceanography</w:t>
      </w:r>
      <w:r w:rsidRPr="00F65C9B">
        <w:rPr>
          <w:rFonts w:ascii="Times Roman" w:hAnsi="Times Roman"/>
          <w:noProof/>
          <w:sz w:val="22"/>
        </w:rPr>
        <w:t>. Wiley Online Library, 50(5), pp. 1654–1666.</w:t>
      </w:r>
    </w:p>
    <w:p w14:paraId="4060ADBC"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Gillooly, J. F. </w:t>
      </w:r>
      <w:r w:rsidRPr="00F65C9B">
        <w:rPr>
          <w:rFonts w:ascii="Times Roman" w:hAnsi="Times Roman"/>
          <w:i/>
          <w:iCs/>
          <w:noProof/>
          <w:sz w:val="22"/>
        </w:rPr>
        <w:t>et al.</w:t>
      </w:r>
      <w:r w:rsidRPr="00F65C9B">
        <w:rPr>
          <w:rFonts w:ascii="Times Roman" w:hAnsi="Times Roman"/>
          <w:noProof/>
          <w:sz w:val="22"/>
        </w:rPr>
        <w:t xml:space="preserve"> (2001) ‘Effects of size and temperature on metabolic rate’, </w:t>
      </w:r>
      <w:r w:rsidRPr="00F65C9B">
        <w:rPr>
          <w:rFonts w:ascii="Times Roman" w:hAnsi="Times Roman"/>
          <w:i/>
          <w:iCs/>
          <w:noProof/>
          <w:sz w:val="22"/>
        </w:rPr>
        <w:t>Science</w:t>
      </w:r>
      <w:r w:rsidRPr="00F65C9B">
        <w:rPr>
          <w:rFonts w:ascii="Times Roman" w:hAnsi="Times Roman"/>
          <w:noProof/>
          <w:sz w:val="22"/>
        </w:rPr>
        <w:t>, 293(September), pp. 2248–2251. doi: 10.1126/science.1061967.</w:t>
      </w:r>
    </w:p>
    <w:p w14:paraId="57F5D8FE"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Gillooly, J. F. </w:t>
      </w:r>
      <w:r w:rsidRPr="00F65C9B">
        <w:rPr>
          <w:rFonts w:ascii="Times Roman" w:hAnsi="Times Roman"/>
          <w:i/>
          <w:iCs/>
          <w:noProof/>
          <w:sz w:val="22"/>
        </w:rPr>
        <w:t>et al.</w:t>
      </w:r>
      <w:r w:rsidRPr="00F65C9B">
        <w:rPr>
          <w:rFonts w:ascii="Times Roman" w:hAnsi="Times Roman"/>
          <w:noProof/>
          <w:sz w:val="22"/>
        </w:rPr>
        <w:t xml:space="preserve"> (2001) ‘Effects of size and temperature on metabolic rate’, </w:t>
      </w:r>
      <w:r w:rsidRPr="00F65C9B">
        <w:rPr>
          <w:rFonts w:ascii="Times Roman" w:hAnsi="Times Roman"/>
          <w:i/>
          <w:iCs/>
          <w:noProof/>
          <w:sz w:val="22"/>
        </w:rPr>
        <w:t>science</w:t>
      </w:r>
      <w:r w:rsidRPr="00F65C9B">
        <w:rPr>
          <w:rFonts w:ascii="Times Roman" w:hAnsi="Times Roman"/>
          <w:noProof/>
          <w:sz w:val="22"/>
        </w:rPr>
        <w:t>. American Association for the Advancement of Science, 293(5538), pp. 2248–2251.</w:t>
      </w:r>
    </w:p>
    <w:p w14:paraId="0D925DFF"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Hein, A. M., Hou, C. and Gillooly, J. F. (2012) ‘Energetic and biomechanical constraints on animal migration distance’, </w:t>
      </w:r>
      <w:r w:rsidRPr="00F65C9B">
        <w:rPr>
          <w:rFonts w:ascii="Times Roman" w:hAnsi="Times Roman"/>
          <w:i/>
          <w:iCs/>
          <w:noProof/>
          <w:sz w:val="22"/>
        </w:rPr>
        <w:t>Ecology letters</w:t>
      </w:r>
      <w:r w:rsidRPr="00F65C9B">
        <w:rPr>
          <w:rFonts w:ascii="Times Roman" w:hAnsi="Times Roman"/>
          <w:noProof/>
          <w:sz w:val="22"/>
        </w:rPr>
        <w:t>. Wiley Online Library, 15(2), pp. 104–110.</w:t>
      </w:r>
    </w:p>
    <w:p w14:paraId="432CAB52"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Houghton, J. T. (1996) </w:t>
      </w:r>
      <w:r w:rsidRPr="00F65C9B">
        <w:rPr>
          <w:rFonts w:ascii="Times Roman" w:hAnsi="Times Roman"/>
          <w:i/>
          <w:iCs/>
          <w:noProof/>
          <w:sz w:val="22"/>
        </w:rPr>
        <w:t>Climate change 1995: The science of climate change: contribution of working group I to the second assessment report of the Intergovernmental Panel on Climate Change</w:t>
      </w:r>
      <w:r w:rsidRPr="00F65C9B">
        <w:rPr>
          <w:rFonts w:ascii="Times Roman" w:hAnsi="Times Roman"/>
          <w:noProof/>
          <w:sz w:val="22"/>
        </w:rPr>
        <w:t>. Cambridge University Press.</w:t>
      </w:r>
    </w:p>
    <w:p w14:paraId="23B53EA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Huey, R. B. and Kingsolver, J. G. (2011) ‘Variation in universal temperature dependence of biological rates’, </w:t>
      </w:r>
      <w:r w:rsidRPr="00F65C9B">
        <w:rPr>
          <w:rFonts w:ascii="Times Roman" w:hAnsi="Times Roman"/>
          <w:i/>
          <w:iCs/>
          <w:noProof/>
          <w:sz w:val="22"/>
        </w:rPr>
        <w:t>Proceedings of the National Academy of Sciences</w:t>
      </w:r>
      <w:r w:rsidRPr="00F65C9B">
        <w:rPr>
          <w:rFonts w:ascii="Times Roman" w:hAnsi="Times Roman"/>
          <w:noProof/>
          <w:sz w:val="22"/>
        </w:rPr>
        <w:t>, 108(26), pp. 10377–10378. doi: 10.1073/pnas.1107430108.</w:t>
      </w:r>
    </w:p>
    <w:p w14:paraId="7B319303"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Hughes, L. (2000) ‘Biological consequences of global warming: is the signal already apparent?’, </w:t>
      </w:r>
      <w:r w:rsidRPr="00F65C9B">
        <w:rPr>
          <w:rFonts w:ascii="Times Roman" w:hAnsi="Times Roman"/>
          <w:i/>
          <w:iCs/>
          <w:noProof/>
          <w:sz w:val="22"/>
        </w:rPr>
        <w:t>Trends in ecology &amp; evolution</w:t>
      </w:r>
      <w:r w:rsidRPr="00F65C9B">
        <w:rPr>
          <w:rFonts w:ascii="Times Roman" w:hAnsi="Times Roman"/>
          <w:noProof/>
          <w:sz w:val="22"/>
        </w:rPr>
        <w:t>. Elsevier, 15(2), pp. 56–61.</w:t>
      </w:r>
    </w:p>
    <w:p w14:paraId="37E1CE1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Kingsolver, J. G. (2009) ‘The Well-Temperatured Biologist: (American Society of Naturalists Presidential Address)’, </w:t>
      </w:r>
      <w:r w:rsidRPr="00F65C9B">
        <w:rPr>
          <w:rFonts w:ascii="Times Roman" w:hAnsi="Times Roman"/>
          <w:i/>
          <w:iCs/>
          <w:noProof/>
          <w:sz w:val="22"/>
        </w:rPr>
        <w:t>The American Naturalist</w:t>
      </w:r>
      <w:r w:rsidRPr="00F65C9B">
        <w:rPr>
          <w:rFonts w:ascii="Times Roman" w:hAnsi="Times Roman"/>
          <w:noProof/>
          <w:sz w:val="22"/>
        </w:rPr>
        <w:t>. The University of Chicago Press, 174(6), pp. 755–768.</w:t>
      </w:r>
    </w:p>
    <w:p w14:paraId="6CABB5FF"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Kontopoulos, D.-G. </w:t>
      </w:r>
      <w:r w:rsidRPr="00F65C9B">
        <w:rPr>
          <w:rFonts w:ascii="Times Roman" w:hAnsi="Times Roman"/>
          <w:i/>
          <w:iCs/>
          <w:noProof/>
          <w:sz w:val="22"/>
        </w:rPr>
        <w:t>et al.</w:t>
      </w:r>
      <w:r w:rsidRPr="00F65C9B">
        <w:rPr>
          <w:rFonts w:ascii="Times Roman" w:hAnsi="Times Roman"/>
          <w:noProof/>
          <w:sz w:val="22"/>
        </w:rPr>
        <w:t xml:space="preserve"> (2018) ‘Use and misuse of temperature normalisation in meta-analyses of thermal responses of biological traits’, </w:t>
      </w:r>
      <w:r w:rsidRPr="00F65C9B">
        <w:rPr>
          <w:rFonts w:ascii="Times Roman" w:hAnsi="Times Roman"/>
          <w:i/>
          <w:iCs/>
          <w:noProof/>
          <w:sz w:val="22"/>
        </w:rPr>
        <w:t>PeerJ</w:t>
      </w:r>
      <w:r w:rsidRPr="00F65C9B">
        <w:rPr>
          <w:rFonts w:ascii="Times Roman" w:hAnsi="Times Roman"/>
          <w:noProof/>
          <w:sz w:val="22"/>
        </w:rPr>
        <w:t>. doi: 10.7287/peerj.preprints.3068v1.</w:t>
      </w:r>
    </w:p>
    <w:p w14:paraId="1271E496"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Kordas, R. L., Harley, C. D. G. and O’Connor, M. I. (2011) ‘Community ecology in a warming world: the influence of temperature on interspecific interactions in marine systems’, </w:t>
      </w:r>
      <w:r w:rsidRPr="00F65C9B">
        <w:rPr>
          <w:rFonts w:ascii="Times Roman" w:hAnsi="Times Roman"/>
          <w:i/>
          <w:iCs/>
          <w:noProof/>
          <w:sz w:val="22"/>
        </w:rPr>
        <w:t>Journal of Experimental Marine Biology and Ecology</w:t>
      </w:r>
      <w:r w:rsidRPr="00F65C9B">
        <w:rPr>
          <w:rFonts w:ascii="Times Roman" w:hAnsi="Times Roman"/>
          <w:noProof/>
          <w:sz w:val="22"/>
        </w:rPr>
        <w:t>. Elsevier, 400(1), pp. 218–226.</w:t>
      </w:r>
    </w:p>
    <w:p w14:paraId="365B062A"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Loreau, M. </w:t>
      </w:r>
      <w:r w:rsidRPr="00F65C9B">
        <w:rPr>
          <w:rFonts w:ascii="Times Roman" w:hAnsi="Times Roman"/>
          <w:i/>
          <w:iCs/>
          <w:noProof/>
          <w:sz w:val="22"/>
        </w:rPr>
        <w:t>et al.</w:t>
      </w:r>
      <w:r w:rsidRPr="00F65C9B">
        <w:rPr>
          <w:rFonts w:ascii="Times Roman" w:hAnsi="Times Roman"/>
          <w:noProof/>
          <w:sz w:val="22"/>
        </w:rPr>
        <w:t xml:space="preserve"> (2001) ‘Biodiversity and ecosystem functioning: current knowledge and future challenges’, </w:t>
      </w:r>
      <w:r w:rsidRPr="00F65C9B">
        <w:rPr>
          <w:rFonts w:ascii="Times Roman" w:hAnsi="Times Roman"/>
          <w:i/>
          <w:iCs/>
          <w:noProof/>
          <w:sz w:val="22"/>
        </w:rPr>
        <w:t>science</w:t>
      </w:r>
      <w:r w:rsidRPr="00F65C9B">
        <w:rPr>
          <w:rFonts w:ascii="Times Roman" w:hAnsi="Times Roman"/>
          <w:noProof/>
          <w:sz w:val="22"/>
        </w:rPr>
        <w:t>. American Association for the Advancement of Science, 294(5543), pp. 804–808.</w:t>
      </w:r>
    </w:p>
    <w:p w14:paraId="5D085186"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McGill, B. J. and Mittelbach, G. G. (2006) ‘An allometric vision and motion model to predict prey encounter rates’, </w:t>
      </w:r>
      <w:r w:rsidRPr="00F65C9B">
        <w:rPr>
          <w:rFonts w:ascii="Times Roman" w:hAnsi="Times Roman"/>
          <w:i/>
          <w:iCs/>
          <w:noProof/>
          <w:sz w:val="22"/>
        </w:rPr>
        <w:t>Evolutionary Ecology Research</w:t>
      </w:r>
      <w:r w:rsidRPr="00F65C9B">
        <w:rPr>
          <w:rFonts w:ascii="Times Roman" w:hAnsi="Times Roman"/>
          <w:noProof/>
          <w:sz w:val="22"/>
        </w:rPr>
        <w:t>. Evolutionary Ecology, Ltd., 8(4), pp. 691–701.</w:t>
      </w:r>
    </w:p>
    <w:p w14:paraId="232C5A7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Merritt, R. W. and Cummins, K. W. (1996) </w:t>
      </w:r>
      <w:r w:rsidRPr="00F65C9B">
        <w:rPr>
          <w:rFonts w:ascii="Times Roman" w:hAnsi="Times Roman"/>
          <w:i/>
          <w:iCs/>
          <w:noProof/>
          <w:sz w:val="22"/>
        </w:rPr>
        <w:t>An introduction to the aquatic insects of North America</w:t>
      </w:r>
      <w:r w:rsidRPr="00F65C9B">
        <w:rPr>
          <w:rFonts w:ascii="Times Roman" w:hAnsi="Times Roman"/>
          <w:noProof/>
          <w:sz w:val="22"/>
        </w:rPr>
        <w:t>. Kendall Hunt.</w:t>
      </w:r>
    </w:p>
    <w:p w14:paraId="779790CC"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Ohlund, G. </w:t>
      </w:r>
      <w:r w:rsidRPr="00F65C9B">
        <w:rPr>
          <w:rFonts w:ascii="Times Roman" w:hAnsi="Times Roman"/>
          <w:i/>
          <w:iCs/>
          <w:noProof/>
          <w:sz w:val="22"/>
        </w:rPr>
        <w:t>et al.</w:t>
      </w:r>
      <w:r w:rsidRPr="00F65C9B">
        <w:rPr>
          <w:rFonts w:ascii="Times Roman" w:hAnsi="Times Roman"/>
          <w:noProof/>
          <w:sz w:val="22"/>
        </w:rPr>
        <w:t xml:space="preserve"> (2014) ‘Temperature dependence of predation depends on the relative performance of predators and prey’, </w:t>
      </w:r>
      <w:r w:rsidRPr="00F65C9B">
        <w:rPr>
          <w:rFonts w:ascii="Times Roman" w:hAnsi="Times Roman"/>
          <w:i/>
          <w:iCs/>
          <w:noProof/>
          <w:sz w:val="22"/>
        </w:rPr>
        <w:t>Proceedings of the Royal Society B: Biological Sciences</w:t>
      </w:r>
      <w:r w:rsidRPr="00F65C9B">
        <w:rPr>
          <w:rFonts w:ascii="Times Roman" w:hAnsi="Times Roman"/>
          <w:noProof/>
          <w:sz w:val="22"/>
        </w:rPr>
        <w:t>. doi: 10.1098/rspb.2014.2254.</w:t>
      </w:r>
    </w:p>
    <w:p w14:paraId="0C9ACED5"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Panis, L. I., Goddeeris, B. and Verheyen, R. (1996) ‘On the relationship between vertical microdistribution and adaptations to oxygen stress in littoral Chironomidae (Diptera)’, </w:t>
      </w:r>
      <w:r w:rsidRPr="00F65C9B">
        <w:rPr>
          <w:rFonts w:ascii="Times Roman" w:hAnsi="Times Roman"/>
          <w:i/>
          <w:iCs/>
          <w:noProof/>
          <w:sz w:val="22"/>
        </w:rPr>
        <w:t>Hydrobiologia</w:t>
      </w:r>
      <w:r w:rsidRPr="00F65C9B">
        <w:rPr>
          <w:rFonts w:ascii="Times Roman" w:hAnsi="Times Roman"/>
          <w:noProof/>
          <w:sz w:val="22"/>
        </w:rPr>
        <w:t>. Springer, 318(1–3), pp. 61–67.</w:t>
      </w:r>
    </w:p>
    <w:p w14:paraId="29FD8A70"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Pawar, S., Dell, A. I. and Savage, V. M. (2012) ‘Dimensionality of consumer search space drives trophic interaction strengths’, </w:t>
      </w:r>
      <w:r w:rsidRPr="00F65C9B">
        <w:rPr>
          <w:rFonts w:ascii="Times Roman" w:hAnsi="Times Roman"/>
          <w:i/>
          <w:iCs/>
          <w:noProof/>
          <w:sz w:val="22"/>
        </w:rPr>
        <w:t>Nature</w:t>
      </w:r>
      <w:r w:rsidRPr="00F65C9B">
        <w:rPr>
          <w:rFonts w:ascii="Times Roman" w:hAnsi="Times Roman"/>
          <w:noProof/>
          <w:sz w:val="22"/>
        </w:rPr>
        <w:t>. Nature Publishing Group, 486(7404), p. 485.</w:t>
      </w:r>
    </w:p>
    <w:p w14:paraId="7EB4A1FB"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Pawar, S., Dell, A. I. and Savage, V. M. (2015) ‘From metabolic constraints on individuals to the dynamics of ecosystems’, </w:t>
      </w:r>
      <w:r w:rsidRPr="00F65C9B">
        <w:rPr>
          <w:rFonts w:ascii="Times Roman" w:hAnsi="Times Roman"/>
          <w:i/>
          <w:iCs/>
          <w:noProof/>
          <w:sz w:val="22"/>
        </w:rPr>
        <w:t>Aquatic functional biodiversity: an ecological and evolutionary perspective</w:t>
      </w:r>
      <w:r w:rsidRPr="00F65C9B">
        <w:rPr>
          <w:rFonts w:ascii="Times Roman" w:hAnsi="Times Roman"/>
          <w:noProof/>
          <w:sz w:val="22"/>
        </w:rPr>
        <w:t>, pp. 3–36.</w:t>
      </w:r>
    </w:p>
    <w:p w14:paraId="72B71C55"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Peñuelas, J. and Filella, I. (2001) ‘Responses to a warming world’, </w:t>
      </w:r>
      <w:r w:rsidRPr="00F65C9B">
        <w:rPr>
          <w:rFonts w:ascii="Times Roman" w:hAnsi="Times Roman"/>
          <w:i/>
          <w:iCs/>
          <w:noProof/>
          <w:sz w:val="22"/>
        </w:rPr>
        <w:t>Science</w:t>
      </w:r>
      <w:r w:rsidRPr="00F65C9B">
        <w:rPr>
          <w:rFonts w:ascii="Times Roman" w:hAnsi="Times Roman"/>
          <w:noProof/>
          <w:sz w:val="22"/>
        </w:rPr>
        <w:t>. American Association for the Advancement of Science, 294(5543), pp. 793–795.</w:t>
      </w:r>
    </w:p>
    <w:p w14:paraId="75C6D65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R Core Team (2015) ‘R: A Language and Environment for Statistical Computing’. Vienna, Austria. Available at: https://www.r-project.org/.</w:t>
      </w:r>
    </w:p>
    <w:p w14:paraId="6819FCB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Rall, B. C. </w:t>
      </w:r>
      <w:r w:rsidRPr="00F65C9B">
        <w:rPr>
          <w:rFonts w:ascii="Times Roman" w:hAnsi="Times Roman"/>
          <w:i/>
          <w:iCs/>
          <w:noProof/>
          <w:sz w:val="22"/>
        </w:rPr>
        <w:t>et al.</w:t>
      </w:r>
      <w:r w:rsidRPr="00F65C9B">
        <w:rPr>
          <w:rFonts w:ascii="Times Roman" w:hAnsi="Times Roman"/>
          <w:noProof/>
          <w:sz w:val="22"/>
        </w:rPr>
        <w:t xml:space="preserve"> (2010) ‘Temperature, predator--prey interaction strength and population stability’, </w:t>
      </w:r>
      <w:r w:rsidRPr="00F65C9B">
        <w:rPr>
          <w:rFonts w:ascii="Times Roman" w:hAnsi="Times Roman"/>
          <w:i/>
          <w:iCs/>
          <w:noProof/>
          <w:sz w:val="22"/>
        </w:rPr>
        <w:t>Global Change Biology</w:t>
      </w:r>
      <w:r w:rsidRPr="00F65C9B">
        <w:rPr>
          <w:rFonts w:ascii="Times Roman" w:hAnsi="Times Roman"/>
          <w:noProof/>
          <w:sz w:val="22"/>
        </w:rPr>
        <w:t>. Wiley Online Library, 16(8), pp. 2145–2157.</w:t>
      </w:r>
    </w:p>
    <w:p w14:paraId="480086A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Rall, B. C. </w:t>
      </w:r>
      <w:r w:rsidRPr="00F65C9B">
        <w:rPr>
          <w:rFonts w:ascii="Times Roman" w:hAnsi="Times Roman"/>
          <w:i/>
          <w:iCs/>
          <w:noProof/>
          <w:sz w:val="22"/>
        </w:rPr>
        <w:t>et al.</w:t>
      </w:r>
      <w:r w:rsidRPr="00F65C9B">
        <w:rPr>
          <w:rFonts w:ascii="Times Roman" w:hAnsi="Times Roman"/>
          <w:noProof/>
          <w:sz w:val="22"/>
        </w:rPr>
        <w:t xml:space="preserve"> (2012) ‘Universal temperature and body-mass scaling of feeding rates’, </w:t>
      </w:r>
      <w:r w:rsidRPr="00F65C9B">
        <w:rPr>
          <w:rFonts w:ascii="Times Roman" w:hAnsi="Times Roman"/>
          <w:i/>
          <w:iCs/>
          <w:noProof/>
          <w:sz w:val="22"/>
        </w:rPr>
        <w:t>Phil. Trans. R. Soc. B</w:t>
      </w:r>
      <w:r w:rsidRPr="00F65C9B">
        <w:rPr>
          <w:rFonts w:ascii="Times Roman" w:hAnsi="Times Roman"/>
          <w:noProof/>
          <w:sz w:val="22"/>
        </w:rPr>
        <w:t>. The Royal Society, 367(1605), pp. 2923–2934.</w:t>
      </w:r>
    </w:p>
    <w:p w14:paraId="573A281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Saxe, H. </w:t>
      </w:r>
      <w:r w:rsidRPr="00F65C9B">
        <w:rPr>
          <w:rFonts w:ascii="Times Roman" w:hAnsi="Times Roman"/>
          <w:i/>
          <w:iCs/>
          <w:noProof/>
          <w:sz w:val="22"/>
        </w:rPr>
        <w:t>et al.</w:t>
      </w:r>
      <w:r w:rsidRPr="00F65C9B">
        <w:rPr>
          <w:rFonts w:ascii="Times Roman" w:hAnsi="Times Roman"/>
          <w:noProof/>
          <w:sz w:val="22"/>
        </w:rPr>
        <w:t xml:space="preserve"> (2001) ‘Tree and forest functioning in response to global warming’, </w:t>
      </w:r>
      <w:r w:rsidRPr="00F65C9B">
        <w:rPr>
          <w:rFonts w:ascii="Times Roman" w:hAnsi="Times Roman"/>
          <w:i/>
          <w:iCs/>
          <w:noProof/>
          <w:sz w:val="22"/>
        </w:rPr>
        <w:t>New Phytologist</w:t>
      </w:r>
      <w:r w:rsidRPr="00F65C9B">
        <w:rPr>
          <w:rFonts w:ascii="Times Roman" w:hAnsi="Times Roman"/>
          <w:noProof/>
          <w:sz w:val="22"/>
        </w:rPr>
        <w:t>. Wiley Online Library, 149(3), pp. 369–399.</w:t>
      </w:r>
    </w:p>
    <w:p w14:paraId="6D2073AF"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Schoolfield, R. M., Sharpe, P. J. H. and Magnuson, C. E. (1981) ‘Non-linear regression of biological temperature-dependent rate models based on absolute reaction-rate theory’, </w:t>
      </w:r>
      <w:r w:rsidRPr="00F65C9B">
        <w:rPr>
          <w:rFonts w:ascii="Times Roman" w:hAnsi="Times Roman"/>
          <w:i/>
          <w:iCs/>
          <w:noProof/>
          <w:sz w:val="22"/>
        </w:rPr>
        <w:t>Journal of theoretical biology</w:t>
      </w:r>
      <w:r w:rsidRPr="00F65C9B">
        <w:rPr>
          <w:rFonts w:ascii="Times Roman" w:hAnsi="Times Roman"/>
          <w:noProof/>
          <w:sz w:val="22"/>
        </w:rPr>
        <w:t>. Elsevier, 88(4), pp. 719–731.</w:t>
      </w:r>
    </w:p>
    <w:p w14:paraId="1102FA6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Stocker, T. (2014) </w:t>
      </w:r>
      <w:r w:rsidRPr="00F65C9B">
        <w:rPr>
          <w:rFonts w:ascii="Times Roman" w:hAnsi="Times Roman"/>
          <w:i/>
          <w:iCs/>
          <w:noProof/>
          <w:sz w:val="22"/>
        </w:rPr>
        <w:t>Climate change 2013: the physical science basis: Working Group I contribution to the Fifth assessment report of the Intergovernmental Panel on Climate Change</w:t>
      </w:r>
      <w:r w:rsidRPr="00F65C9B">
        <w:rPr>
          <w:rFonts w:ascii="Times Roman" w:hAnsi="Times Roman"/>
          <w:noProof/>
          <w:sz w:val="22"/>
        </w:rPr>
        <w:t>. Cambridge University Press.</w:t>
      </w:r>
    </w:p>
    <w:p w14:paraId="3A4D4F1C"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Tucker, V. A. (1970) ‘Energetic cost of locomotion in animals’, </w:t>
      </w:r>
      <w:r w:rsidRPr="00F65C9B">
        <w:rPr>
          <w:rFonts w:ascii="Times Roman" w:hAnsi="Times Roman"/>
          <w:i/>
          <w:iCs/>
          <w:noProof/>
          <w:sz w:val="22"/>
        </w:rPr>
        <w:t>Comparative Biochemistry and Physiology</w:t>
      </w:r>
      <w:r w:rsidRPr="00F65C9B">
        <w:rPr>
          <w:rFonts w:ascii="Times Roman" w:hAnsi="Times Roman"/>
          <w:noProof/>
          <w:sz w:val="22"/>
        </w:rPr>
        <w:t>. Elsevier, 34(4), pp. 841–846.</w:t>
      </w:r>
    </w:p>
    <w:p w14:paraId="42E0AB28"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F65C9B">
        <w:rPr>
          <w:rFonts w:ascii="Times Roman" w:hAnsi="Times Roman"/>
          <w:i/>
          <w:iCs/>
          <w:noProof/>
          <w:sz w:val="22"/>
        </w:rPr>
        <w:t>American Scientist</w:t>
      </w:r>
      <w:r w:rsidRPr="00F65C9B">
        <w:rPr>
          <w:rFonts w:ascii="Times Roman" w:hAnsi="Times Roman"/>
          <w:noProof/>
          <w:sz w:val="22"/>
        </w:rPr>
        <w:t>. JSTOR, 63(4), pp. 413–419.</w:t>
      </w:r>
    </w:p>
    <w:p w14:paraId="4012EA09"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Videler, J. J. (1993) </w:t>
      </w:r>
      <w:r w:rsidRPr="00F65C9B">
        <w:rPr>
          <w:rFonts w:ascii="Times Roman" w:hAnsi="Times Roman"/>
          <w:i/>
          <w:iCs/>
          <w:noProof/>
          <w:sz w:val="22"/>
        </w:rPr>
        <w:t>Fish swimming</w:t>
      </w:r>
      <w:r w:rsidRPr="00F65C9B">
        <w:rPr>
          <w:rFonts w:ascii="Times Roman" w:hAnsi="Times Roman"/>
          <w:noProof/>
          <w:sz w:val="22"/>
        </w:rPr>
        <w:t>. Springer Science &amp; Business Media.</w:t>
      </w:r>
    </w:p>
    <w:p w14:paraId="30A92034"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F65C9B">
        <w:rPr>
          <w:rFonts w:ascii="Times Roman" w:hAnsi="Times Roman"/>
          <w:i/>
          <w:iCs/>
          <w:noProof/>
          <w:sz w:val="22"/>
        </w:rPr>
        <w:t>Comparative Biochemistry and Physiology Part A: Physiology</w:t>
      </w:r>
      <w:r w:rsidRPr="00F65C9B">
        <w:rPr>
          <w:rFonts w:ascii="Times Roman" w:hAnsi="Times Roman"/>
          <w:noProof/>
          <w:sz w:val="22"/>
        </w:rPr>
        <w:t>. Elsevier, 97(2), pp. 91–99.</w:t>
      </w:r>
    </w:p>
    <w:p w14:paraId="634548EC"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Vucic-Pestic, O. </w:t>
      </w:r>
      <w:r w:rsidRPr="00F65C9B">
        <w:rPr>
          <w:rFonts w:ascii="Times Roman" w:hAnsi="Times Roman"/>
          <w:i/>
          <w:iCs/>
          <w:noProof/>
          <w:sz w:val="22"/>
        </w:rPr>
        <w:t>et al.</w:t>
      </w:r>
      <w:r w:rsidRPr="00F65C9B">
        <w:rPr>
          <w:rFonts w:ascii="Times Roman" w:hAnsi="Times Roman"/>
          <w:noProof/>
          <w:sz w:val="22"/>
        </w:rPr>
        <w:t xml:space="preserve"> (2011) ‘Warming up the system: higher predator feeding rates but lower energetic efficiencies’, </w:t>
      </w:r>
      <w:r w:rsidRPr="00F65C9B">
        <w:rPr>
          <w:rFonts w:ascii="Times Roman" w:hAnsi="Times Roman"/>
          <w:i/>
          <w:iCs/>
          <w:noProof/>
          <w:sz w:val="22"/>
        </w:rPr>
        <w:t>Global Change Biology</w:t>
      </w:r>
      <w:r w:rsidRPr="00F65C9B">
        <w:rPr>
          <w:rFonts w:ascii="Times Roman" w:hAnsi="Times Roman"/>
          <w:noProof/>
          <w:sz w:val="22"/>
        </w:rPr>
        <w:t>. Wiley Online Library, 17(3), pp. 1301–1310.</w:t>
      </w:r>
    </w:p>
    <w:p w14:paraId="740B845C" w14:textId="77777777" w:rsidR="00F65C9B" w:rsidRPr="00F65C9B" w:rsidRDefault="00F65C9B" w:rsidP="00F65C9B">
      <w:pPr>
        <w:widowControl w:val="0"/>
        <w:autoSpaceDE w:val="0"/>
        <w:autoSpaceDN w:val="0"/>
        <w:adjustRightInd w:val="0"/>
        <w:rPr>
          <w:rFonts w:ascii="Times Roman" w:hAnsi="Times Roman"/>
          <w:noProof/>
          <w:sz w:val="22"/>
        </w:rPr>
      </w:pPr>
      <w:r w:rsidRPr="00F65C9B">
        <w:rPr>
          <w:rFonts w:ascii="Times Roman" w:hAnsi="Times Roman"/>
          <w:noProof/>
          <w:sz w:val="22"/>
        </w:rPr>
        <w:t xml:space="preserve">Yvon-Durocher, G. </w:t>
      </w:r>
      <w:r w:rsidRPr="00F65C9B">
        <w:rPr>
          <w:rFonts w:ascii="Times Roman" w:hAnsi="Times Roman"/>
          <w:i/>
          <w:iCs/>
          <w:noProof/>
          <w:sz w:val="22"/>
        </w:rPr>
        <w:t>et al.</w:t>
      </w:r>
      <w:r w:rsidRPr="00F65C9B">
        <w:rPr>
          <w:rFonts w:ascii="Times Roman" w:hAnsi="Times Roman"/>
          <w:noProof/>
          <w:sz w:val="22"/>
        </w:rPr>
        <w:t xml:space="preserve"> (2012) ‘Reconciling the temperature dependence of respiration across timescales and ecosystem types’, </w:t>
      </w:r>
      <w:r w:rsidRPr="00F65C9B">
        <w:rPr>
          <w:rFonts w:ascii="Times Roman" w:hAnsi="Times Roman"/>
          <w:i/>
          <w:iCs/>
          <w:noProof/>
          <w:sz w:val="22"/>
        </w:rPr>
        <w:t>Nature</w:t>
      </w:r>
      <w:r w:rsidRPr="00F65C9B">
        <w:rPr>
          <w:rFonts w:ascii="Times Roman" w:hAnsi="Times Roman"/>
          <w:noProof/>
          <w:sz w:val="22"/>
        </w:rPr>
        <w:t>. Nature Publishing Group, 487(7408), p. 472.</w:t>
      </w:r>
    </w:p>
    <w:p w14:paraId="6745A8FA" w14:textId="3B52420A" w:rsidR="007C527B" w:rsidRPr="00881266" w:rsidRDefault="00BC07F9" w:rsidP="00F65C9B">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hasoba" w:date="2018-02-27T14:41:00Z" w:initials="SP">
    <w:p w14:paraId="26E972CF" w14:textId="77777777" w:rsidR="00F65C9B" w:rsidRDefault="00F65C9B">
      <w:pPr>
        <w:pStyle w:val="CommentText"/>
      </w:pPr>
      <w:r>
        <w:rPr>
          <w:rStyle w:val="CommentReference"/>
        </w:rPr>
        <w:annotationRef/>
      </w:r>
      <w:r>
        <w:t>Time to write an abstract !</w:t>
      </w:r>
    </w:p>
  </w:comment>
  <w:comment w:id="2" w:author="Flavio Affinito" w:date="2018-02-27T10:18:00Z" w:initials="FA">
    <w:p w14:paraId="64E629A4" w14:textId="77777777" w:rsidR="00F65C9B" w:rsidRDefault="00F65C9B">
      <w:pPr>
        <w:pStyle w:val="CommentText"/>
      </w:pPr>
      <w:r>
        <w:rPr>
          <w:rStyle w:val="CommentReference"/>
        </w:rPr>
        <w:annotationRef/>
      </w:r>
      <w:r>
        <w:t>I just decided to put a few here that come up often in the MS for search optimisation, please add any you think is needed/better</w:t>
      </w:r>
    </w:p>
  </w:comment>
  <w:comment w:id="4" w:author="Flavio Affinito" w:date="2018-02-28T16:44:00Z" w:initials="FA">
    <w:p w14:paraId="6CD86C7D" w14:textId="23C15B83" w:rsidR="00F65C9B" w:rsidRDefault="00F65C9B">
      <w:pPr>
        <w:pStyle w:val="CommentText"/>
      </w:pPr>
      <w:r>
        <w:rPr>
          <w:rStyle w:val="CommentReference"/>
        </w:rPr>
        <w:annotationRef/>
      </w:r>
      <w:r>
        <w:t>SP, I am not too sure what you mean by citation field codes. I had those in the LaTeX version but the Mendely plugin for word just plugs in the whole citation directly.</w:t>
      </w:r>
    </w:p>
  </w:comment>
  <w:comment w:id="6" w:author="Flavio Affinito" w:date="2018-02-27T10:18:00Z" w:initials="FA">
    <w:p w14:paraId="50980BAF" w14:textId="77777777" w:rsidR="00F65C9B" w:rsidRDefault="00F65C9B">
      <w:pPr>
        <w:pStyle w:val="CommentText"/>
      </w:pPr>
      <w:r>
        <w:rPr>
          <w:rStyle w:val="CommentReference"/>
        </w:rPr>
        <w:annotationRef/>
      </w:r>
      <w:r>
        <w:t>I can’t think of a single best citation for here</w:t>
      </w:r>
    </w:p>
  </w:comment>
  <w:comment w:id="31" w:author="mhasoba" w:date="2018-02-27T10:18:00Z" w:initials="SP">
    <w:p w14:paraId="356A0FA3" w14:textId="77777777" w:rsidR="00F65C9B" w:rsidRDefault="00F65C9B">
      <w:pPr>
        <w:pStyle w:val="CommentText"/>
      </w:pPr>
      <w:r>
        <w:rPr>
          <w:rStyle w:val="CommentReference"/>
        </w:rPr>
        <w:annotationRef/>
      </w:r>
      <w:r>
        <w:t>It is confusing that you have mass here, but not temperature…</w:t>
      </w:r>
    </w:p>
  </w:comment>
  <w:comment w:id="32" w:author="mhasoba" w:date="2018-02-27T10:18:00Z" w:initials="SP">
    <w:p w14:paraId="6B11342C" w14:textId="77777777" w:rsidR="00F65C9B" w:rsidRDefault="00F65C9B">
      <w:pPr>
        <w:pStyle w:val="CommentText"/>
      </w:pPr>
      <w:r>
        <w:rPr>
          <w:rStyle w:val="CommentReference"/>
        </w:rPr>
        <w:annotationRef/>
      </w:r>
      <w:r>
        <w:t xml:space="preserve"> </w:t>
      </w:r>
      <w:r>
        <w:t xml:space="preserve">These are empirical exponents, a bit different thanthe the theoretically-derived ones, which are actually slightly different - </w:t>
      </w:r>
      <w:r w:rsidRPr="00B62482">
        <w:t>0.63</w:t>
      </w:r>
      <w:r>
        <w:t xml:space="preserve"> and 1.03 – see eqn 3 of the main text. That ‘s OK, but ned a note about it here. Also, need to show that our results are largely insensitive  to these specific parameterizations. </w:t>
      </w:r>
    </w:p>
  </w:comment>
  <w:comment w:id="33" w:author="mhasoba" w:date="2018-02-27T10:18:00Z" w:initials="SP">
    <w:p w14:paraId="0E0B7419" w14:textId="77777777" w:rsidR="00F65C9B" w:rsidRDefault="00F65C9B">
      <w:pPr>
        <w:pStyle w:val="CommentText"/>
      </w:pPr>
      <w:r>
        <w:rPr>
          <w:rStyle w:val="CommentReference"/>
        </w:rPr>
        <w:annotationRef/>
      </w:r>
      <w:r>
        <w:t xml:space="preserve">But you have not explicitly shown how velocity is a part of eqn 2. Eqn3 does not logically follow from 2 otherwise. Also, make sure SI contains all the details of the derivation (see Rizzuto et al 2018 Nat Ecol Evol SI as a more recent example) </w:t>
      </w:r>
    </w:p>
  </w:comment>
  <w:comment w:id="34" w:author="mhasoba" w:date="2018-02-27T14:47:00Z" w:initials="SP">
    <w:p w14:paraId="68719D26" w14:textId="77777777" w:rsidR="00F65C9B" w:rsidRDefault="00F65C9B">
      <w:pPr>
        <w:pStyle w:val="CommentText"/>
      </w:pPr>
      <w:r>
        <w:rPr>
          <w:rStyle w:val="CommentReference"/>
        </w:rPr>
        <w:annotationRef/>
      </w:r>
      <w:r>
        <w:t>I am unabke to follow how this equation comes from eqns 1 or and 2. Need a step-by-step derivation in SI. Also, the temperature terms need to be introduced properly.</w:t>
      </w:r>
    </w:p>
  </w:comment>
  <w:comment w:id="35" w:author="mhasoba" w:date="2018-02-27T14:48:00Z" w:initials="SP">
    <w:p w14:paraId="69A6B23D" w14:textId="77777777" w:rsidR="00F65C9B" w:rsidRDefault="00F65C9B">
      <w:pPr>
        <w:pStyle w:val="CommentText"/>
      </w:pPr>
      <w:r>
        <w:rPr>
          <w:rStyle w:val="CommentReference"/>
        </w:rPr>
        <w:annotationRef/>
      </w:r>
      <w:r>
        <w:t>Make clear why this is justified in our empirical system</w:t>
      </w:r>
    </w:p>
  </w:comment>
  <w:comment w:id="36" w:author="Flavio Affinito" w:date="2018-02-27T10:18:00Z" w:initials="FA">
    <w:p w14:paraId="3B10BC88" w14:textId="77777777" w:rsidR="00F65C9B" w:rsidRDefault="00F65C9B" w:rsidP="005B667C">
      <w:pPr>
        <w:pStyle w:val="CommentText"/>
      </w:pPr>
      <w:r>
        <w:rPr>
          <w:rStyle w:val="CommentReference"/>
        </w:rPr>
        <w:annotationRef/>
      </w:r>
      <w:r>
        <w:t>Should I just leave this for the discussion and not mention it up here?</w:t>
      </w:r>
    </w:p>
    <w:p w14:paraId="0C1D763D" w14:textId="77777777" w:rsidR="00F65C9B" w:rsidRDefault="00F65C9B" w:rsidP="005B667C">
      <w:pPr>
        <w:pStyle w:val="CommentText"/>
      </w:pPr>
    </w:p>
    <w:p w14:paraId="614DCAEA" w14:textId="77777777" w:rsidR="00F65C9B" w:rsidRDefault="00F65C9B" w:rsidP="005B667C">
      <w:pPr>
        <w:pStyle w:val="CommentText"/>
      </w:pPr>
      <w:r>
        <w:t>SP : No, keep it. However, it probably should appear in the next section on velocity calculation, because eqns 1-4 as such donot make any assumptions about the link between metabolic/respiration rate and velocity. And in any case,  don’t the velocity calculations account for this? Surelythey donlt assume thatall respiration stems from investment in locomotion ?</w:t>
      </w:r>
    </w:p>
  </w:comment>
  <w:comment w:id="37" w:author="mhasoba" w:date="2018-02-27T10:18:00Z" w:initials="SP">
    <w:p w14:paraId="006E5B2A" w14:textId="77777777" w:rsidR="00F65C9B" w:rsidRDefault="00F65C9B">
      <w:pPr>
        <w:pStyle w:val="CommentText"/>
      </w:pPr>
      <w:r>
        <w:rPr>
          <w:rStyle w:val="CommentReference"/>
        </w:rPr>
        <w:annotationRef/>
      </w:r>
      <w:r>
        <w:t xml:space="preserve">Rephrase – ``plotting’’ per se is not the way to test hypotheses. </w:t>
      </w:r>
    </w:p>
  </w:comment>
  <w:comment w:id="38" w:author="mhasoba" w:date="2018-02-27T10:18:00Z" w:initials="SP">
    <w:p w14:paraId="24ABF9CE" w14:textId="77777777" w:rsidR="00F65C9B" w:rsidRDefault="00F65C9B">
      <w:pPr>
        <w:pStyle w:val="CommentText"/>
      </w:pPr>
      <w:r>
        <w:rPr>
          <w:rStyle w:val="CommentReference"/>
        </w:rPr>
        <w:annotationRef/>
      </w:r>
      <w:r>
        <w:t>This is  not very clear – make this more explicit.</w:t>
      </w:r>
    </w:p>
  </w:comment>
  <w:comment w:id="40" w:author="mhasoba" w:date="2018-02-27T10:25:00Z" w:initials="SP">
    <w:p w14:paraId="749B195E" w14:textId="77777777" w:rsidR="00F65C9B" w:rsidRDefault="00F65C9B">
      <w:pPr>
        <w:pStyle w:val="CommentText"/>
      </w:pPr>
      <w:r>
        <w:rPr>
          <w:rStyle w:val="CommentReference"/>
        </w:rPr>
        <w:annotationRef/>
      </w:r>
      <w:r>
        <w:t>Add a line or two about how the movement modes/behaviors of the consumers you studied are conducive to using biomechanics of movement. That is, they actually swam, not creeped or crawled, so relative velocity can be  calculated meaningfully!</w:t>
      </w:r>
    </w:p>
  </w:comment>
  <w:comment w:id="42" w:author="Becca Kordas" w:date="2018-02-28T16:36:00Z" w:initials="BK">
    <w:p w14:paraId="2EA64699" w14:textId="2171E22E" w:rsidR="00F65C9B" w:rsidRDefault="00F65C9B"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p w14:paraId="28FED46E" w14:textId="72A1AE66" w:rsidR="00F65C9B" w:rsidRDefault="00F65C9B" w:rsidP="005B667C">
      <w:pPr>
        <w:pStyle w:val="CommentText"/>
      </w:pPr>
    </w:p>
    <w:p w14:paraId="3FAC74B1" w14:textId="3C2CB790" w:rsidR="00F65C9B" w:rsidRDefault="00F65C9B" w:rsidP="005B667C">
      <w:pPr>
        <w:pStyle w:val="CommentText"/>
      </w:pPr>
      <w:r>
        <w:t>FA: This citation is just basic biochemistry that is why I assumed the original paper was enough to justify my point here. I guess I could look for another one if you believe that is necessary ?</w:t>
      </w:r>
    </w:p>
  </w:comment>
  <w:comment w:id="43" w:author="mhasoba" w:date="2018-02-27T10:30:00Z" w:initials="SP">
    <w:p w14:paraId="3BEF2F21" w14:textId="77777777" w:rsidR="00F65C9B" w:rsidRDefault="00F65C9B">
      <w:pPr>
        <w:pStyle w:val="CommentText"/>
      </w:pPr>
      <w:r>
        <w:rPr>
          <w:rStyle w:val="CommentReference"/>
        </w:rPr>
        <w:annotationRef/>
      </w:r>
      <w:r>
        <w:t xml:space="preserve">This needs to be revised a bit. </w:t>
      </w:r>
      <w:r>
        <w:t>Get rid of all general statements,and instead focus on stating the methods/calculations/assumptions uses. So, for example, instead of ``</w:t>
      </w:r>
      <w:r w:rsidRPr="006A6985">
        <w:rPr>
          <w:lang w:val="en-GB"/>
        </w:rPr>
        <w:t xml:space="preserve"> </w:t>
      </w:r>
      <w:r w:rsidRPr="003B2661">
        <w:rPr>
          <w:lang w:val="en-GB"/>
        </w:rPr>
        <w:t>Elliott and Davison (1975</w:t>
      </w:r>
      <w:r w:rsidRPr="003B2661">
        <w:rPr>
          <w:rStyle w:val="CommentReference"/>
          <w:lang w:val="en-GB"/>
        </w:rPr>
        <w:annotationRef/>
      </w:r>
      <w:r w:rsidRPr="003B2661">
        <w:rPr>
          <w:lang w:val="en-GB"/>
        </w:rPr>
        <w:t>)</w:t>
      </w:r>
      <w:r w:rsidRPr="003B2661">
        <w:rPr>
          <w:rStyle w:val="CommentReference"/>
          <w:lang w:val="en-GB"/>
        </w:rPr>
        <w:annotationRef/>
      </w:r>
      <w:r w:rsidRPr="003B2661">
        <w:rPr>
          <w:lang w:val="en-GB"/>
        </w:rPr>
        <w:t xml:space="preserve"> have shown that</w:t>
      </w:r>
      <w:r>
        <w:rPr>
          <w:lang w:val="en-GB"/>
        </w:rPr>
        <w:t xml:space="preserve">…’’, say ``We assumed that … (Elliott and Davison </w:t>
      </w:r>
      <w:r w:rsidRPr="003B2661">
        <w:rPr>
          <w:lang w:val="en-GB"/>
        </w:rPr>
        <w:t>1975</w:t>
      </w:r>
      <w:r w:rsidRPr="003B2661">
        <w:rPr>
          <w:rStyle w:val="CommentReference"/>
          <w:lang w:val="en-GB"/>
        </w:rPr>
        <w:annotationRef/>
      </w:r>
      <w:r w:rsidRPr="003B2661">
        <w:rPr>
          <w:lang w:val="en-GB"/>
        </w:rPr>
        <w:t>)</w:t>
      </w:r>
      <w:r w:rsidRPr="003B2661">
        <w:rPr>
          <w:rStyle w:val="CommentReference"/>
          <w:lang w:val="en-GB"/>
        </w:rPr>
        <w:annotationRef/>
      </w:r>
      <w:r>
        <w:rPr>
          <w:lang w:val="en-GB"/>
        </w:rPr>
        <w:t>’’ or something like that.</w:t>
      </w:r>
      <w:r w:rsidRPr="003B2661">
        <w:rPr>
          <w:lang w:val="en-GB"/>
        </w:rPr>
        <w:t xml:space="preserve"> </w:t>
      </w:r>
      <w:r>
        <w:t>Also, ``</w:t>
      </w:r>
      <w:r w:rsidRPr="00E928A3">
        <w:rPr>
          <w:lang w:val="en-GB"/>
        </w:rPr>
        <w:t xml:space="preserve"> </w:t>
      </w:r>
      <w:r w:rsidRPr="003B2661">
        <w:rPr>
          <w:lang w:val="en-GB"/>
        </w:rPr>
        <w:t>The laws of thermodynamics show that 1cal yields 4.1868</w:t>
      </w:r>
      <w:r w:rsidRPr="003B2661">
        <w:rPr>
          <w:i/>
          <w:lang w:val="en-GB"/>
        </w:rPr>
        <w:t>J</w:t>
      </w:r>
      <w:r>
        <w:rPr>
          <w:i/>
          <w:lang w:val="en-GB"/>
        </w:rPr>
        <w:t>’’</w:t>
      </w:r>
      <w:r w:rsidRPr="00E928A3">
        <w:rPr>
          <w:lang w:val="en-GB"/>
        </w:rPr>
        <w:t xml:space="preserve"> is </w:t>
      </w:r>
      <w:r>
        <w:rPr>
          <w:lang w:val="en-GB"/>
        </w:rPr>
        <w:t xml:space="preserve">too vague. Just say that we used this conversion, and cite a reference. </w:t>
      </w:r>
    </w:p>
  </w:comment>
  <w:comment w:id="44" w:author="mhasoba" w:date="2018-02-27T10:32:00Z" w:initials="SP">
    <w:p w14:paraId="478F7BDB" w14:textId="77777777" w:rsidR="00F65C9B" w:rsidRDefault="00F65C9B">
      <w:pPr>
        <w:pStyle w:val="CommentText"/>
      </w:pPr>
      <w:r>
        <w:rPr>
          <w:rStyle w:val="CommentReference"/>
        </w:rPr>
        <w:annotationRef/>
      </w:r>
      <w:r>
        <w:t xml:space="preserve">This as the lastequation leavs things hanging in the air. Re-express velocity inits fonalform, as a function of mass and temperature (which willcome thorugh </w:t>
      </w:r>
      <w:r w:rsidRPr="00DE184B">
        <w:rPr>
          <w:i/>
        </w:rPr>
        <w:t>B</w:t>
      </w:r>
      <w:r>
        <w:t xml:space="preserve">, I guess). </w:t>
      </w:r>
    </w:p>
  </w:comment>
  <w:comment w:id="46" w:author="mhasoba" w:date="2018-02-27T10:48:00Z" w:initials="SP">
    <w:p w14:paraId="668F55AD" w14:textId="77777777" w:rsidR="00F65C9B" w:rsidRDefault="00F65C9B">
      <w:pPr>
        <w:pStyle w:val="CommentText"/>
      </w:pPr>
      <w:r>
        <w:rPr>
          <w:rStyle w:val="CommentReference"/>
        </w:rPr>
        <w:annotationRef/>
      </w:r>
      <w:r>
        <w:t xml:space="preserve">Ulimately, we need a complete, self-sufficient version of these mdoelling methods  in the SI, which goes thorugh everything step by step and in tyhe end presents an equation for search rate that includes eqn 5 with all the bits substituted in. See Rizzuto etal 2018 Nat Ecol Evol as a model for such and SI (I will have emailed it to you – remind me if I haven’t). </w:t>
      </w:r>
    </w:p>
  </w:comment>
  <w:comment w:id="48" w:author="mhasoba" w:date="2018-02-27T10:18:00Z" w:initials="SP">
    <w:p w14:paraId="23D6B4E0" w14:textId="77777777" w:rsidR="00F65C9B" w:rsidRDefault="00F65C9B">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53" w:author="mhasoba" w:date="2018-02-28T16:34:00Z" w:initials="SP">
    <w:p w14:paraId="7EE5C5D8" w14:textId="77777777" w:rsidR="00F65C9B" w:rsidRDefault="00F65C9B">
      <w:pPr>
        <w:pStyle w:val="CommentText"/>
      </w:pPr>
      <w:r>
        <w:rPr>
          <w:rStyle w:val="CommentReference"/>
        </w:rPr>
        <w:annotationRef/>
      </w:r>
      <w:r>
        <w:t>Fig.2 does not say anything about  abundance…</w:t>
      </w:r>
    </w:p>
    <w:p w14:paraId="584A3166" w14:textId="77777777" w:rsidR="00F65C9B" w:rsidRDefault="00F65C9B">
      <w:pPr>
        <w:pStyle w:val="CommentText"/>
      </w:pPr>
    </w:p>
    <w:p w14:paraId="58579792" w14:textId="1751D5FA" w:rsidR="00F65C9B" w:rsidRDefault="00F65C9B">
      <w:pPr>
        <w:pStyle w:val="CommentText"/>
      </w:pPr>
      <w:r>
        <w:t>FA : No but it shows which species were found at each site. Should I add number of sampled individuals on it ?</w:t>
      </w:r>
    </w:p>
  </w:comment>
  <w:comment w:id="54" w:author="mhasoba" w:date="2018-02-27T14:55:00Z" w:initials="SP">
    <w:p w14:paraId="4FE3F2D1" w14:textId="77777777" w:rsidR="00F65C9B" w:rsidRDefault="00F65C9B">
      <w:pPr>
        <w:pStyle w:val="CommentText"/>
      </w:pPr>
      <w:r>
        <w:rPr>
          <w:rStyle w:val="CommentReference"/>
        </w:rPr>
        <w:annotationRef/>
      </w:r>
      <w:r>
        <w:t>Why not directly cut to the chase here –we can explain how we determined predator-prey pairs in the SI. That is, move this to SI.</w:t>
      </w:r>
    </w:p>
  </w:comment>
  <w:comment w:id="55" w:author="mhasoba" w:date="2018-02-27T14:56:00Z" w:initials="SP">
    <w:p w14:paraId="76E725CC" w14:textId="77777777" w:rsidR="00F65C9B" w:rsidRDefault="00F65C9B">
      <w:pPr>
        <w:pStyle w:val="CommentText"/>
      </w:pPr>
      <w:r>
        <w:rPr>
          <w:rStyle w:val="CommentReference"/>
        </w:rPr>
        <w:annotationRef/>
      </w:r>
      <w:r>
        <w:t xml:space="preserve">Reduce to a direct descripton of how foraging strategy was determined, </w:t>
      </w:r>
      <w:r w:rsidRPr="00EE4517">
        <w:rPr>
          <w:i/>
        </w:rPr>
        <w:t>sans</w:t>
      </w:r>
      <w:r>
        <w:t xml:space="preserve"> natural history notes. </w:t>
      </w:r>
    </w:p>
  </w:comment>
  <w:comment w:id="59" w:author="mhasoba" w:date="2018-02-27T15:01:00Z" w:initials="SP">
    <w:p w14:paraId="0C6EDC5F" w14:textId="77777777" w:rsidR="00F65C9B" w:rsidRDefault="00F65C9B">
      <w:pPr>
        <w:pStyle w:val="CommentText"/>
      </w:pPr>
      <w:r>
        <w:rPr>
          <w:rStyle w:val="CommentReference"/>
        </w:rPr>
        <w:annotationRef/>
      </w:r>
      <w:r>
        <w:t>Why a set ? isn’t it just the Sharpe-Schoolfield model ?</w:t>
      </w:r>
    </w:p>
  </w:comment>
  <w:comment w:id="60" w:author="mhasoba" w:date="2018-02-27T15:02:00Z" w:initials="SP">
    <w:p w14:paraId="1408D3D3" w14:textId="77777777" w:rsidR="00F65C9B" w:rsidRDefault="00F65C9B">
      <w:pPr>
        <w:pStyle w:val="CommentText"/>
      </w:pPr>
      <w:r>
        <w:rPr>
          <w:rStyle w:val="CommentReference"/>
        </w:rPr>
        <w:annotationRef/>
      </w:r>
      <w:r>
        <w:t xml:space="preserve">Why present this ? </w:t>
      </w:r>
      <w:r>
        <w:t xml:space="preserve">do we use it ? and if we do, present it in a less textbook style, ina way appropriate for a methods section. </w:t>
      </w:r>
    </w:p>
  </w:comment>
  <w:comment w:id="62" w:author="Becca Kordas" w:date="2018-02-27T10:18:00Z" w:initials="BK">
    <w:p w14:paraId="31B2F8AE" w14:textId="77777777" w:rsidR="00F65C9B" w:rsidRDefault="00F65C9B">
      <w:pPr>
        <w:pStyle w:val="CommentText"/>
      </w:pPr>
      <w:r>
        <w:rPr>
          <w:rStyle w:val="CommentReference"/>
        </w:rPr>
        <w:annotationRef/>
      </w:r>
      <w:r>
        <w:t>I think the point of the Schoolfield (vs. BA) is that it models the whole curve, not just the slope, right ? So. that makes me think, also, do we need to have the BA equation here ? Did you use it specifically, or did you always use Schoolfield ?</w:t>
      </w:r>
    </w:p>
  </w:comment>
  <w:comment w:id="64" w:author="Flavio Affinito" w:date="2018-02-27T10:18:00Z" w:initials="FA">
    <w:p w14:paraId="39FAF970" w14:textId="77777777" w:rsidR="00F65C9B" w:rsidRDefault="00F65C9B">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63" w:author="mhasoba" w:date="2018-02-27T15:05:00Z" w:initials="SP">
    <w:p w14:paraId="6C400970" w14:textId="77777777" w:rsidR="00F65C9B" w:rsidRDefault="00F65C9B">
      <w:pPr>
        <w:pStyle w:val="CommentText"/>
      </w:pPr>
      <w:r>
        <w:rPr>
          <w:rStyle w:val="CommentReference"/>
        </w:rPr>
        <w:annotationRef/>
      </w:r>
      <w:r>
        <w:t>Here agin, present as a methods description instead of textbook style. So, directly : ``We fitted the Sharpe-Schoolfield model (Refs) with a mass term added to account for…’’</w:t>
      </w:r>
    </w:p>
  </w:comment>
  <w:comment w:id="65" w:author="mhasoba" w:date="2018-02-27T15:12:00Z" w:initials="SP">
    <w:p w14:paraId="24F05F32" w14:textId="77777777" w:rsidR="00F65C9B" w:rsidRDefault="00F65C9B">
      <w:pPr>
        <w:pStyle w:val="CommentText"/>
      </w:pPr>
      <w:r>
        <w:rPr>
          <w:rStyle w:val="CommentReference"/>
        </w:rPr>
        <w:annotationRef/>
      </w:r>
      <w:r>
        <w:t>Why show T</w:t>
      </w:r>
      <w:r w:rsidRPr="00610165">
        <w:rPr>
          <w:vertAlign w:val="subscript"/>
        </w:rPr>
        <w:t>pk</w:t>
      </w:r>
      <w:r>
        <w:t> ? Let ‘s make clear that we are dealing with the ITR, and that the T</w:t>
      </w:r>
      <w:r w:rsidRPr="00610165">
        <w:rPr>
          <w:vertAlign w:val="subscript"/>
        </w:rPr>
        <w:t>pk</w:t>
      </w:r>
      <w:r>
        <w:t>’s lie well above the OTR’s upper limit. I can see that you have T_pk shift as a  scenario in Fig 1, but T</w:t>
      </w:r>
      <w:r w:rsidRPr="00BA5710">
        <w:rPr>
          <w:vertAlign w:val="subscript"/>
        </w:rPr>
        <w:t>pk</w:t>
      </w:r>
      <w:r>
        <w:t xml:space="preserve"> = T</w:t>
      </w:r>
      <w:r w:rsidRPr="00BA5710">
        <w:rPr>
          <w:vertAlign w:val="subscript"/>
        </w:rPr>
        <w:t>opt</w:t>
      </w:r>
      <w:r>
        <w:t xml:space="preserve"> only if the trait is </w:t>
      </w:r>
      <w:r w:rsidRPr="00BA5710">
        <w:rPr>
          <w:i/>
        </w:rPr>
        <w:t>r</w:t>
      </w:r>
      <w:r w:rsidRPr="00BA5710">
        <w:rPr>
          <w:vertAlign w:val="subscript"/>
        </w:rPr>
        <w:t>max</w:t>
      </w:r>
      <w:r>
        <w:t>.  Let’s discuss this.</w:t>
      </w:r>
    </w:p>
  </w:comment>
  <w:comment w:id="66" w:author="Flavio Affinito" w:date="2018-02-27T15:15:00Z" w:initials="FA">
    <w:p w14:paraId="4BA6E655" w14:textId="77777777" w:rsidR="00F65C9B" w:rsidRDefault="00F65C9B">
      <w:pPr>
        <w:pStyle w:val="CommentText"/>
      </w:pPr>
      <w:r>
        <w:rPr>
          <w:rStyle w:val="CommentReference"/>
        </w:rPr>
        <w:annotationRef/>
      </w:r>
      <w:r>
        <w:t>I don’t know how much more I should be saying in here…</w:t>
      </w:r>
    </w:p>
    <w:p w14:paraId="5CDF241E" w14:textId="77777777" w:rsidR="00F65C9B" w:rsidRDefault="00F65C9B">
      <w:pPr>
        <w:pStyle w:val="CommentText"/>
      </w:pPr>
    </w:p>
    <w:p w14:paraId="7779798C" w14:textId="77777777" w:rsidR="00F65C9B" w:rsidRDefault="00F65C9B">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67" w:author="mhasoba" w:date="2018-02-28T16:18:00Z" w:initials="SP">
    <w:p w14:paraId="0A38EA39" w14:textId="464D2C73" w:rsidR="00F65C9B" w:rsidRDefault="00F65C9B">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F65C9B" w:rsidRDefault="00F65C9B">
      <w:pPr>
        <w:pStyle w:val="CommentText"/>
      </w:pPr>
    </w:p>
    <w:p w14:paraId="0B2FC9CF" w14:textId="25BD9F0C" w:rsidR="00F65C9B" w:rsidRDefault="00F65C9B">
      <w:pPr>
        <w:pStyle w:val="CommentText"/>
      </w:pPr>
      <w:r>
        <w:t>FA: These Tpk values are indeed the same as those for respiration. I’ll wait for our chat before deciding what to do about Tpk stuff.</w:t>
      </w:r>
    </w:p>
  </w:comment>
  <w:comment w:id="68" w:author="Becca Kordas" w:date="2018-02-28T16:19:00Z" w:initials="BK">
    <w:p w14:paraId="447E31A6" w14:textId="17001D8A" w:rsidR="00F65C9B" w:rsidRDefault="00F65C9B">
      <w:pPr>
        <w:pStyle w:val="CommentText"/>
      </w:pPr>
      <w:r>
        <w:rPr>
          <w:rStyle w:val="CommentReference"/>
        </w:rPr>
        <w:annotationRef/>
      </w:r>
      <w:r>
        <w:t>If you were to make a plot of respiration rates, just like your fig 5 (same spp &amp; locations), would it look identical ?</w:t>
      </w:r>
    </w:p>
    <w:p w14:paraId="7A79E62F" w14:textId="78539CA2" w:rsidR="00F65C9B" w:rsidRDefault="00F65C9B">
      <w:pPr>
        <w:pStyle w:val="CommentText"/>
      </w:pPr>
    </w:p>
    <w:p w14:paraId="3AACED5C" w14:textId="0BB2A660" w:rsidR="00F65C9B" w:rsidRDefault="00F65C9B">
      <w:pPr>
        <w:pStyle w:val="CommentText"/>
      </w:pPr>
      <w:r>
        <w:t>FA: Yes it would, the velocity curves come from equation 5, which just transforms respiration into velocity so its more of a conversion of units but the curve shape is preserved.</w:t>
      </w:r>
    </w:p>
  </w:comment>
  <w:comment w:id="69" w:author="mhasoba" w:date="2018-02-27T15:19:00Z" w:initials="SP">
    <w:p w14:paraId="0F0C65FE" w14:textId="77777777" w:rsidR="00F65C9B" w:rsidRDefault="00F65C9B">
      <w:pPr>
        <w:pStyle w:val="CommentText"/>
      </w:pPr>
      <w:r>
        <w:rPr>
          <w:rStyle w:val="CommentReference"/>
        </w:rPr>
        <w:annotationRef/>
      </w:r>
      <w:r>
        <w:t>We need to state more clearly in methods why we modeled the same species pair as both 2D and 3D…</w:t>
      </w:r>
    </w:p>
  </w:comment>
  <w:comment w:id="70" w:author="mhasoba" w:date="2018-02-28T16:23:00Z" w:initials="SP">
    <w:p w14:paraId="56B6687C" w14:textId="77777777" w:rsidR="00F65C9B" w:rsidRDefault="00F65C9B">
      <w:pPr>
        <w:pStyle w:val="CommentText"/>
      </w:pPr>
      <w:r>
        <w:rPr>
          <w:rStyle w:val="CommentReference"/>
        </w:rPr>
        <w:annotationRef/>
      </w:r>
      <w:r>
        <w:t xml:space="preserve">Uncertainty bounds around the focal curves atleast would be good. Let’s discuss. </w:t>
      </w:r>
    </w:p>
    <w:p w14:paraId="45325640" w14:textId="77777777" w:rsidR="00F65C9B" w:rsidRDefault="00F65C9B">
      <w:pPr>
        <w:pStyle w:val="CommentText"/>
      </w:pPr>
    </w:p>
    <w:p w14:paraId="1C7612AD" w14:textId="63A25A4A" w:rsidR="00F65C9B" w:rsidRDefault="00F65C9B">
      <w:pPr>
        <w:pStyle w:val="CommentText"/>
      </w:pPr>
      <w:r>
        <w:t>FA : I must admit I am not sure where to get those from. The only uncertainty I have here is associated with the parameters themselves, how do I propagate that to the entire model/the curves ?</w:t>
      </w:r>
    </w:p>
  </w:comment>
  <w:comment w:id="71" w:author="mhasoba" w:date="2018-02-27T15:25:00Z" w:initials="SP">
    <w:p w14:paraId="2ED330AB" w14:textId="77777777" w:rsidR="00F65C9B" w:rsidRDefault="00F65C9B">
      <w:pPr>
        <w:pStyle w:val="CommentText"/>
      </w:pPr>
      <w:r>
        <w:rPr>
          <w:rStyle w:val="CommentReference"/>
        </w:rPr>
        <w:annotationRef/>
      </w:r>
      <w:r>
        <w:t>I am not sure what this implies. Let’s discuss.</w:t>
      </w:r>
    </w:p>
  </w:comment>
  <w:comment w:id="72" w:author="mhasoba" w:date="2018-02-27T15:32:00Z" w:initials="SP">
    <w:p w14:paraId="2AB8E72E" w14:textId="77777777" w:rsidR="00F65C9B" w:rsidRDefault="00F65C9B">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73" w:author="mhasoba" w:date="2018-02-27T15:26:00Z" w:initials="SP">
    <w:p w14:paraId="1289A55B" w14:textId="77777777" w:rsidR="00F65C9B" w:rsidRDefault="00F65C9B">
      <w:pPr>
        <w:pStyle w:val="CommentText"/>
      </w:pPr>
      <w:r>
        <w:rPr>
          <w:rStyle w:val="CommentReference"/>
        </w:rPr>
        <w:annotationRef/>
      </w:r>
      <w:r>
        <w:t xml:space="preserve">Start a sentence about what this study aimed to do first. </w:t>
      </w:r>
    </w:p>
  </w:comment>
  <w:comment w:id="74" w:author="mhasoba" w:date="2018-02-28T16:21:00Z" w:initials="SP">
    <w:p w14:paraId="45995F23" w14:textId="77777777" w:rsidR="00F65C9B" w:rsidRDefault="00F65C9B">
      <w:pPr>
        <w:pStyle w:val="CommentText"/>
      </w:pPr>
      <w:r>
        <w:rPr>
          <w:rStyle w:val="CommentReference"/>
        </w:rPr>
        <w:annotationRef/>
      </w:r>
      <w:r>
        <w:t xml:space="preserve">I don’t understand this point. </w:t>
      </w:r>
      <w:r>
        <w:t>Let’s discuss</w:t>
      </w:r>
    </w:p>
    <w:p w14:paraId="109AEACE" w14:textId="77777777" w:rsidR="00F65C9B" w:rsidRDefault="00F65C9B">
      <w:pPr>
        <w:pStyle w:val="CommentText"/>
      </w:pPr>
    </w:p>
    <w:p w14:paraId="5C4E7E6A" w14:textId="19E690D7" w:rsidR="00F65C9B" w:rsidRDefault="00F65C9B">
      <w:pPr>
        <w:pStyle w:val="CommentText"/>
      </w:pPr>
      <w:r>
        <w:t>FA : I am bringing this up because its one of the scenarios I suggest in the conceptual figure based on previous work and I am dismissing it as an explanation for adaptation in our work.</w:t>
      </w:r>
    </w:p>
  </w:comment>
  <w:comment w:id="75" w:author="mhasoba" w:date="2018-02-27T15:27:00Z" w:initials="SP">
    <w:p w14:paraId="27E39BB5" w14:textId="77777777" w:rsidR="00F65C9B" w:rsidRDefault="00F65C9B">
      <w:pPr>
        <w:pStyle w:val="CommentText"/>
      </w:pPr>
      <w:r>
        <w:rPr>
          <w:rStyle w:val="CommentReference"/>
        </w:rPr>
        <w:annotationRef/>
      </w:r>
      <w:r>
        <w:t xml:space="preserve">This is speculative – does not follow directly from the results, as far as I can see. </w:t>
      </w:r>
    </w:p>
  </w:comment>
  <w:comment w:id="76" w:author="mhasoba" w:date="2018-02-27T15:31:00Z" w:initials="SP">
    <w:p w14:paraId="61D927FF" w14:textId="77777777" w:rsidR="00F65C9B" w:rsidRDefault="00F65C9B">
      <w:pPr>
        <w:pStyle w:val="CommentText"/>
      </w:pPr>
      <w:r>
        <w:rPr>
          <w:rStyle w:val="CommentReference"/>
        </w:rPr>
        <w:annotationRef/>
      </w:r>
      <w:r>
        <w:t>This is an underwhelming, and too general  an inference, I feel. Let’s discuss.</w:t>
      </w:r>
    </w:p>
  </w:comment>
  <w:comment w:id="77" w:author="mhasoba" w:date="2018-02-27T15:30:00Z" w:initials="SP">
    <w:p w14:paraId="62E05925" w14:textId="77777777" w:rsidR="00F65C9B" w:rsidRDefault="00F65C9B">
      <w:pPr>
        <w:pStyle w:val="CommentText"/>
      </w:pPr>
      <w:r>
        <w:rPr>
          <w:rStyle w:val="CommentReference"/>
        </w:rPr>
        <w:annotationRef/>
      </w:r>
      <w:r>
        <w:t>In contrast to the above comment, this is interesting… stick to specific conclusions like this as much as possible.</w:t>
      </w:r>
    </w:p>
  </w:comment>
  <w:comment w:id="78" w:author="mhasoba" w:date="2018-02-27T15:33:00Z" w:initials="SP">
    <w:p w14:paraId="53C8D5C7" w14:textId="77777777" w:rsidR="00F65C9B" w:rsidRDefault="00F65C9B">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F65C9B" w:rsidRDefault="00F65C9B" w:rsidP="00D4216C">
      <w:r>
        <w:separator/>
      </w:r>
    </w:p>
  </w:endnote>
  <w:endnote w:type="continuationSeparator" w:id="0">
    <w:p w14:paraId="7D7C2B3F" w14:textId="77777777" w:rsidR="00F65C9B" w:rsidRDefault="00F65C9B"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3D021D" w:rsidRDefault="003D021D" w:rsidP="004B0A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3D021D" w:rsidRDefault="003D02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3D021D" w:rsidRDefault="003D021D" w:rsidP="004B0A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665C6072" w14:textId="77777777" w:rsidR="003D021D" w:rsidRDefault="003D02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F65C9B" w:rsidRDefault="00F65C9B" w:rsidP="00D4216C">
      <w:r>
        <w:separator/>
      </w:r>
    </w:p>
  </w:footnote>
  <w:footnote w:type="continuationSeparator" w:id="0">
    <w:p w14:paraId="0687347A" w14:textId="77777777" w:rsidR="00F65C9B" w:rsidRDefault="00F65C9B" w:rsidP="00D4216C">
      <w:r>
        <w:continuationSeparator/>
      </w:r>
    </w:p>
  </w:footnote>
  <w:footnote w:id="1">
    <w:p w14:paraId="0505A81D" w14:textId="77777777" w:rsidR="00F65C9B" w:rsidRPr="003C1D48" w:rsidRDefault="00F65C9B">
      <w:pPr>
        <w:pStyle w:val="FootnoteText"/>
        <w:rPr>
          <w:lang w:val="fr-FR"/>
        </w:rPr>
      </w:pPr>
      <w:r>
        <w:t>Correspondence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16353"/>
    <w:rsid w:val="000014EB"/>
    <w:rsid w:val="00010179"/>
    <w:rsid w:val="00013BF4"/>
    <w:rsid w:val="00020678"/>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1115A"/>
    <w:rsid w:val="001114D9"/>
    <w:rsid w:val="00113AD6"/>
    <w:rsid w:val="00114BBC"/>
    <w:rsid w:val="00116769"/>
    <w:rsid w:val="00117FAE"/>
    <w:rsid w:val="0012083E"/>
    <w:rsid w:val="00121298"/>
    <w:rsid w:val="001264CD"/>
    <w:rsid w:val="00126969"/>
    <w:rsid w:val="001279F6"/>
    <w:rsid w:val="00142230"/>
    <w:rsid w:val="00142742"/>
    <w:rsid w:val="001462FD"/>
    <w:rsid w:val="00150BC8"/>
    <w:rsid w:val="00152CA2"/>
    <w:rsid w:val="00155A34"/>
    <w:rsid w:val="00157780"/>
    <w:rsid w:val="001701FB"/>
    <w:rsid w:val="001741B0"/>
    <w:rsid w:val="00175263"/>
    <w:rsid w:val="001762F2"/>
    <w:rsid w:val="00181D69"/>
    <w:rsid w:val="0018355D"/>
    <w:rsid w:val="00184091"/>
    <w:rsid w:val="00184B3D"/>
    <w:rsid w:val="0018552E"/>
    <w:rsid w:val="001856AD"/>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FBF"/>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4CC6"/>
    <w:rsid w:val="0045517C"/>
    <w:rsid w:val="00455B8F"/>
    <w:rsid w:val="0046095B"/>
    <w:rsid w:val="00463111"/>
    <w:rsid w:val="00466A06"/>
    <w:rsid w:val="00472E29"/>
    <w:rsid w:val="0047417A"/>
    <w:rsid w:val="00480B76"/>
    <w:rsid w:val="00480BE4"/>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410F"/>
    <w:rsid w:val="0073493B"/>
    <w:rsid w:val="007376CD"/>
    <w:rsid w:val="0074026E"/>
    <w:rsid w:val="007447A2"/>
    <w:rsid w:val="007457F6"/>
    <w:rsid w:val="007468AC"/>
    <w:rsid w:val="007512A8"/>
    <w:rsid w:val="0075221F"/>
    <w:rsid w:val="00757EBC"/>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3543"/>
    <w:rsid w:val="007D7B79"/>
    <w:rsid w:val="007E2FF0"/>
    <w:rsid w:val="007E3894"/>
    <w:rsid w:val="007E5D87"/>
    <w:rsid w:val="007E6A80"/>
    <w:rsid w:val="007E73AC"/>
    <w:rsid w:val="007F0B49"/>
    <w:rsid w:val="007F57A2"/>
    <w:rsid w:val="007F5A9B"/>
    <w:rsid w:val="007F6038"/>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64C4"/>
    <w:rsid w:val="009067F9"/>
    <w:rsid w:val="00906C6F"/>
    <w:rsid w:val="009143F7"/>
    <w:rsid w:val="009148C2"/>
    <w:rsid w:val="0091675D"/>
    <w:rsid w:val="00924195"/>
    <w:rsid w:val="0092734C"/>
    <w:rsid w:val="00931DFE"/>
    <w:rsid w:val="00933106"/>
    <w:rsid w:val="00935AF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B162C"/>
    <w:rsid w:val="00AB2E19"/>
    <w:rsid w:val="00AB6275"/>
    <w:rsid w:val="00AB68F9"/>
    <w:rsid w:val="00AB7EAB"/>
    <w:rsid w:val="00AC1080"/>
    <w:rsid w:val="00AC1B6C"/>
    <w:rsid w:val="00AC3948"/>
    <w:rsid w:val="00AD3FAF"/>
    <w:rsid w:val="00AD66DB"/>
    <w:rsid w:val="00AE04FC"/>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1EE9"/>
    <w:rsid w:val="00BA4AB2"/>
    <w:rsid w:val="00BA5710"/>
    <w:rsid w:val="00BA5D31"/>
    <w:rsid w:val="00BA65A1"/>
    <w:rsid w:val="00BB14DC"/>
    <w:rsid w:val="00BC07F9"/>
    <w:rsid w:val="00BC41A8"/>
    <w:rsid w:val="00BC6A27"/>
    <w:rsid w:val="00BD0326"/>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47F4"/>
    <w:rsid w:val="00C42B1B"/>
    <w:rsid w:val="00C47C85"/>
    <w:rsid w:val="00C521D4"/>
    <w:rsid w:val="00C53E23"/>
    <w:rsid w:val="00C56DCB"/>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51C0"/>
    <w:rsid w:val="00E26BBE"/>
    <w:rsid w:val="00E321D7"/>
    <w:rsid w:val="00E34C02"/>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60DE"/>
    <w:rsid w:val="00F96D9F"/>
    <w:rsid w:val="00F97C43"/>
    <w:rsid w:val="00FA0BEE"/>
    <w:rsid w:val="00FB1609"/>
    <w:rsid w:val="00FB2E24"/>
    <w:rsid w:val="00FC2439"/>
    <w:rsid w:val="00FC591A"/>
    <w:rsid w:val="00FC5AB2"/>
    <w:rsid w:val="00FC5B8F"/>
    <w:rsid w:val="00FC643C"/>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FBEF7C-C3E7-014B-BF5B-3EACF6015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26951</Words>
  <Characters>153625</Characters>
  <Application>Microsoft Macintosh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180216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cp:revision>
  <dcterms:created xsi:type="dcterms:W3CDTF">2018-02-28T16:44:00Z</dcterms:created>
  <dcterms:modified xsi:type="dcterms:W3CDTF">2018-02-28T16:45:00Z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