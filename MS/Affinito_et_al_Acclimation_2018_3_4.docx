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CB5862" w:rsidRDefault="002E435D" w:rsidP="002E435D">
      <w:pPr>
        <w:spacing w:line="360" w:lineRule="auto"/>
        <w:jc w:val="both"/>
        <w:rPr>
          <w:sz w:val="44"/>
          <w:szCs w:val="44"/>
          <w:lang w:val="en-GB"/>
        </w:rPr>
      </w:pPr>
      <w:proofErr w:type="gramStart"/>
      <w:r>
        <w:rPr>
          <w:sz w:val="44"/>
          <w:szCs w:val="44"/>
          <w:lang w:val="en-GB"/>
        </w:rPr>
        <w:t>Predicting predator search rates from metabolic rates; a bottom-up modelling approach.</w:t>
      </w:r>
      <w:proofErr w:type="gramEnd"/>
    </w:p>
    <w:p w14:paraId="28B1741E" w14:textId="77777777" w:rsidR="00416353" w:rsidRPr="003B2661" w:rsidRDefault="00416353" w:rsidP="00997AED">
      <w:pPr>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0"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14:paraId="3AC0710D" w14:textId="77777777" w:rsidR="00416353" w:rsidRPr="003B2661" w:rsidRDefault="00416353" w:rsidP="00997AED">
      <w:pPr>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14:paraId="03BDC483" w14:textId="77777777" w:rsidR="00416353" w:rsidRPr="003B2661" w:rsidRDefault="00416353" w:rsidP="00997AED">
      <w:pPr>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14:paraId="22287F54" w14:textId="77777777" w:rsidR="00416353" w:rsidRPr="003B2661" w:rsidRDefault="00416353" w:rsidP="00997AED">
      <w:pPr>
        <w:jc w:val="both"/>
        <w:rPr>
          <w:lang w:val="en-GB"/>
        </w:rPr>
      </w:pPr>
    </w:p>
    <w:p w14:paraId="06A973AA" w14:textId="77777777" w:rsidR="00416353" w:rsidRPr="003B2661" w:rsidRDefault="00416353" w:rsidP="00997AED">
      <w:pPr>
        <w:jc w:val="both"/>
        <w:rPr>
          <w:lang w:val="en-GB"/>
        </w:rPr>
      </w:pPr>
    </w:p>
    <w:p w14:paraId="2DC6F270" w14:textId="77777777" w:rsidR="00416353" w:rsidRPr="003B2661" w:rsidRDefault="002672EF" w:rsidP="00997AED">
      <w:pPr>
        <w:jc w:val="both"/>
        <w:rPr>
          <w:lang w:val="en-GB"/>
        </w:rPr>
      </w:pPr>
      <w:r w:rsidRPr="003B2661">
        <w:rPr>
          <w:lang w:val="en-GB"/>
        </w:rPr>
        <w:t>Formatted for Functional Ecology</w:t>
      </w:r>
    </w:p>
    <w:p w14:paraId="444F7693" w14:textId="6E5EAE07" w:rsidR="002672EF" w:rsidRPr="003B2661" w:rsidRDefault="00A9153D" w:rsidP="00997AED">
      <w:pPr>
        <w:jc w:val="both"/>
        <w:rPr>
          <w:lang w:val="en-GB"/>
        </w:rPr>
      </w:pPr>
      <w:proofErr w:type="gramStart"/>
      <w:r>
        <w:rPr>
          <w:lang w:val="en-GB"/>
        </w:rPr>
        <w:t>Title</w:t>
      </w:r>
      <w:r w:rsidR="002672EF" w:rsidRPr="003B2661">
        <w:rPr>
          <w:lang w:val="en-GB"/>
        </w:rPr>
        <w:t xml:space="preserve">: currently </w:t>
      </w:r>
      <w:r w:rsidR="00F9514B">
        <w:rPr>
          <w:lang w:val="en-GB"/>
        </w:rPr>
        <w:t>6352</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roofErr w:type="gramEnd"/>
    </w:p>
    <w:p w14:paraId="3784AE9C" w14:textId="77777777" w:rsidR="002672EF" w:rsidRPr="003B2661" w:rsidRDefault="00A9153D" w:rsidP="00997AED">
      <w:pPr>
        <w:jc w:val="both"/>
        <w:rPr>
          <w:lang w:val="en-GB"/>
        </w:rPr>
      </w:pPr>
      <w:r>
        <w:rPr>
          <w:lang w:val="en-GB"/>
        </w:rPr>
        <w:t>Abstract</w:t>
      </w:r>
      <w:r w:rsidR="002672EF" w:rsidRPr="003B2661">
        <w:rPr>
          <w:lang w:val="en-GB"/>
        </w:rPr>
        <w:t xml:space="preserve">: </w:t>
      </w:r>
      <w:r w:rsidR="00091D3C" w:rsidRPr="003B2661">
        <w:rPr>
          <w:lang w:val="en-GB"/>
        </w:rPr>
        <w:t>currently 0</w:t>
      </w:r>
      <w:r w:rsidR="002672EF" w:rsidRPr="003B2661">
        <w:rPr>
          <w:lang w:val="en-GB"/>
        </w:rPr>
        <w:t xml:space="preserve"> words / </w:t>
      </w:r>
      <w:r w:rsidR="00091D3C" w:rsidRPr="003B2661">
        <w:rPr>
          <w:lang w:val="en-GB"/>
        </w:rPr>
        <w:t>350</w:t>
      </w:r>
      <w:r w:rsidR="002672EF" w:rsidRPr="003B2661">
        <w:rPr>
          <w:lang w:val="en-GB"/>
        </w:rPr>
        <w:t xml:space="preserve"> max.</w:t>
      </w:r>
    </w:p>
    <w:p w14:paraId="782B5BE7" w14:textId="77777777" w:rsidR="00091D3C" w:rsidRPr="003B2661" w:rsidRDefault="00A9153D" w:rsidP="00997AED">
      <w:pPr>
        <w:jc w:val="both"/>
        <w:rPr>
          <w:lang w:val="en-GB"/>
        </w:rPr>
      </w:pPr>
      <w:r>
        <w:rPr>
          <w:lang w:val="en-GB"/>
        </w:rPr>
        <w:t>Figures</w:t>
      </w:r>
      <w:r w:rsidR="00091D3C" w:rsidRPr="003B2661">
        <w:rPr>
          <w:lang w:val="en-GB"/>
        </w:rPr>
        <w:t>: 1-7</w:t>
      </w:r>
    </w:p>
    <w:p w14:paraId="3271A6D4" w14:textId="77777777" w:rsidR="00091D3C" w:rsidRPr="003B2661" w:rsidRDefault="00A9153D" w:rsidP="00997AED">
      <w:pPr>
        <w:jc w:val="both"/>
        <w:rPr>
          <w:lang w:val="en-GB"/>
        </w:rPr>
      </w:pPr>
      <w:r>
        <w:rPr>
          <w:lang w:val="en-GB"/>
        </w:rPr>
        <w:t>Tables</w:t>
      </w:r>
      <w:r w:rsidR="00091D3C" w:rsidRPr="003B2661">
        <w:rPr>
          <w:lang w:val="en-GB"/>
        </w:rPr>
        <w:t>: 0</w:t>
      </w:r>
    </w:p>
    <w:p w14:paraId="4D19DADF" w14:textId="77777777" w:rsidR="00091D3C" w:rsidRDefault="00A9153D" w:rsidP="00997AED">
      <w:pPr>
        <w:jc w:val="both"/>
        <w:rPr>
          <w:lang w:val="en-GB"/>
        </w:rPr>
      </w:pPr>
      <w:r>
        <w:rPr>
          <w:lang w:val="en-GB"/>
        </w:rPr>
        <w:t>Equations</w:t>
      </w:r>
      <w:r w:rsidR="00091D3C" w:rsidRPr="003B2661">
        <w:rPr>
          <w:lang w:val="en-GB"/>
        </w:rPr>
        <w:t>: 8</w:t>
      </w:r>
      <w:r w:rsidR="004C35D8" w:rsidRPr="003B2661">
        <w:rPr>
          <w:lang w:val="en-GB"/>
        </w:rPr>
        <w:t xml:space="preserve"> </w:t>
      </w:r>
    </w:p>
    <w:p w14:paraId="73EE7E44" w14:textId="77777777" w:rsidR="00D86618" w:rsidRPr="003B2661" w:rsidRDefault="00D86618" w:rsidP="00997AED">
      <w:pPr>
        <w:jc w:val="both"/>
        <w:rPr>
          <w:lang w:val="en-GB"/>
        </w:rPr>
      </w:pPr>
      <w:r>
        <w:rPr>
          <w:lang w:val="en-GB"/>
        </w:rPr>
        <w:t>Keywords: 9/8 max</w:t>
      </w:r>
    </w:p>
    <w:p w14:paraId="7D3C56A8" w14:textId="77777777" w:rsidR="00296441" w:rsidRDefault="00A9153D" w:rsidP="00997AED">
      <w:pPr>
        <w:jc w:val="both"/>
        <w:rPr>
          <w:lang w:val="en-GB"/>
        </w:rPr>
      </w:pPr>
      <w:r w:rsidRPr="003B2661">
        <w:rPr>
          <w:lang w:val="en-GB"/>
        </w:rPr>
        <w:t>References:</w:t>
      </w:r>
      <w:r w:rsidR="00091D3C" w:rsidRPr="003B2661">
        <w:rPr>
          <w:lang w:val="en-GB"/>
        </w:rPr>
        <w:t xml:space="preserve"> currently </w:t>
      </w:r>
      <w:r w:rsidR="00EE1C07">
        <w:rPr>
          <w:lang w:val="en-GB"/>
        </w:rPr>
        <w:t>53</w:t>
      </w:r>
      <w:r w:rsidR="003C1D48" w:rsidRPr="00DF79EB">
        <w:rPr>
          <w:rStyle w:val="FootnoteReference"/>
          <w:color w:val="FFFFFF" w:themeColor="background1"/>
          <w:lang w:val="en-GB"/>
        </w:rPr>
        <w:footnoteReference w:id="1"/>
      </w:r>
    </w:p>
    <w:p w14:paraId="612E078B" w14:textId="77777777" w:rsidR="00296441" w:rsidRDefault="00296441" w:rsidP="00997AED">
      <w:pPr>
        <w:jc w:val="both"/>
        <w:rPr>
          <w:lang w:val="en-GB"/>
        </w:rPr>
      </w:pPr>
    </w:p>
    <w:p w14:paraId="2EF9B720" w14:textId="77777777" w:rsidR="00296441" w:rsidRPr="00296441" w:rsidRDefault="00296441" w:rsidP="00997AED">
      <w:pPr>
        <w:jc w:val="both"/>
        <w:rPr>
          <w:b/>
          <w:lang w:val="en-GB"/>
        </w:rPr>
      </w:pPr>
      <w:r w:rsidRPr="00296441">
        <w:rPr>
          <w:b/>
          <w:lang w:val="en-GB"/>
        </w:rPr>
        <w:t>Take home messages:</w:t>
      </w:r>
    </w:p>
    <w:p w14:paraId="59E86906" w14:textId="77777777" w:rsidR="00296441" w:rsidRDefault="00296441" w:rsidP="00296441">
      <w:pPr>
        <w:pStyle w:val="ListParagraph"/>
        <w:numPr>
          <w:ilvl w:val="0"/>
          <w:numId w:val="6"/>
        </w:numPr>
        <w:ind w:left="709"/>
        <w:jc w:val="both"/>
        <w:rPr>
          <w:rStyle w:val="CommentReference"/>
          <w:sz w:val="22"/>
          <w:szCs w:val="22"/>
          <w:lang w:val="en-GB"/>
        </w:rPr>
      </w:pPr>
      <w:r w:rsidRPr="00296441">
        <w:rPr>
          <w:rStyle w:val="CommentReference"/>
          <w:sz w:val="22"/>
          <w:szCs w:val="22"/>
          <w:lang w:val="en-GB"/>
        </w:rPr>
        <w:t>Predator taxa is benefitting disproportionately from warming of the environment (meta rates &amp; mismatch)</w:t>
      </w:r>
      <w:bookmarkStart w:id="1" w:name="_GoBack"/>
      <w:bookmarkEnd w:id="1"/>
    </w:p>
    <w:p w14:paraId="760C28D5" w14:textId="77777777" w:rsidR="00BA0F03" w:rsidRDefault="00BA0F03" w:rsidP="00296441">
      <w:pPr>
        <w:pStyle w:val="ListParagraph"/>
        <w:numPr>
          <w:ilvl w:val="0"/>
          <w:numId w:val="6"/>
        </w:numPr>
        <w:ind w:left="709"/>
        <w:jc w:val="both"/>
        <w:rPr>
          <w:rStyle w:val="CommentReference"/>
          <w:sz w:val="22"/>
          <w:szCs w:val="22"/>
          <w:lang w:val="en-GB"/>
        </w:rPr>
      </w:pPr>
      <w:r>
        <w:rPr>
          <w:rStyle w:val="CommentReference"/>
          <w:sz w:val="22"/>
          <w:szCs w:val="22"/>
          <w:lang w:val="en-GB"/>
        </w:rPr>
        <w:t xml:space="preserve">Search rates in warm adapted </w:t>
      </w:r>
      <w:proofErr w:type="spellStart"/>
      <w:r>
        <w:rPr>
          <w:rStyle w:val="CommentReference"/>
          <w:sz w:val="22"/>
          <w:szCs w:val="22"/>
          <w:lang w:val="en-GB"/>
        </w:rPr>
        <w:t>spp</w:t>
      </w:r>
      <w:proofErr w:type="spellEnd"/>
      <w:r>
        <w:rPr>
          <w:rStyle w:val="CommentReference"/>
          <w:sz w:val="22"/>
          <w:szCs w:val="22"/>
          <w:lang w:val="en-GB"/>
        </w:rPr>
        <w:t xml:space="preserve"> seem to increase BUT it depends on </w:t>
      </w:r>
      <w:proofErr w:type="spellStart"/>
      <w:r>
        <w:rPr>
          <w:rStyle w:val="CommentReference"/>
          <w:sz w:val="22"/>
          <w:szCs w:val="22"/>
          <w:lang w:val="en-GB"/>
        </w:rPr>
        <w:t>spp</w:t>
      </w:r>
      <w:proofErr w:type="spellEnd"/>
      <w:r>
        <w:rPr>
          <w:rStyle w:val="CommentReference"/>
          <w:sz w:val="22"/>
          <w:szCs w:val="22"/>
          <w:lang w:val="en-GB"/>
        </w:rPr>
        <w:t>/interaction type</w:t>
      </w:r>
    </w:p>
    <w:p w14:paraId="1F6EEE11" w14:textId="487A8806" w:rsidR="00091D3C" w:rsidRPr="00296441" w:rsidRDefault="00BA0F03" w:rsidP="00296441">
      <w:pPr>
        <w:pStyle w:val="ListParagraph"/>
        <w:numPr>
          <w:ilvl w:val="0"/>
          <w:numId w:val="6"/>
        </w:numPr>
        <w:ind w:left="709"/>
        <w:jc w:val="both"/>
        <w:rPr>
          <w:rStyle w:val="CommentReference"/>
          <w:sz w:val="22"/>
          <w:szCs w:val="22"/>
          <w:lang w:val="en-GB"/>
        </w:rPr>
      </w:pPr>
      <w:r>
        <w:rPr>
          <w:rStyle w:val="CommentReference"/>
          <w:sz w:val="22"/>
          <w:szCs w:val="22"/>
          <w:lang w:val="en-GB"/>
        </w:rPr>
        <w:t xml:space="preserve">The whole theoretical framework is sensible and should be adapted/repeated, as species adapt to temperature, </w:t>
      </w:r>
      <w:r w:rsidR="00F9514B">
        <w:rPr>
          <w:rStyle w:val="CommentReference"/>
          <w:sz w:val="22"/>
          <w:szCs w:val="22"/>
          <w:lang w:val="en-GB"/>
        </w:rPr>
        <w:t>their interactions change and adapt too</w:t>
      </w:r>
      <w:r w:rsidR="00091D3C" w:rsidRPr="00296441">
        <w:rPr>
          <w:rStyle w:val="CommentReference"/>
          <w:sz w:val="22"/>
          <w:szCs w:val="22"/>
          <w:lang w:val="en-GB"/>
        </w:rPr>
        <w:br w:type="page"/>
      </w:r>
    </w:p>
    <w:p w14:paraId="7DAFC349" w14:textId="77777777" w:rsidR="00485420" w:rsidRDefault="00485420" w:rsidP="00997AED">
      <w:pPr>
        <w:jc w:val="both"/>
        <w:rPr>
          <w:b/>
          <w:sz w:val="38"/>
          <w:szCs w:val="38"/>
          <w:lang w:val="en-GB"/>
        </w:rPr>
      </w:pPr>
      <w:commentRangeStart w:id="2"/>
      <w:r>
        <w:rPr>
          <w:b/>
          <w:sz w:val="38"/>
          <w:szCs w:val="38"/>
          <w:lang w:val="en-GB"/>
        </w:rPr>
        <w:lastRenderedPageBreak/>
        <w:t>Abstract</w:t>
      </w:r>
      <w:commentRangeEnd w:id="2"/>
      <w:r w:rsidR="005E1258">
        <w:rPr>
          <w:rStyle w:val="CommentReference"/>
        </w:rPr>
        <w:commentReference w:id="2"/>
      </w:r>
    </w:p>
    <w:p w14:paraId="5AE3C1CD" w14:textId="77777777" w:rsidR="00485420" w:rsidRPr="00485420" w:rsidRDefault="00485420" w:rsidP="00997AED">
      <w:pPr>
        <w:jc w:val="both"/>
        <w:rPr>
          <w:b/>
          <w:lang w:val="en-GB"/>
        </w:rPr>
      </w:pPr>
    </w:p>
    <w:p w14:paraId="6E8EC018" w14:textId="77777777" w:rsidR="00485420" w:rsidRDefault="00485420" w:rsidP="00997AED">
      <w:pPr>
        <w:jc w:val="both"/>
        <w:rPr>
          <w:b/>
          <w:lang w:val="en-GB"/>
        </w:rPr>
      </w:pPr>
      <w:r>
        <w:rPr>
          <w:b/>
          <w:lang w:val="en-GB"/>
        </w:rPr>
        <w:t>1.</w:t>
      </w:r>
    </w:p>
    <w:p w14:paraId="756C44C3" w14:textId="77777777" w:rsidR="00485420" w:rsidRDefault="00485420" w:rsidP="00997AED">
      <w:pPr>
        <w:jc w:val="both"/>
        <w:rPr>
          <w:b/>
          <w:lang w:val="en-GB"/>
        </w:rPr>
      </w:pPr>
      <w:r>
        <w:rPr>
          <w:b/>
          <w:lang w:val="en-GB"/>
        </w:rPr>
        <w:t>2.</w:t>
      </w:r>
    </w:p>
    <w:p w14:paraId="5596EA58" w14:textId="77777777" w:rsidR="00485420" w:rsidRDefault="00485420" w:rsidP="00997AED">
      <w:pPr>
        <w:jc w:val="both"/>
        <w:rPr>
          <w:b/>
          <w:lang w:val="en-GB"/>
        </w:rPr>
      </w:pPr>
      <w:r>
        <w:rPr>
          <w:b/>
          <w:lang w:val="en-GB"/>
        </w:rPr>
        <w:t>3.</w:t>
      </w:r>
    </w:p>
    <w:p w14:paraId="19A91567" w14:textId="77777777" w:rsidR="00485420" w:rsidRDefault="00485420" w:rsidP="00997AED">
      <w:pPr>
        <w:jc w:val="both"/>
        <w:rPr>
          <w:b/>
          <w:lang w:val="en-GB"/>
        </w:rPr>
      </w:pPr>
      <w:r>
        <w:rPr>
          <w:b/>
          <w:lang w:val="en-GB"/>
        </w:rPr>
        <w:t>4.</w:t>
      </w:r>
    </w:p>
    <w:p w14:paraId="06A6C552" w14:textId="77777777" w:rsidR="00485420" w:rsidRDefault="00485420" w:rsidP="00997AED">
      <w:pPr>
        <w:jc w:val="both"/>
        <w:rPr>
          <w:b/>
          <w:lang w:val="en-GB"/>
        </w:rPr>
      </w:pPr>
      <w:r>
        <w:rPr>
          <w:b/>
          <w:lang w:val="en-GB"/>
        </w:rPr>
        <w:t>5.</w:t>
      </w:r>
    </w:p>
    <w:p w14:paraId="46EC9768" w14:textId="77777777" w:rsidR="00485420" w:rsidRPr="00485420" w:rsidRDefault="00485420" w:rsidP="00997AED">
      <w:pPr>
        <w:jc w:val="both"/>
        <w:rPr>
          <w:b/>
          <w:lang w:val="en-GB"/>
        </w:rPr>
      </w:pPr>
    </w:p>
    <w:p w14:paraId="7D794898" w14:textId="77777777" w:rsidR="00485420" w:rsidRDefault="00485420" w:rsidP="00997AED">
      <w:pPr>
        <w:jc w:val="both"/>
        <w:rPr>
          <w:lang w:val="en-GB"/>
        </w:rPr>
      </w:pPr>
      <w:commentRangeStart w:id="3"/>
      <w:r>
        <w:rPr>
          <w:b/>
          <w:lang w:val="en-GB"/>
        </w:rPr>
        <w:t>Keywords</w:t>
      </w:r>
      <w:commentRangeEnd w:id="3"/>
      <w:r>
        <w:rPr>
          <w:rStyle w:val="CommentReference"/>
        </w:rPr>
        <w:commentReference w:id="3"/>
      </w:r>
      <w:r>
        <w:rPr>
          <w:b/>
          <w:lang w:val="en-GB"/>
        </w:rPr>
        <w:t xml:space="preserve">: </w:t>
      </w:r>
      <w:r>
        <w:rPr>
          <w:lang w:val="en-GB"/>
        </w:rPr>
        <w:t>adaptation, temperature performance curve, respiration, search rate, velocity, metabolic rate, predator-prey, modelling</w:t>
      </w:r>
      <w:r w:rsidR="00544F36">
        <w:rPr>
          <w:lang w:val="en-GB"/>
        </w:rPr>
        <w:t xml:space="preserve">, </w:t>
      </w:r>
      <w:r w:rsidR="009C5677">
        <w:rPr>
          <w:lang w:val="en-GB"/>
        </w:rPr>
        <w:t xml:space="preserve">metabolic </w:t>
      </w:r>
      <w:r w:rsidR="00544F36">
        <w:rPr>
          <w:lang w:val="en-GB"/>
        </w:rPr>
        <w:t>misma</w:t>
      </w:r>
      <w:r w:rsidR="00544F36">
        <w:rPr>
          <w:lang w:val="en-GB"/>
        </w:rPr>
        <w:t>tch</w:t>
      </w:r>
      <w:r>
        <w:rPr>
          <w:lang w:val="en-GB"/>
        </w:rPr>
        <w:br w:type="page"/>
      </w:r>
    </w:p>
    <w:p w14:paraId="30E2EAED" w14:textId="77777777" w:rsidR="00416353" w:rsidRPr="00485420" w:rsidRDefault="00416353" w:rsidP="00997AED">
      <w:pPr>
        <w:jc w:val="both"/>
        <w:rPr>
          <w:lang w:val="en-GB"/>
        </w:rPr>
      </w:pPr>
      <w:r w:rsidRPr="003B2661">
        <w:rPr>
          <w:b/>
          <w:sz w:val="38"/>
          <w:szCs w:val="38"/>
          <w:lang w:val="en-GB"/>
        </w:rPr>
        <w:lastRenderedPageBreak/>
        <w:t>Introduction</w:t>
      </w:r>
    </w:p>
    <w:p w14:paraId="0C5B5BBF" w14:textId="77777777" w:rsidR="00E63A5C" w:rsidRDefault="00E63A5C" w:rsidP="00E63A5C">
      <w:pPr>
        <w:jc w:val="both"/>
        <w:rPr>
          <w:lang w:val="en-GB"/>
        </w:rPr>
      </w:pPr>
    </w:p>
    <w:p w14:paraId="27DB531A" w14:textId="77777777" w:rsidR="00416353" w:rsidRPr="003B2661" w:rsidRDefault="00480BE4" w:rsidP="00E63A5C">
      <w:pPr>
        <w:jc w:val="both"/>
        <w:rPr>
          <w:lang w:val="en-GB"/>
        </w:rPr>
      </w:pPr>
      <w:r w:rsidRPr="003B2661">
        <w:rPr>
          <w:lang w:val="en-GB"/>
        </w:rPr>
        <w:t xml:space="preserve">Temperature is arguably the most important abiotic factor directing ecological processes, from individual metabolism </w:t>
      </w:r>
      <w:commentRangeStart w:id="4"/>
      <w:r w:rsidR="002E435D">
        <w:rPr>
          <w:lang w:val="en-GB"/>
        </w:rPr>
        <w:fldChar w:fldCharType="begin" w:fldLock="1"/>
      </w:r>
      <w:r w:rsidR="00DA7390">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"(James F. Gillooly &lt;i&gt;et al.&lt;/i&gt;, 2001)", "plainTextFormattedCitation" : "(James F. Gillooly et al., 2001)", "previouslyFormattedCitation" : "(James F. Gillooly &lt;i&gt;et al.&lt;/i&gt;, 2001)" }, "properties" : {  }, "schema" : "https://github.com/citation-style-language/schema/raw/master/csl-citation.json" }</w:instrText>
      </w:r>
      <w:r w:rsidR="002E435D">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2001)</w:t>
      </w:r>
      <w:r w:rsidR="002E435D">
        <w:rPr>
          <w:lang w:val="en-GB"/>
        </w:rPr>
        <w:fldChar w:fldCharType="end"/>
      </w:r>
      <w:commentRangeEnd w:id="4"/>
      <w:r w:rsidR="002E435D">
        <w:rPr>
          <w:rStyle w:val="CommentReference"/>
        </w:rPr>
        <w:commentReference w:id="4"/>
      </w:r>
      <w:r w:rsidRPr="003B2661">
        <w:rPr>
          <w:lang w:val="en-GB"/>
        </w:rPr>
        <w:t xml:space="preserve"> to ecosystem dynamics </w:t>
      </w:r>
      <w:r w:rsidR="002E435D">
        <w:rPr>
          <w:lang w:val="en-GB"/>
        </w:rPr>
        <w:fldChar w:fldCharType="begin" w:fldLock="1"/>
      </w:r>
      <w:r w:rsidR="00DA7390">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Pr>
          <w:lang w:val="en-GB"/>
        </w:rPr>
        <w:fldChar w:fldCharType="separate"/>
      </w:r>
      <w:r w:rsidR="002E435D" w:rsidRPr="002E435D">
        <w:rPr>
          <w:noProof/>
          <w:lang w:val="en-GB"/>
        </w:rPr>
        <w:t xml:space="preserve">(Saxe </w:t>
      </w:r>
      <w:r w:rsidR="002E435D" w:rsidRPr="002E435D">
        <w:rPr>
          <w:i/>
          <w:noProof/>
          <w:lang w:val="en-GB"/>
        </w:rPr>
        <w:t>et al.</w:t>
      </w:r>
      <w:r w:rsidR="002E435D" w:rsidRPr="002E435D">
        <w:rPr>
          <w:noProof/>
          <w:lang w:val="en-GB"/>
        </w:rPr>
        <w:t xml:space="preserve">, 2001; Yvon-Durocher </w:t>
      </w:r>
      <w:r w:rsidR="002E435D" w:rsidRPr="002E435D">
        <w:rPr>
          <w:i/>
          <w:noProof/>
          <w:lang w:val="en-GB"/>
        </w:rPr>
        <w:t>et al.</w:t>
      </w:r>
      <w:r w:rsidR="002E435D" w:rsidRPr="002E435D">
        <w:rPr>
          <w:noProof/>
          <w:lang w:val="en-GB"/>
        </w:rPr>
        <w:t>, 2012)</w:t>
      </w:r>
      <w:r w:rsidR="002E435D">
        <w:rPr>
          <w:lang w:val="en-GB"/>
        </w:rPr>
        <w:fldChar w:fldCharType="end"/>
      </w:r>
      <w:r w:rsidRPr="003B2661">
        <w:rPr>
          <w:lang w:val="en-GB"/>
        </w:rPr>
        <w:t>.</w:t>
      </w:r>
      <w:ins w:id="5" w:author="mhasoba" w:date="2018-02-27T06:50:00Z">
        <w:r>
          <w:rPr>
            <w:lang w:val="en-GB"/>
          </w:rPr>
          <w:t xml:space="preserve"> </w:t>
        </w:r>
      </w:ins>
      <w:r w:rsidR="008438D9" w:rsidRPr="003B2661">
        <w:rPr>
          <w:lang w:val="en-GB"/>
        </w:rPr>
        <w:t xml:space="preserve">The past 50 years </w:t>
      </w:r>
      <w:r w:rsidR="00673EB1">
        <w:rPr>
          <w:lang w:val="en-GB"/>
        </w:rPr>
        <w:t xml:space="preserve">have </w:t>
      </w:r>
      <w:r w:rsidR="008438D9" w:rsidRPr="003B2661">
        <w:rPr>
          <w:lang w:val="en-GB"/>
        </w:rPr>
        <w:t xml:space="preserve">revealed the fastest rise in temperatures ever recorded </w:t>
      </w:r>
      <w:r w:rsidR="002E435D">
        <w:rPr>
          <w:lang w:val="en-GB"/>
        </w:rPr>
        <w:fldChar w:fldCharType="begin" w:fldLock="1"/>
      </w:r>
      <w:r w:rsidR="002E435D">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Pr>
          <w:lang w:val="en-GB"/>
        </w:rPr>
        <w:fldChar w:fldCharType="separate"/>
      </w:r>
      <w:r w:rsidR="002E435D" w:rsidRPr="002E435D">
        <w:rPr>
          <w:noProof/>
          <w:lang w:val="en-GB"/>
        </w:rPr>
        <w:t>(Houghton, 1996; Stocker, 2014)</w:t>
      </w:r>
      <w:r w:rsidR="002E435D">
        <w:rPr>
          <w:lang w:val="en-GB"/>
        </w:rPr>
        <w:fldChar w:fldCharType="end"/>
      </w:r>
      <w:r w:rsidR="00B5748C" w:rsidRPr="003B2661">
        <w:rPr>
          <w:lang w:val="en-GB"/>
        </w:rPr>
        <w:t xml:space="preserve"> </w:t>
      </w:r>
      <w:r w:rsidR="00B5748C">
        <w:rPr>
          <w:lang w:val="en-GB"/>
        </w:rPr>
        <w:t>These environmental changes affect</w:t>
      </w:r>
      <w:r w:rsidR="008438D9" w:rsidRPr="003B2661">
        <w:rPr>
          <w:lang w:val="en-GB"/>
        </w:rPr>
        <w:t xml:space="preserve"> the wide range of biological traits </w:t>
      </w:r>
      <w:r w:rsidR="00E913B7">
        <w:rPr>
          <w:lang w:val="en-GB"/>
        </w:rPr>
        <w:t xml:space="preserve">and </w:t>
      </w:r>
      <w:r w:rsidR="00E913B7" w:rsidRPr="003B2661">
        <w:rPr>
          <w:lang w:val="en-GB"/>
        </w:rPr>
        <w:t xml:space="preserve">ecological processes </w:t>
      </w:r>
      <w:r w:rsidR="00184091">
        <w:rPr>
          <w:lang w:val="en-GB"/>
        </w:rPr>
        <w:t xml:space="preserve">that </w:t>
      </w:r>
      <w:r w:rsidR="008438D9" w:rsidRPr="003B2661">
        <w:rPr>
          <w:lang w:val="en-GB"/>
        </w:rPr>
        <w:t xml:space="preserve">depend on temperature </w:t>
      </w:r>
      <w:r w:rsidR="00DA7390">
        <w:rPr>
          <w:lang w:val="en-GB"/>
        </w:rPr>
        <w:fldChar w:fldCharType="begin" w:fldLock="1"/>
      </w:r>
      <w:r w:rsidR="00DA7390">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Pr>
          <w:lang w:val="en-GB"/>
        </w:rPr>
        <w:fldChar w:fldCharType="separate"/>
      </w:r>
      <w:r w:rsidR="00DA7390" w:rsidRPr="00DA7390">
        <w:rPr>
          <w:noProof/>
          <w:lang w:val="en-GB"/>
        </w:rPr>
        <w:t xml:space="preserve">(Coley, Bryant and Chapin III, 1985; Loreau </w:t>
      </w:r>
      <w:r w:rsidR="00DA7390" w:rsidRPr="00DA7390">
        <w:rPr>
          <w:i/>
          <w:noProof/>
          <w:lang w:val="en-GB"/>
        </w:rPr>
        <w:t>et al.</w:t>
      </w:r>
      <w:r w:rsidR="00DA7390" w:rsidRPr="00DA7390">
        <w:rPr>
          <w:noProof/>
          <w:lang w:val="en-GB"/>
        </w:rPr>
        <w:t>, 2001)</w:t>
      </w:r>
      <w:r w:rsidR="00DA7390">
        <w:rPr>
          <w:lang w:val="en-GB"/>
        </w:rPr>
        <w:fldChar w:fldCharType="end"/>
      </w:r>
      <w:r w:rsidR="008438D9" w:rsidRPr="003B2661">
        <w:rPr>
          <w:lang w:val="en-GB"/>
        </w:rPr>
        <w:t>. Th</w:t>
      </w:r>
      <w:r w:rsidR="008B057E">
        <w:rPr>
          <w:lang w:val="en-GB"/>
        </w:rPr>
        <w:t>e</w:t>
      </w:r>
      <w:r w:rsidR="008438D9" w:rsidRPr="003B2661">
        <w:rPr>
          <w:lang w:val="en-GB"/>
        </w:rPr>
        <w:t xml:space="preserve"> rapid in</w:t>
      </w:r>
      <w:r w:rsidR="00797E3C" w:rsidRPr="003B2661">
        <w:rPr>
          <w:lang w:val="en-GB"/>
        </w:rPr>
        <w:t>crease</w:t>
      </w:r>
      <w:r w:rsidR="00AD3FAF">
        <w:rPr>
          <w:lang w:val="en-GB"/>
        </w:rPr>
        <w:t>s</w:t>
      </w:r>
      <w:r w:rsidR="00797E3C" w:rsidRPr="003B2661">
        <w:rPr>
          <w:lang w:val="en-GB"/>
        </w:rPr>
        <w:t xml:space="preserve"> in </w:t>
      </w:r>
      <w:r w:rsidR="00AD3FAF">
        <w:rPr>
          <w:lang w:val="en-GB"/>
        </w:rPr>
        <w:t xml:space="preserve">climatic </w:t>
      </w:r>
      <w:r w:rsidR="00797E3C" w:rsidRPr="003B2661">
        <w:rPr>
          <w:lang w:val="en-GB"/>
        </w:rPr>
        <w:t>temperature</w:t>
      </w:r>
      <w:r w:rsidR="00DA7390">
        <w:rPr>
          <w:lang w:val="en-GB"/>
        </w:rPr>
        <w:t xml:space="preserve"> are</w:t>
      </w:r>
      <w:r w:rsidR="00797E3C" w:rsidRPr="003B2661">
        <w:rPr>
          <w:lang w:val="en-GB"/>
        </w:rPr>
        <w:t xml:space="preserve"> having</w:t>
      </w:r>
      <w:r w:rsidR="008438D9" w:rsidRPr="003B2661">
        <w:rPr>
          <w:lang w:val="en-GB"/>
        </w:rPr>
        <w:t xml:space="preserve"> a direct impact on species and their interactions </w:t>
      </w:r>
      <w:r w:rsidR="00DA7390">
        <w:rPr>
          <w:lang w:val="en-GB"/>
        </w:rPr>
        <w:fldChar w:fldCharType="begin" w:fldLock="1"/>
      </w:r>
      <w:r w:rsidR="00DA7390">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Pr>
          <w:lang w:val="en-GB"/>
        </w:rPr>
        <w:fldChar w:fldCharType="separate"/>
      </w:r>
      <w:r w:rsidR="00DA7390" w:rsidRPr="00DA7390">
        <w:rPr>
          <w:noProof/>
          <w:lang w:val="en-GB"/>
        </w:rPr>
        <w:t>(Hughes, 2000; Peñuelas and Filella, 2001)</w:t>
      </w:r>
      <w:r w:rsidR="00DA7390">
        <w:rPr>
          <w:lang w:val="en-GB"/>
        </w:rPr>
        <w:fldChar w:fldCharType="end"/>
      </w:r>
      <w:r w:rsidR="008438D9" w:rsidRPr="003B2661">
        <w:rPr>
          <w:lang w:val="en-GB"/>
        </w:rPr>
        <w:t>.</w:t>
      </w:r>
      <w:r w:rsidR="003E56E0" w:rsidRPr="003B2661">
        <w:rPr>
          <w:lang w:val="en-GB"/>
        </w:rPr>
        <w:t xml:space="preserve"> </w:t>
      </w:r>
      <w:r w:rsidR="00E84222" w:rsidRPr="003B2661">
        <w:rPr>
          <w:lang w:val="en-GB"/>
        </w:rPr>
        <w:t xml:space="preserve">Despite the body of work on how temperature affects </w:t>
      </w:r>
      <w:r w:rsidR="00E84222">
        <w:rPr>
          <w:lang w:val="en-GB"/>
        </w:rPr>
        <w:t>biological</w:t>
      </w:r>
      <w:r w:rsidR="00E84222" w:rsidRPr="003B2661">
        <w:rPr>
          <w:lang w:val="en-GB"/>
        </w:rPr>
        <w:t xml:space="preserve"> rates </w:t>
      </w:r>
      <w:r w:rsidR="00DA7390">
        <w:rPr>
          <w:lang w:val="en-GB"/>
        </w:rPr>
        <w:fldChar w:fldCharType="begin" w:fldLock="1"/>
      </w:r>
      <w:r w:rsidR="00DA7390">
        <w:rPr>
          <w:lang w:val="en-GB"/>
        </w:rPr>
        <w:instrText>ADDIN CSL_CITATION { "citationItems" : [ { "id" : "ITEM-1", "itemData" : {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"5538", "issued" : { "date-parts" : [ [ "2001" ] ] }, "page" : "2248-2251", "publisher" : "American Association for the Advancement of Science", "title" : "Effects of size and temperature on metabolic rate", "type" : "article-journal", "volume" : "293" }, "uris" : [ "http://www.mendeley.com/documents/?uuid=b6280d1e-0fd9-4354-8880-230ad051b8df"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"mendeley" : { "formattedCitation" : "(James F Gillooly &lt;i&gt;et al.&lt;/i&gt;, 2001; Brown &lt;i&gt;et al.&lt;/i&gt;, 2004)", "plainTextFormattedCitation" : "(James F Gillooly et al., 2001; Brown et al., 2004)", "previouslyFormattedCitation" : "(James F Gillooly &lt;i&gt;et al.&lt;/i&gt;, 2001; Brown &lt;i&gt;et al.&lt;/i&gt;, 2004)" }, "properties" : {  }, "schema" : "https://github.com/citation-style-language/schema/raw/master/csl-citation.json" }</w:instrText>
      </w:r>
      <w:r w:rsidR="00DA7390">
        <w:rPr>
          <w:lang w:val="en-GB"/>
        </w:rPr>
        <w:fldChar w:fldCharType="separate"/>
      </w:r>
      <w:r w:rsidR="00DA7390" w:rsidRPr="00DA7390">
        <w:rPr>
          <w:noProof/>
          <w:lang w:val="en-GB"/>
        </w:rPr>
        <w:t xml:space="preserve">(James F Gillooly </w:t>
      </w:r>
      <w:r w:rsidR="00DA7390" w:rsidRPr="00DA7390">
        <w:rPr>
          <w:i/>
          <w:noProof/>
          <w:lang w:val="en-GB"/>
        </w:rPr>
        <w:t>et al.</w:t>
      </w:r>
      <w:r w:rsidR="00DA7390" w:rsidRPr="00DA7390">
        <w:rPr>
          <w:noProof/>
          <w:lang w:val="en-GB"/>
        </w:rPr>
        <w:t xml:space="preserve">, 2001; Brown </w:t>
      </w:r>
      <w:r w:rsidR="00DA7390" w:rsidRPr="00DA7390">
        <w:rPr>
          <w:i/>
          <w:noProof/>
          <w:lang w:val="en-GB"/>
        </w:rPr>
        <w:t>et al.</w:t>
      </w:r>
      <w:r w:rsidR="00DA7390" w:rsidRPr="00DA7390">
        <w:rPr>
          <w:noProof/>
          <w:lang w:val="en-GB"/>
        </w:rPr>
        <w:t>, 2004)</w:t>
      </w:r>
      <w:r w:rsidR="00DA7390">
        <w:rPr>
          <w:lang w:val="en-GB"/>
        </w:rPr>
        <w:fldChar w:fldCharType="end"/>
      </w:r>
      <w:r w:rsidR="00E84222" w:rsidRPr="003B2661">
        <w:rPr>
          <w:lang w:val="en-GB"/>
        </w:rPr>
        <w:t>, we still lack the necessary understanding to predict how future changes in global temperatures will affect species interactions.</w:t>
      </w:r>
      <w:r w:rsidR="00E84222">
        <w:rPr>
          <w:lang w:val="en-GB"/>
        </w:rPr>
        <w:t xml:space="preserve"> </w:t>
      </w:r>
      <w:r w:rsidR="00DF5BA9">
        <w:rPr>
          <w:lang w:val="en-GB"/>
        </w:rPr>
        <w:t xml:space="preserve">Recent work suggests that </w:t>
      </w:r>
      <w:r w:rsidR="00981729">
        <w:rPr>
          <w:lang w:val="en-GB"/>
        </w:rPr>
        <w:t>adaptation</w:t>
      </w:r>
      <w:r w:rsidR="00323199">
        <w:rPr>
          <w:lang w:val="en-GB"/>
        </w:rPr>
        <w:t xml:space="preserve"> </w:t>
      </w:r>
      <w:r w:rsidR="00E84222">
        <w:rPr>
          <w:lang w:val="en-GB"/>
        </w:rPr>
        <w:t xml:space="preserve">to </w:t>
      </w:r>
      <w:r w:rsidR="0044336C">
        <w:rPr>
          <w:lang w:val="en-GB"/>
        </w:rPr>
        <w:t>d</w:t>
      </w:r>
      <w:r w:rsidR="00391976">
        <w:rPr>
          <w:lang w:val="en-GB"/>
        </w:rPr>
        <w:t>i</w:t>
      </w:r>
      <w:r w:rsidR="0044336C">
        <w:rPr>
          <w:lang w:val="en-GB"/>
        </w:rPr>
        <w:t>ffer</w:t>
      </w:r>
      <w:r w:rsidR="006613AB">
        <w:rPr>
          <w:lang w:val="en-GB"/>
        </w:rPr>
        <w:t>ing</w:t>
      </w:r>
      <w:r w:rsidR="0044336C">
        <w:rPr>
          <w:lang w:val="en-GB"/>
        </w:rPr>
        <w:t xml:space="preserve"> </w:t>
      </w:r>
      <w:r w:rsidR="00E84222">
        <w:rPr>
          <w:lang w:val="en-GB"/>
        </w:rPr>
        <w:t xml:space="preserve">thermal </w:t>
      </w:r>
      <w:r w:rsidR="00366DBA">
        <w:rPr>
          <w:lang w:val="en-GB"/>
        </w:rPr>
        <w:t xml:space="preserve">environments </w:t>
      </w:r>
      <w:r w:rsidR="00E14E48">
        <w:rPr>
          <w:lang w:val="en-GB"/>
        </w:rPr>
        <w:t xml:space="preserve">or regimes </w:t>
      </w:r>
      <w:r w:rsidR="00100781">
        <w:rPr>
          <w:lang w:val="en-GB"/>
        </w:rPr>
        <w:t xml:space="preserve">may </w:t>
      </w:r>
      <w:r w:rsidR="00E84222">
        <w:rPr>
          <w:lang w:val="en-GB"/>
        </w:rPr>
        <w:t xml:space="preserve">cause </w:t>
      </w:r>
      <w:r w:rsidR="006A28A6">
        <w:rPr>
          <w:lang w:val="en-GB"/>
        </w:rPr>
        <w:t>“</w:t>
      </w:r>
      <w:r w:rsidR="009D440A">
        <w:rPr>
          <w:lang w:val="en-GB"/>
        </w:rPr>
        <w:t xml:space="preserve">metabolic </w:t>
      </w:r>
      <w:r w:rsidR="00E84222">
        <w:rPr>
          <w:lang w:val="en-GB"/>
        </w:rPr>
        <w:t>mismatches</w:t>
      </w:r>
      <w:r w:rsidR="006A28A6">
        <w:rPr>
          <w:lang w:val="en-GB"/>
        </w:rPr>
        <w:t>”</w:t>
      </w:r>
      <w:r w:rsidR="009F685B">
        <w:rPr>
          <w:lang w:val="en-GB"/>
        </w:rPr>
        <w:t xml:space="preserve"> between species</w:t>
      </w:r>
      <w:r w:rsidR="00E50BF0">
        <w:rPr>
          <w:lang w:val="en-GB"/>
        </w:rPr>
        <w:t xml:space="preserve"> with nontrivial consequences for</w:t>
      </w:r>
      <w:r w:rsidR="008A06B1">
        <w:rPr>
          <w:lang w:val="en-GB"/>
        </w:rPr>
        <w:t xml:space="preserve"> </w:t>
      </w:r>
      <w:r w:rsidR="00E84222">
        <w:rPr>
          <w:lang w:val="en-GB"/>
        </w:rPr>
        <w:t xml:space="preserve">predator-prey dynamics </w:t>
      </w:r>
      <w:r w:rsidR="00DA7390">
        <w:rPr>
          <w:lang w:val="en-GB"/>
        </w:rPr>
        <w:fldChar w:fldCharType="begin" w:fldLock="1"/>
      </w:r>
      <w:r w:rsidR="00DA7390">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"ITEM-1",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"plainTextFormattedCitation" : "(Dell, Pawar and Savage, 2011)", "previouslyFormattedCitation" : "(Dell, Pawar and Savage, 2011)" }, "properties" : {  }, "schema" : "https://github.com/citation-style-language/schema/raw/master/csl-citation.json" }</w:instrText>
      </w:r>
      <w:r w:rsidR="00DA7390">
        <w:rPr>
          <w:lang w:val="en-GB"/>
        </w:rPr>
        <w:fldChar w:fldCharType="separate"/>
      </w:r>
      <w:r w:rsidR="00DA7390" w:rsidRPr="00DA7390">
        <w:rPr>
          <w:noProof/>
          <w:lang w:val="en-GB"/>
        </w:rPr>
        <w:t>(Dell, Pawar and Savage, 2011)</w:t>
      </w:r>
      <w:r w:rsidR="00DA7390">
        <w:rPr>
          <w:lang w:val="en-GB"/>
        </w:rPr>
        <w:fldChar w:fldCharType="end"/>
      </w:r>
      <w:r w:rsidR="00E84222">
        <w:rPr>
          <w:lang w:val="en-GB"/>
        </w:rPr>
        <w:t xml:space="preserve">. </w:t>
      </w:r>
    </w:p>
    <w:p w14:paraId="240FE670" w14:textId="1122E9E3" w:rsidR="00416353" w:rsidRDefault="00757EBC" w:rsidP="00997AED">
      <w:pPr>
        <w:ind w:firstLine="720"/>
        <w:jc w:val="both"/>
        <w:rPr>
          <w:lang w:val="en-GB"/>
        </w:rPr>
      </w:pPr>
      <w:r w:rsidRPr="003B2661">
        <w:rPr>
          <w:lang w:val="en-GB"/>
        </w:rPr>
        <w:t xml:space="preserve">Thermal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w:t>
      </w:r>
      <w:r w:rsidR="00B256C6">
        <w:rPr>
          <w:lang w:val="en-GB"/>
        </w:rPr>
        <w:t>TPCs</w:t>
      </w:r>
      <w:r w:rsidR="002C42D3">
        <w:rPr>
          <w:lang w:val="en-GB"/>
        </w:rPr>
        <w:t xml:space="preserve"> </w:t>
      </w:r>
      <w:r w:rsidR="006E03E4">
        <w:rPr>
          <w:lang w:val="en-GB"/>
        </w:rPr>
        <w:t>display</w:t>
      </w:r>
      <w:r w:rsidR="00416353" w:rsidRPr="003B2661">
        <w:rPr>
          <w:lang w:val="en-GB"/>
        </w:rPr>
        <w:t xml:space="preserve"> a unimodal relationship with tempera</w:t>
      </w:r>
      <w:r w:rsidR="003E56E0" w:rsidRPr="003B2661">
        <w:rPr>
          <w:lang w:val="en-GB"/>
        </w:rPr>
        <w:t>ture due</w:t>
      </w:r>
      <w:r w:rsidR="00627A73">
        <w:rPr>
          <w:lang w:val="en-GB"/>
        </w:rPr>
        <w:t xml:space="preserve"> to the temperature dependence of enzyme kinetics</w:t>
      </w:r>
      <w:r w:rsidR="00416353" w:rsidRPr="003B2661">
        <w:rPr>
          <w:lang w:val="en-GB"/>
        </w:rPr>
        <w:t xml:space="preserve"> </w:t>
      </w:r>
      <w:r w:rsidR="00627A73">
        <w:rPr>
          <w:lang w:val="en-GB"/>
        </w:rPr>
        <w:fldChar w:fldCharType="begin" w:fldLock="1"/>
      </w:r>
      <w:r w:rsidR="00A81ED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Pr>
          <w:lang w:val="en-GB"/>
        </w:rPr>
        <w:fldChar w:fldCharType="separate"/>
      </w:r>
      <w:r w:rsidR="00627A73" w:rsidRPr="00627A73">
        <w:rPr>
          <w:noProof/>
          <w:lang w:val="en-GB"/>
        </w:rPr>
        <w:t xml:space="preserve">(Angilletta, 2006; DeLong </w:t>
      </w:r>
      <w:r w:rsidR="00627A73" w:rsidRPr="00627A73">
        <w:rPr>
          <w:i/>
          <w:noProof/>
          <w:lang w:val="en-GB"/>
        </w:rPr>
        <w:t>et al.</w:t>
      </w:r>
      <w:r w:rsidR="00627A73" w:rsidRPr="00627A73">
        <w:rPr>
          <w:noProof/>
          <w:lang w:val="en-GB"/>
        </w:rPr>
        <w:t xml:space="preserve">, 2017; Kontopoulos </w:t>
      </w:r>
      <w:r w:rsidR="00627A73" w:rsidRPr="00627A73">
        <w:rPr>
          <w:i/>
          <w:noProof/>
          <w:lang w:val="en-GB"/>
        </w:rPr>
        <w:t>et al.</w:t>
      </w:r>
      <w:r w:rsidR="00627A73" w:rsidRPr="00627A73">
        <w:rPr>
          <w:noProof/>
          <w:lang w:val="en-GB"/>
        </w:rPr>
        <w:t>, 2018</w:t>
      </w:r>
      <w:r w:rsidR="00627A73">
        <w:rPr>
          <w:noProof/>
          <w:lang w:val="en-GB"/>
        </w:rPr>
        <w:t>; Fig 1A</w:t>
      </w:r>
      <w:r w:rsidR="00627A73" w:rsidRPr="00627A73">
        <w:rPr>
          <w:noProof/>
          <w:lang w:val="en-GB"/>
        </w:rPr>
        <w:t>)</w:t>
      </w:r>
      <w:r w:rsidR="00627A73">
        <w:rPr>
          <w:lang w:val="en-GB"/>
        </w:rPr>
        <w:fldChar w:fldCharType="end"/>
      </w:r>
      <w:r w:rsidR="00416353" w:rsidRPr="003B2661">
        <w:rPr>
          <w:lang w:val="en-GB"/>
        </w:rPr>
        <w:t>.</w:t>
      </w:r>
      <w:r w:rsidR="003E56E0" w:rsidRPr="003B2661">
        <w:rPr>
          <w:lang w:val="en-GB"/>
        </w:rPr>
        <w:t xml:space="preserve"> </w:t>
      </w:r>
      <w:r w:rsidR="00220AB3">
        <w:rPr>
          <w:lang w:val="en-GB"/>
        </w:rPr>
        <w:t>V</w:t>
      </w:r>
      <w:r w:rsidR="00416353" w:rsidRPr="003B2661">
        <w:rPr>
          <w:lang w:val="en-GB"/>
        </w:rPr>
        <w:t>arious</w:t>
      </w:r>
      <w:r w:rsidR="008A06B1">
        <w:rPr>
          <w:lang w:val="en-GB"/>
        </w:rPr>
        <w:t xml:space="preserve"> scenarios of</w:t>
      </w:r>
      <w:r w:rsidR="00416353" w:rsidRPr="003B2661">
        <w:rPr>
          <w:lang w:val="en-GB"/>
        </w:rPr>
        <w:t xml:space="preserve"> adaptation</w:t>
      </w:r>
      <w:r w:rsidR="008A06B1">
        <w:rPr>
          <w:lang w:val="en-GB"/>
        </w:rPr>
        <w:t xml:space="preserve"> </w:t>
      </w:r>
      <w:r w:rsidR="007B2C8C">
        <w:rPr>
          <w:lang w:val="en-GB"/>
        </w:rPr>
        <w:t xml:space="preserve">of TPCs </w:t>
      </w:r>
      <w:r w:rsidR="008A06B1">
        <w:rPr>
          <w:lang w:val="en-GB"/>
        </w:rPr>
        <w:t>to new thermal conditions</w:t>
      </w:r>
      <w:r w:rsidR="00416353" w:rsidRPr="003B2661">
        <w:rPr>
          <w:lang w:val="en-GB"/>
        </w:rPr>
        <w:t xml:space="preserve"> </w:t>
      </w:r>
      <w:r w:rsidR="007B2C8C">
        <w:rPr>
          <w:lang w:val="en-GB"/>
        </w:rPr>
        <w:t xml:space="preserve">are possible </w:t>
      </w:r>
      <w:r w:rsidR="006C6E9E">
        <w:rPr>
          <w:lang w:val="en-GB"/>
        </w:rPr>
        <w:fldChar w:fldCharType="begin" w:fldLock="1"/>
      </w:r>
      <w:r w:rsidR="006C6E9E">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Pr>
          <w:lang w:val="en-GB"/>
        </w:rPr>
        <w:fldChar w:fldCharType="separate"/>
      </w:r>
      <w:r w:rsidR="006C6E9E" w:rsidRPr="006C6E9E">
        <w:rPr>
          <w:noProof/>
          <w:lang w:val="en-GB"/>
        </w:rPr>
        <w:t>(Kingsolver, 2009</w:t>
      </w:r>
      <w:r w:rsidR="006C6E9E">
        <w:rPr>
          <w:lang w:val="en-GB"/>
        </w:rPr>
        <w:fldChar w:fldCharType="end"/>
      </w:r>
      <w:r w:rsidR="006C6E9E">
        <w:rPr>
          <w:lang w:val="en-GB"/>
        </w:rPr>
        <w:t>; Fig</w:t>
      </w:r>
      <w:r w:rsidR="007B2C8C">
        <w:rPr>
          <w:lang w:val="en-GB"/>
        </w:rPr>
        <w:t xml:space="preserve"> 1B-</w:t>
      </w:r>
      <w:r w:rsidR="00CC14BC">
        <w:rPr>
          <w:lang w:val="en-GB"/>
        </w:rPr>
        <w:t>E</w:t>
      </w:r>
      <w:r w:rsidR="00F64B1F">
        <w:rPr>
          <w:lang w:val="en-GB"/>
        </w:rPr>
        <w:t>)</w:t>
      </w:r>
      <w:r w:rsidR="00416353" w:rsidRPr="003B2661">
        <w:rPr>
          <w:lang w:val="en-GB"/>
        </w:rPr>
        <w:t>, which h</w:t>
      </w:r>
      <w:r w:rsidR="00E401B9" w:rsidRPr="003B2661">
        <w:rPr>
          <w:lang w:val="en-GB"/>
        </w:rPr>
        <w:t>ave higher-</w:t>
      </w:r>
      <w:r w:rsidR="00416353" w:rsidRPr="003B2661">
        <w:rPr>
          <w:lang w:val="en-GB"/>
        </w:rPr>
        <w:t xml:space="preserve">level effects on their population dynamics </w:t>
      </w:r>
      <w:r w:rsidR="006C6E9E">
        <w:rPr>
          <w:lang w:val="en-GB"/>
        </w:rPr>
        <w:fldChar w:fldCharType="begin" w:fldLock="1"/>
      </w:r>
      <w:r w:rsidR="006C6E9E">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Anthony I Dell, Pawar and Savage, 2014; Gilbert &lt;i&gt;et al.&lt;/i&gt;, 2014; Pawar, Dell and Savage, 2015)", "plainTextFormattedCitation" : "(Rall et al., 2010; Vucic-Pestic et al., 2011; Anthony I Dell, Pawar and Savage, 2014; Gilbert et al., 2014; Pawar, Dell and Savage, 2015)", "previouslyFormattedCitation" : "(Rall &lt;i&gt;et al.&lt;/i&gt;, 2010; Vucic-Pestic &lt;i&gt;et al.&lt;/i&gt;, 2011; Anthony I Dell, Pawar and Savage, 2014; Gilbert &lt;i&gt;et al.&lt;/i&gt;, 2014; Pawar, Dell and Savage, 2015)"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Vucic-Pestic </w:t>
      </w:r>
      <w:r w:rsidR="006C6E9E" w:rsidRPr="006C6E9E">
        <w:rPr>
          <w:i/>
          <w:noProof/>
          <w:lang w:val="en-GB"/>
        </w:rPr>
        <w:t>et al.</w:t>
      </w:r>
      <w:r w:rsidR="006C6E9E" w:rsidRPr="006C6E9E">
        <w:rPr>
          <w:noProof/>
          <w:lang w:val="en-GB"/>
        </w:rPr>
        <w:t xml:space="preserve">, 2011; Anthony I Dell, Pawar and Savage, 2014; Gilbert </w:t>
      </w:r>
      <w:r w:rsidR="006C6E9E" w:rsidRPr="006C6E9E">
        <w:rPr>
          <w:i/>
          <w:noProof/>
          <w:lang w:val="en-GB"/>
        </w:rPr>
        <w:t>et al.</w:t>
      </w:r>
      <w:r w:rsidR="006C6E9E" w:rsidRPr="006C6E9E">
        <w:rPr>
          <w:noProof/>
          <w:lang w:val="en-GB"/>
        </w:rPr>
        <w:t>, 2014; Pawar, Dell and Savage, 2015)</w:t>
      </w:r>
      <w:r w:rsidR="006C6E9E">
        <w:rPr>
          <w:lang w:val="en-GB"/>
        </w:rPr>
        <w:fldChar w:fldCharType="end"/>
      </w:r>
      <w:r w:rsidR="0086451F" w:rsidRPr="003B2661">
        <w:rPr>
          <w:lang w:val="en-GB"/>
        </w:rPr>
        <w:t xml:space="preserve">. </w:t>
      </w:r>
      <w:r w:rsidR="001856AD">
        <w:rPr>
          <w:lang w:val="en-GB"/>
        </w:rPr>
        <w:t>Of t</w:t>
      </w:r>
      <w:r w:rsidR="008A06B1">
        <w:rPr>
          <w:lang w:val="en-GB"/>
        </w:rPr>
        <w:t xml:space="preserve">hese </w:t>
      </w:r>
      <w:r w:rsidR="001F72A7">
        <w:rPr>
          <w:lang w:val="en-GB"/>
        </w:rPr>
        <w:t>adaptation scenarios</w:t>
      </w:r>
      <w:r w:rsidR="001856AD">
        <w:rPr>
          <w:lang w:val="en-GB"/>
        </w:rPr>
        <w:t>, two key ones are</w:t>
      </w:r>
      <w:r w:rsidR="008A06B1">
        <w:rPr>
          <w:lang w:val="en-GB"/>
        </w:rPr>
        <w:t xml:space="preserve"> </w:t>
      </w:r>
      <w:r w:rsidR="00E401B9" w:rsidRPr="003B2661">
        <w:rPr>
          <w:lang w:val="en-GB"/>
        </w:rPr>
        <w:t>displace</w:t>
      </w:r>
      <w:r w:rsidR="00416353" w:rsidRPr="003B2661">
        <w:rPr>
          <w:lang w:val="en-GB"/>
        </w:rPr>
        <w:t xml:space="preserve">ment in temperature at peak performance (determined by </w:t>
      </w:r>
      <w:proofErr w:type="spellStart"/>
      <w:r w:rsidR="00A13EAC" w:rsidRPr="006F3380">
        <w:rPr>
          <w:i/>
          <w:lang w:val="en-GB"/>
        </w:rPr>
        <w:t>T</w:t>
      </w:r>
      <w:r w:rsidR="00A13EAC" w:rsidRPr="006F3380">
        <w:rPr>
          <w:i/>
          <w:vertAlign w:val="subscript"/>
          <w:lang w:val="en-GB"/>
        </w:rPr>
        <w:t>pk</w:t>
      </w:r>
      <w:proofErr w:type="spellEnd"/>
      <w:r w:rsidR="003240CB">
        <w:rPr>
          <w:lang w:val="en-GB"/>
        </w:rPr>
        <w:t>, Fig</w:t>
      </w:r>
      <w:r w:rsidR="00F64B1F">
        <w:rPr>
          <w:lang w:val="en-GB"/>
        </w:rPr>
        <w:t xml:space="preserve"> 1C</w:t>
      </w:r>
      <w:r w:rsidR="00416353" w:rsidRPr="003B2661">
        <w:rPr>
          <w:lang w:val="en-GB"/>
        </w:rPr>
        <w:t xml:space="preserve">) and changes in the curve’s elevation (determined by the performance parameter </w:t>
      </w:r>
      <w:r w:rsidR="00A13EAC" w:rsidRPr="006C6E9E">
        <w:rPr>
          <w:i/>
          <w:lang w:val="en-GB"/>
        </w:rPr>
        <w:t>b</w:t>
      </w:r>
      <w:r w:rsidR="00A13EAC" w:rsidRPr="006F3380">
        <w:rPr>
          <w:i/>
          <w:vertAlign w:val="subscript"/>
          <w:lang w:val="en-GB"/>
        </w:rPr>
        <w:t>0</w:t>
      </w:r>
      <w:r w:rsidR="00F64B1F">
        <w:rPr>
          <w:lang w:val="en-GB"/>
        </w:rPr>
        <w:t>, Fig 1B</w:t>
      </w:r>
      <w:r w:rsidR="00416353" w:rsidRPr="003B2661">
        <w:rPr>
          <w:lang w:val="en-GB"/>
        </w:rPr>
        <w:t xml:space="preserve">) </w:t>
      </w:r>
      <w:r w:rsidR="006C6E9E">
        <w:rPr>
          <w:lang w:val="en-GB"/>
        </w:rPr>
        <w:fldChar w:fldCharType="begin" w:fldLock="1"/>
      </w:r>
      <w:r w:rsidR="006C6E9E">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Pr>
          <w:lang w:val="en-GB"/>
        </w:rPr>
        <w:fldChar w:fldCharType="separate"/>
      </w:r>
      <w:r w:rsidR="006C6E9E" w:rsidRPr="006C6E9E">
        <w:rPr>
          <w:noProof/>
          <w:lang w:val="en-GB"/>
        </w:rPr>
        <w:t>(Angilletta, 2009)</w:t>
      </w:r>
      <w:r w:rsidR="006C6E9E">
        <w:rPr>
          <w:lang w:val="en-GB"/>
        </w:rPr>
        <w:fldChar w:fldCharType="end"/>
      </w:r>
      <w:r w:rsidR="00E401B9" w:rsidRPr="003B2661">
        <w:rPr>
          <w:lang w:val="en-GB"/>
        </w:rPr>
        <w:t xml:space="preserve">. </w:t>
      </w:r>
      <w:r w:rsidR="00F23E04">
        <w:rPr>
          <w:lang w:val="en-GB"/>
        </w:rPr>
        <w:t>Both t</w:t>
      </w:r>
      <w:r w:rsidR="00E401B9" w:rsidRPr="003B2661">
        <w:rPr>
          <w:lang w:val="en-GB"/>
        </w:rPr>
        <w:t xml:space="preserve">hese </w:t>
      </w:r>
      <w:r w:rsidR="00416353" w:rsidRPr="003B2661">
        <w:rPr>
          <w:lang w:val="en-GB"/>
        </w:rPr>
        <w:t xml:space="preserve">have consequences </w:t>
      </w:r>
      <w:r w:rsidR="00244F64">
        <w:rPr>
          <w:lang w:val="en-GB"/>
        </w:rPr>
        <w:t>for</w:t>
      </w:r>
      <w:r w:rsidR="00244F64" w:rsidRPr="003B2661">
        <w:rPr>
          <w:lang w:val="en-GB"/>
        </w:rPr>
        <w:t xml:space="preserve"> </w:t>
      </w:r>
      <w:r w:rsidR="00416353" w:rsidRPr="003B2661">
        <w:rPr>
          <w:lang w:val="en-GB"/>
        </w:rPr>
        <w:t>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w:t>
      </w:r>
      <w:r w:rsidR="006C6E9E">
        <w:rPr>
          <w:lang w:val="en-GB"/>
        </w:rPr>
        <w:fldChar w:fldCharType="begin" w:fldLock="1"/>
      </w:r>
      <w:r w:rsidR="006C6E9E">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6C6E9E">
        <w:rPr>
          <w:lang w:val="en-GB"/>
        </w:rPr>
        <w:fldChar w:fldCharType="separate"/>
      </w:r>
      <w:r w:rsidR="006C6E9E" w:rsidRPr="006C6E9E">
        <w:rPr>
          <w:noProof/>
          <w:lang w:val="en-GB"/>
        </w:rPr>
        <w:t>(Anthony I. Dell, Pawar and Savage, 2014)</w:t>
      </w:r>
      <w:r w:rsidR="006C6E9E">
        <w:rPr>
          <w:lang w:val="en-GB"/>
        </w:rPr>
        <w:fldChar w:fldCharType="end"/>
      </w:r>
      <w:r w:rsidR="00416353" w:rsidRPr="003B2661">
        <w:rPr>
          <w:lang w:val="en-GB"/>
        </w:rPr>
        <w:t>. Most species</w:t>
      </w:r>
      <w:r w:rsidR="00A81EDF">
        <w:rPr>
          <w:lang w:val="en-GB"/>
        </w:rPr>
        <w:t>'</w:t>
      </w:r>
      <w:r w:rsidR="00627A73">
        <w:rPr>
          <w:lang w:val="en-GB"/>
        </w:rPr>
        <w:t xml:space="preserve"> biological rates</w:t>
      </w:r>
      <w:r w:rsidR="00416353" w:rsidRPr="003B2661">
        <w:rPr>
          <w:lang w:val="en-GB"/>
        </w:rPr>
        <w:t xml:space="preserve"> </w:t>
      </w:r>
      <w:r w:rsidR="00627A73">
        <w:rPr>
          <w:lang w:val="en-GB"/>
        </w:rPr>
        <w:t>do not match</w:t>
      </w:r>
      <w:r w:rsidR="00416353" w:rsidRPr="003B2661">
        <w:rPr>
          <w:lang w:val="en-GB"/>
        </w:rPr>
        <w:t xml:space="preserve"> throughout their operational te</w:t>
      </w:r>
      <w:r w:rsidR="002A79C8">
        <w:rPr>
          <w:lang w:val="en-GB"/>
        </w:rPr>
        <w:t>mperature</w:t>
      </w:r>
      <w:r w:rsidR="003240CB">
        <w:rPr>
          <w:lang w:val="en-GB"/>
        </w:rPr>
        <w:t xml:space="preserve"> range (OTR) (Fig</w:t>
      </w:r>
      <w:r w:rsidR="002A79C8">
        <w:rPr>
          <w:lang w:val="en-GB"/>
        </w:rPr>
        <w:t xml:space="preserve"> 1D</w:t>
      </w:r>
      <w:r w:rsidR="00416353" w:rsidRPr="003B2661">
        <w:rPr>
          <w:lang w:val="en-GB"/>
        </w:rPr>
        <w:t xml:space="preserve">), </w:t>
      </w:r>
      <w:r w:rsidR="00A81EDF">
        <w:rPr>
          <w:lang w:val="en-GB"/>
        </w:rPr>
        <w:t>indeed rates are typically higher for</w:t>
      </w:r>
      <w:r w:rsidR="00416353" w:rsidRPr="003B2661">
        <w:rPr>
          <w:lang w:val="en-GB"/>
        </w:rPr>
        <w:t xml:space="preserve"> p</w:t>
      </w:r>
      <w:r w:rsidR="002A79C8">
        <w:rPr>
          <w:lang w:val="en-GB"/>
        </w:rPr>
        <w:t xml:space="preserve">rey </w:t>
      </w:r>
      <w:r w:rsidR="00A81EDF">
        <w:rPr>
          <w:lang w:val="en-GB"/>
        </w:rPr>
        <w:t xml:space="preserve">than for predators </w:t>
      </w:r>
      <w:r w:rsidR="00416353" w:rsidRPr="003B2661">
        <w:rPr>
          <w:lang w:val="en-GB"/>
        </w:rPr>
        <w:t xml:space="preserve">at the bottom of the </w:t>
      </w:r>
      <w:r w:rsidR="00321950">
        <w:rPr>
          <w:lang w:val="en-GB"/>
        </w:rPr>
        <w:t xml:space="preserve">temperature </w:t>
      </w:r>
      <w:r w:rsidR="00416353" w:rsidRPr="003B2661">
        <w:rPr>
          <w:lang w:val="en-GB"/>
        </w:rPr>
        <w:t xml:space="preserve">range </w:t>
      </w:r>
      <w:r w:rsidR="00A81EDF">
        <w:rPr>
          <w:lang w:val="en-GB"/>
        </w:rPr>
        <w:fldChar w:fldCharType="begin" w:fldLock="1"/>
      </w:r>
      <w:r w:rsidR="00F65C9B">
        <w:rPr>
          <w:lang w:val="en-GB"/>
        </w:rPr>
        <w:instrText>ADDIN CSL_CITATION { "citationItems" : [ { "id" : "ITEM-1",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"ITEM-1", "issue" : "8", "issued" : { "date-parts" : [ [ "2014" ] ] }, "page" : "902-914", "title" : "A bioenergetic framework for the temperature dependence of trophic interactions", "type" : "article-journal", "volume" : "17" }, "uris" : [ "http://www.mendeley.com/documents/?uuid=d2843482-fb91-499d-a9ca-6c6b25526787" ] }, { "id" : "ITEM-2", "itemData" : { "DOI" : "10.1098/rspb.2014.2254", "ISBN" : "0962-8452", "ISSN" : "0962-8452", "PMID" : "25473013", "abstract" : "The temperature dependence of predation rates is a key issue for under- standing and predicting the responses of ecosystems to climate change. Using a simple mechanistic model, we demonstrate that differences in the relative performances of predator and prey can cause strong threshold effects in the temperature dependence of attack rates. Empirical data on the attack rate of northern pike (Esox lucius) feeding on brown trout (Salmo trutta) con- firm this result. Attack rates fell sharply below a threshold temperature of \u00fe118C, which corresponded to a shift in relative performance of pike and brown trout with respect to maximum attack and escape swimming speeds. The average attack speed of pike was an order of magnitude lower than the escape speed of brown trout at 58C, but approximately equal at temperatures above 118C. Thresholds in the temperature depen- dence of ecological rates can create tipping points in the responses of ecosystems to increasing temperatures. Thus, identifying thresholds is crucial when predicting future effects of climate warming.", "author" : [ { "dropping-particle" : "", "family" : "Ohlund", "given" : "G.", "non-dropping-particle" : "", "parse-names" : false, "suffix" : "" }, { "dropping-particle" : "", "family" : "Hedstrom", "given" : "P.", "non-dropping-particle" : "", "parse-names" : false, "suffix" : "" }, { "dropping-particle" : "", "family" : "Norman", "given" : "S.", "non-dropping-particle" : "", "parse-names" : false, "suffix" : "" }, { "dropping-particle" : "", "family" : "Hein", "given" : "C. L.", "non-dropping-particle" : "", "parse-names" : false, "suffix" : "" }, { "dropping-particle" : "", "family" : "Englund", "given" : "G.", "non-dropping-particle" : "", "parse-names" : false, "suffix" : "" } ], "container-title" : "Proceedings of the Royal Society B: Biological Sciences", "id" : "ITEM-2", "issued" : { "date-parts" : [ [ "2014" ] ] }, "title" : "Temperature dependence of predation depends on the relative performance of predators and prey", "type" : "article-journal" }, "uris" : [ "http://www.mendeley.com/documents/?uuid=f4b31748-0d31-3dd9-97e1-7ae9f0edcb56"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Gilbert &lt;i&gt;et al.&lt;/i&gt;, 2014; Ohlund &lt;i&gt;et al.&lt;/i&gt;, 2014)", "plainTextFormattedCitation" : "(Dell, Pawar and Savage, 2011; Gilbert et al., 2014; Ohlund et al., 2014)", "previouslyFormattedCitation" : "(Dell, Pawar and Savage, 2011; Gilbert &lt;i&gt;et al.&lt;/i&gt;, 2014; Ohlund &lt;i&gt;et al.&lt;/i&gt;, 2014)" }, "properties" : {  }, "schema" : "https://github.com/citation-style-language/schema/raw/master/csl-citation.json" }</w:instrText>
      </w:r>
      <w:r w:rsidR="00A81EDF">
        <w:rPr>
          <w:lang w:val="en-GB"/>
        </w:rPr>
        <w:fldChar w:fldCharType="separate"/>
      </w:r>
      <w:r w:rsidR="00A81EDF" w:rsidRPr="00A81EDF">
        <w:rPr>
          <w:noProof/>
          <w:lang w:val="en-GB"/>
        </w:rPr>
        <w:t xml:space="preserve">(Dell, Pawar and Savage, 2011; Gilbert </w:t>
      </w:r>
      <w:r w:rsidR="00A81EDF" w:rsidRPr="00A81EDF">
        <w:rPr>
          <w:i/>
          <w:noProof/>
          <w:lang w:val="en-GB"/>
        </w:rPr>
        <w:t>et al.</w:t>
      </w:r>
      <w:r w:rsidR="00A81EDF" w:rsidRPr="00A81EDF">
        <w:rPr>
          <w:noProof/>
          <w:lang w:val="en-GB"/>
        </w:rPr>
        <w:t xml:space="preserve">, 2014; Ohlund </w:t>
      </w:r>
      <w:r w:rsidR="00A81EDF" w:rsidRPr="00A81EDF">
        <w:rPr>
          <w:i/>
          <w:noProof/>
          <w:lang w:val="en-GB"/>
        </w:rPr>
        <w:t>et al.</w:t>
      </w:r>
      <w:r w:rsidR="00A81EDF" w:rsidRPr="00A81EDF">
        <w:rPr>
          <w:noProof/>
          <w:lang w:val="en-GB"/>
        </w:rPr>
        <w:t>, 2014)</w:t>
      </w:r>
      <w:r w:rsidR="00A81EDF">
        <w:rPr>
          <w:lang w:val="en-GB"/>
        </w:rPr>
        <w:fldChar w:fldCharType="end"/>
      </w:r>
      <w:r w:rsidR="00416353" w:rsidRPr="003B2661">
        <w:rPr>
          <w:lang w:val="en-GB"/>
        </w:rPr>
        <w:t xml:space="preserve"> As species adapt to new environments, new mismatches will arise and lead to new interactions</w:t>
      </w:r>
      <w:r w:rsidR="003240CB">
        <w:rPr>
          <w:lang w:val="en-GB"/>
        </w:rPr>
        <w:t xml:space="preserve"> (Fig</w:t>
      </w:r>
      <w:r w:rsidR="00F64B1F">
        <w:rPr>
          <w:lang w:val="en-GB"/>
        </w:rPr>
        <w:t xml:space="preserve"> 1E)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 xml:space="preserve">and could lead to changes in ecosystem assemblage and increased extinction risk </w:t>
      </w:r>
      <w:r w:rsidR="006C6E9E">
        <w:rPr>
          <w:lang w:val="en-GB"/>
        </w:rPr>
        <w:fldChar w:fldCharType="begin" w:fldLock="1"/>
      </w:r>
      <w:r w:rsidR="006C6E9E">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Albouy </w:t>
      </w:r>
      <w:r w:rsidR="006C6E9E" w:rsidRPr="006C6E9E">
        <w:rPr>
          <w:i/>
          <w:noProof/>
          <w:lang w:val="en-GB"/>
        </w:rPr>
        <w:t>et al.</w:t>
      </w:r>
      <w:r w:rsidR="006C6E9E" w:rsidRPr="006C6E9E">
        <w:rPr>
          <w:noProof/>
          <w:lang w:val="en-GB"/>
        </w:rPr>
        <w:t>, 2014)</w:t>
      </w:r>
      <w:r w:rsidR="006C6E9E">
        <w:rPr>
          <w:lang w:val="en-GB"/>
        </w:rPr>
        <w:fldChar w:fldCharType="end"/>
      </w:r>
      <w:r w:rsidR="00416353" w:rsidRPr="003B2661">
        <w:rPr>
          <w:lang w:val="en-GB"/>
        </w:rPr>
        <w:t xml:space="preserve">. </w:t>
      </w:r>
    </w:p>
    <w:p w14:paraId="11080FF0" w14:textId="6895D877" w:rsidR="008A06B1" w:rsidRPr="003B2661" w:rsidRDefault="002F242E" w:rsidP="00997AED">
      <w:pPr>
        <w:ind w:firstLine="720"/>
        <w:jc w:val="both"/>
        <w:rPr>
          <w:lang w:val="en-GB"/>
        </w:rPr>
      </w:pPr>
      <w:r>
        <w:rPr>
          <w:lang w:val="en-GB"/>
        </w:rPr>
        <w:t>In</w:t>
      </w:r>
      <w:r w:rsidR="006C6E9E">
        <w:rPr>
          <w:lang w:val="en-GB"/>
        </w:rPr>
        <w:t xml:space="preserve"> </w:t>
      </w:r>
      <w:r>
        <w:rPr>
          <w:lang w:val="en-GB"/>
        </w:rPr>
        <w:t xml:space="preserve">this study, </w:t>
      </w:r>
      <w:r w:rsidR="00B36318">
        <w:rPr>
          <w:lang w:val="en-GB"/>
        </w:rPr>
        <w:t>we com</w:t>
      </w:r>
      <w:r w:rsidR="006F3380">
        <w:rPr>
          <w:lang w:val="en-GB"/>
        </w:rPr>
        <w:t>b</w:t>
      </w:r>
      <w:r w:rsidR="00B36318">
        <w:rPr>
          <w:lang w:val="en-GB"/>
        </w:rPr>
        <w:t xml:space="preserve">ine theory and data to study </w:t>
      </w:r>
      <w:r>
        <w:rPr>
          <w:lang w:val="en-GB"/>
        </w:rPr>
        <w:t xml:space="preserve">the drivers of adaptation </w:t>
      </w:r>
      <w:r w:rsidR="009B7D59">
        <w:rPr>
          <w:lang w:val="en-GB"/>
        </w:rPr>
        <w:t xml:space="preserve">in TPCs </w:t>
      </w:r>
      <w:r>
        <w:rPr>
          <w:lang w:val="en-GB"/>
        </w:rPr>
        <w:t>and quantify how changes in these bio</w:t>
      </w:r>
      <w:r w:rsidR="007B2490">
        <w:rPr>
          <w:lang w:val="en-GB"/>
        </w:rPr>
        <w:t>logical</w:t>
      </w:r>
      <w:r>
        <w:rPr>
          <w:lang w:val="en-GB"/>
        </w:rPr>
        <w:t xml:space="preserve"> p</w:t>
      </w:r>
      <w:r w:rsidR="006F3380">
        <w:rPr>
          <w:lang w:val="en-GB"/>
        </w:rPr>
        <w:t>arameters</w:t>
      </w:r>
      <w:r>
        <w:rPr>
          <w:lang w:val="en-GB"/>
        </w:rPr>
        <w:t xml:space="preserve"> affect predator-prey dynamics via their effect on search rates.</w:t>
      </w:r>
      <w:r w:rsidR="00F65C9B">
        <w:rPr>
          <w:lang w:val="en-GB"/>
        </w:rPr>
        <w:t xml:space="preserve"> </w:t>
      </w:r>
      <w:r w:rsidR="00F65C9B" w:rsidRPr="003B2661">
        <w:rPr>
          <w:lang w:val="en-GB"/>
        </w:rPr>
        <w:t xml:space="preserve">Temperature dependence of search rates has been suggested </w:t>
      </w:r>
      <w:r w:rsidR="00F65C9B">
        <w:rPr>
          <w:lang w:val="en-GB"/>
        </w:rPr>
        <w:fldChar w:fldCharType="begin" w:fldLock="1"/>
      </w:r>
      <w:r w:rsidR="00F65C9B">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Pr>
          <w:lang w:val="en-GB"/>
        </w:rPr>
        <w:fldChar w:fldCharType="separate"/>
      </w:r>
      <w:r w:rsidR="00F65C9B" w:rsidRPr="006F3380">
        <w:rPr>
          <w:noProof/>
          <w:lang w:val="en-GB"/>
        </w:rPr>
        <w:t xml:space="preserve">(Rall </w:t>
      </w:r>
      <w:r w:rsidR="00F65C9B" w:rsidRPr="006F3380">
        <w:rPr>
          <w:i/>
          <w:noProof/>
          <w:lang w:val="en-GB"/>
        </w:rPr>
        <w:t>et al.</w:t>
      </w:r>
      <w:r w:rsidR="00F65C9B" w:rsidRPr="006F3380">
        <w:rPr>
          <w:noProof/>
          <w:lang w:val="en-GB"/>
        </w:rPr>
        <w:t xml:space="preserve">, 2010, 2012; Vucic-Pestic </w:t>
      </w:r>
      <w:r w:rsidR="00F65C9B" w:rsidRPr="006F3380">
        <w:rPr>
          <w:i/>
          <w:noProof/>
          <w:lang w:val="en-GB"/>
        </w:rPr>
        <w:t>et al.</w:t>
      </w:r>
      <w:r w:rsidR="00F65C9B" w:rsidRPr="006F3380">
        <w:rPr>
          <w:noProof/>
          <w:lang w:val="en-GB"/>
        </w:rPr>
        <w:t>, 2011)</w:t>
      </w:r>
      <w:r w:rsidR="00F65C9B">
        <w:rPr>
          <w:lang w:val="en-GB"/>
        </w:rPr>
        <w:fldChar w:fldCharType="end"/>
      </w:r>
      <w:r w:rsidR="00F65C9B" w:rsidRPr="003B2661">
        <w:rPr>
          <w:lang w:val="en-GB"/>
        </w:rPr>
        <w:t xml:space="preserve"> but proper mechanistic understanding of the relationship is lacking.  Search rates are determined both by the biological traits of the resource and its consumer</w:t>
      </w:r>
      <w:r w:rsidR="00F65C9B">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"(Anthony I Dell, Pawar and Savage, 2014; Gilbert &lt;i&gt;et al.&lt;/i&gt;, 2014)", "plainTextFormattedCitation" : "(Anthony I Dell, Pawar and Savage, 2014; Gilbert et al., 2014)", "previouslyFormattedCitation" : "(Anthony I Dell, Pawar and Savage, 2014; Gilbert &lt;i&gt;et al.&lt;/i&gt;, 2014)" }, "properties" : {  }, "schema" : "https://github.com/citation-style-language/schema/raw/master/csl-citation.json" }</w:instrText>
      </w:r>
      <w:r w:rsidR="00F65C9B">
        <w:rPr>
          <w:lang w:val="en-GB"/>
        </w:rPr>
        <w:fldChar w:fldCharType="separate"/>
      </w:r>
      <w:r w:rsidR="00F65C9B" w:rsidRPr="00F65C9B">
        <w:rPr>
          <w:noProof/>
          <w:lang w:val="en-GB"/>
        </w:rPr>
        <w:t xml:space="preserve">(Anthony I Dell, Pawar and Savage, 2014; Gilbert </w:t>
      </w:r>
      <w:r w:rsidR="00F65C9B" w:rsidRPr="00F65C9B">
        <w:rPr>
          <w:i/>
          <w:noProof/>
          <w:lang w:val="en-GB"/>
        </w:rPr>
        <w:t>et al.</w:t>
      </w:r>
      <w:r w:rsidR="00F65C9B" w:rsidRPr="00F65C9B">
        <w:rPr>
          <w:noProof/>
          <w:lang w:val="en-GB"/>
        </w:rPr>
        <w:t>, 2014)</w:t>
      </w:r>
      <w:r w:rsidR="00F65C9B">
        <w:rPr>
          <w:lang w:val="en-GB"/>
        </w:rPr>
        <w:fldChar w:fldCharType="end"/>
      </w:r>
      <w:r w:rsidR="00F65C9B" w:rsidRPr="003B2661">
        <w:rPr>
          <w:lang w:val="en-GB"/>
        </w:rPr>
        <w:t xml:space="preserve"> and </w:t>
      </w:r>
      <w:r w:rsidR="00F65C9B">
        <w:rPr>
          <w:lang w:val="en-GB"/>
        </w:rPr>
        <w:t>the environmental space they interact in</w:t>
      </w:r>
      <w:r w:rsidR="00F65C9B" w:rsidRPr="003B2661">
        <w:rPr>
          <w:lang w:val="en-GB"/>
        </w:rPr>
        <w:t xml:space="preserve"> </w:t>
      </w:r>
      <w:r w:rsidR="00F65C9B">
        <w:rPr>
          <w:lang w:val="en-GB"/>
        </w:rPr>
        <w:fldChar w:fldCharType="begin" w:fldLock="1"/>
      </w:r>
      <w:r w:rsidR="00F65C9B">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Pr>
          <w:lang w:val="en-GB"/>
        </w:rPr>
        <w:fldChar w:fldCharType="separate"/>
      </w:r>
      <w:r w:rsidR="00F65C9B" w:rsidRPr="006F3380">
        <w:rPr>
          <w:noProof/>
          <w:lang w:val="en-GB"/>
        </w:rPr>
        <w:t>(Pawar, Dell and Savage, 2012)</w:t>
      </w:r>
      <w:r w:rsidR="00F65C9B">
        <w:rPr>
          <w:lang w:val="en-GB"/>
        </w:rPr>
        <w:fldChar w:fldCharType="end"/>
      </w:r>
      <w:r w:rsidR="00F65C9B" w:rsidRPr="003B2661">
        <w:rPr>
          <w:lang w:val="en-GB"/>
        </w:rPr>
        <w:t>.</w:t>
      </w:r>
      <w:r w:rsidR="00F65C9B">
        <w:rPr>
          <w:lang w:val="en-GB"/>
        </w:rPr>
        <w:t xml:space="preserve"> </w:t>
      </w:r>
      <w:r w:rsidR="007B2490">
        <w:rPr>
          <w:lang w:val="en-GB"/>
        </w:rPr>
        <w:t>Specifically, b</w:t>
      </w:r>
      <w:r w:rsidR="00F65C9B" w:rsidRPr="003B2661">
        <w:rPr>
          <w:lang w:val="en-GB"/>
        </w:rPr>
        <w:t xml:space="preserve">iotic effects on search rates </w:t>
      </w:r>
      <w:r w:rsidR="00F65C9B" w:rsidRPr="003B2661">
        <w:rPr>
          <w:lang w:val="en-GB"/>
        </w:rPr>
        <w:lastRenderedPageBreak/>
        <w:t>are determined by the relative</w:t>
      </w:r>
      <w:r w:rsidR="00F65C9B">
        <w:rPr>
          <w:lang w:val="en-GB"/>
        </w:rPr>
        <w:t xml:space="preserve"> body velocities</w:t>
      </w:r>
      <w:r w:rsidR="00F65C9B" w:rsidRPr="003B2661">
        <w:rPr>
          <w:lang w:val="en-GB"/>
        </w:rPr>
        <w:t xml:space="preserve"> of the predator and its prey </w:t>
      </w:r>
      <w:r w:rsidR="006F3380">
        <w:rPr>
          <w:lang w:val="en-GB"/>
        </w:rPr>
        <w:fldChar w:fldCharType="begin" w:fldLock="1"/>
      </w:r>
      <w:r w:rsidR="006F3380">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"(McGill and Mittelbach, 2006; Pawar, Dell and Savage, 2012; Anthony I Dell, Pawar and Savage, 2014)", "plainTextFormattedCitation" : "(McGill and Mittelbach, 2006; Pawar, Dell and Savage, 2012; Anthony I Dell, Pawar and Savage, 2014)", "previouslyFormattedCitation" : "(McGill and Mittelbach, 2006; Pawar, Dell and Savage, 2012; Anthony I Dell, Pawar and Savage, 2014)" }, "properties" : {  }, "schema" : "https://github.com/citation-style-language/schema/raw/master/csl-citation.json" }</w:instrText>
      </w:r>
      <w:r w:rsidR="006F3380">
        <w:rPr>
          <w:lang w:val="en-GB"/>
        </w:rPr>
        <w:fldChar w:fldCharType="separate"/>
      </w:r>
      <w:r w:rsidR="006F3380" w:rsidRPr="006F3380">
        <w:rPr>
          <w:noProof/>
          <w:lang w:val="en-GB"/>
        </w:rPr>
        <w:t>(McGill and Mittelbach, 2006; Pawar, Dell and Savage, 2012; Anthony I Dell, Pawar and Savage, 2014)</w:t>
      </w:r>
      <w:r w:rsidR="006F3380">
        <w:rPr>
          <w:lang w:val="en-GB"/>
        </w:rPr>
        <w:fldChar w:fldCharType="end"/>
      </w:r>
      <w:r w:rsidR="008A06B1" w:rsidRPr="003B2661">
        <w:rPr>
          <w:lang w:val="en-GB"/>
        </w:rPr>
        <w:t xml:space="preserve">. </w:t>
      </w:r>
      <w:r w:rsidR="007B2490" w:rsidRPr="003B2661">
        <w:rPr>
          <w:lang w:val="en-GB"/>
        </w:rPr>
        <w:t>Research on animal locomotion suggests specific relationships between</w:t>
      </w:r>
      <w:r w:rsidR="007B2490">
        <w:rPr>
          <w:lang w:val="en-GB"/>
        </w:rPr>
        <w:t xml:space="preserve"> the energetic</w:t>
      </w:r>
      <w:r w:rsidR="007B2490" w:rsidRPr="003B2661">
        <w:rPr>
          <w:lang w:val="en-GB"/>
        </w:rPr>
        <w:t xml:space="preserve"> cost of transport and metabolic rate based on locomotion type </w:t>
      </w:r>
      <w:r w:rsidR="007B2490">
        <w:rPr>
          <w:lang w:val="en-GB"/>
        </w:rPr>
        <w:fldChar w:fldCharType="begin" w:fldLock="1"/>
      </w:r>
      <w:r w:rsidR="007B2490">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"publisher" : "Wiley Online Library", "title" : "Energetic and biomechanical constraints on animal migration distance", "type" : "article-journal", "volume" : "15" }, "uris" : [ "http://www.mendeley.com/documents/?uuid=a8ae2f1e-1001-4173-bd05-4a92445b5276"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Pr>
          <w:lang w:val="en-GB"/>
        </w:rPr>
        <w:fldChar w:fldCharType="separate"/>
      </w:r>
      <w:r w:rsidR="007B2490" w:rsidRPr="006F3380">
        <w:rPr>
          <w:noProof/>
          <w:lang w:val="en-GB"/>
        </w:rPr>
        <w:t xml:space="preserve">(Tucker, 1970; Videler and Nolet, 1990; Videler, 1993; Alexander, 2003; Hein, Hou and Gillooly, 2012; Gilbert </w:t>
      </w:r>
      <w:r w:rsidR="007B2490" w:rsidRPr="006F3380">
        <w:rPr>
          <w:i/>
          <w:noProof/>
          <w:lang w:val="en-GB"/>
        </w:rPr>
        <w:t>et al.</w:t>
      </w:r>
      <w:r w:rsidR="007B2490" w:rsidRPr="006F3380">
        <w:rPr>
          <w:noProof/>
          <w:lang w:val="en-GB"/>
        </w:rPr>
        <w:t>, 2014)</w:t>
      </w:r>
      <w:r w:rsidR="007B2490">
        <w:rPr>
          <w:lang w:val="en-GB"/>
        </w:rPr>
        <w:fldChar w:fldCharType="end"/>
      </w:r>
      <w:r w:rsidR="007B2490" w:rsidRPr="003B2661">
        <w:rPr>
          <w:lang w:val="en-GB"/>
        </w:rPr>
        <w:t>.</w:t>
      </w:r>
      <w:r w:rsidR="007B2490">
        <w:rPr>
          <w:lang w:val="en-GB"/>
        </w:rPr>
        <w:t xml:space="preserve"> </w:t>
      </w:r>
      <w:r w:rsidR="008A06B1" w:rsidRPr="003B2661">
        <w:rPr>
          <w:lang w:val="en-GB"/>
        </w:rPr>
        <w:t>In part, the energy produced from respiration will be used up for muscle contraction and locomotion</w:t>
      </w:r>
      <w:r w:rsidR="008A06B1">
        <w:rPr>
          <w:lang w:val="en-GB"/>
        </w:rPr>
        <w:t xml:space="preserve"> </w:t>
      </w:r>
      <w:r w:rsidR="006F3380">
        <w:rPr>
          <w:lang w:val="en-GB"/>
        </w:rPr>
        <w:fldChar w:fldCharType="begin" w:fldLock="1"/>
      </w:r>
      <w:r w:rsidR="006F3380">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Pr>
          <w:lang w:val="en-GB"/>
        </w:rPr>
        <w:fldChar w:fldCharType="separate"/>
      </w:r>
      <w:r w:rsidR="006F3380" w:rsidRPr="006F3380">
        <w:rPr>
          <w:noProof/>
          <w:lang w:val="en-GB"/>
        </w:rPr>
        <w:t>(Alexander, 2003)</w:t>
      </w:r>
      <w:r w:rsidR="006F3380">
        <w:rPr>
          <w:lang w:val="en-GB"/>
        </w:rPr>
        <w:fldChar w:fldCharType="end"/>
      </w:r>
      <w:r w:rsidR="008A06B1" w:rsidRPr="003B2661">
        <w:rPr>
          <w:lang w:val="en-GB"/>
        </w:rPr>
        <w:t xml:space="preserve">. Thus, </w:t>
      </w:r>
      <w:r w:rsidR="00C06E93">
        <w:rPr>
          <w:lang w:val="en-GB"/>
        </w:rPr>
        <w:t xml:space="preserve">local </w:t>
      </w:r>
      <w:r w:rsidR="008A06B1" w:rsidRPr="003B2661">
        <w:rPr>
          <w:lang w:val="en-GB"/>
        </w:rPr>
        <w:t xml:space="preserve">adaptation of </w:t>
      </w:r>
      <w:r w:rsidR="00C06E93">
        <w:rPr>
          <w:lang w:val="en-GB"/>
        </w:rPr>
        <w:t>respiration TPCs</w:t>
      </w:r>
      <w:r w:rsidR="008A06B1" w:rsidRPr="003B2661">
        <w:rPr>
          <w:lang w:val="en-GB"/>
        </w:rPr>
        <w:t xml:space="preserve"> w</w:t>
      </w:r>
      <w:r w:rsidR="00C06E93">
        <w:rPr>
          <w:lang w:val="en-GB"/>
        </w:rPr>
        <w:t>ill induce</w:t>
      </w:r>
      <w:r w:rsidR="008A06B1" w:rsidRPr="003B2661">
        <w:rPr>
          <w:lang w:val="en-GB"/>
        </w:rPr>
        <w:t xml:space="preserve"> changes</w:t>
      </w:r>
      <w:r w:rsidR="00C06E93">
        <w:rPr>
          <w:lang w:val="en-GB"/>
        </w:rPr>
        <w:t xml:space="preserve"> in velocity TPCs</w:t>
      </w:r>
      <w:r w:rsidR="008A06B1" w:rsidRPr="003B2661">
        <w:rPr>
          <w:lang w:val="en-GB"/>
        </w:rPr>
        <w:t xml:space="preserve"> in </w:t>
      </w:r>
      <w:r w:rsidR="00C06E93">
        <w:rPr>
          <w:lang w:val="en-GB"/>
        </w:rPr>
        <w:t>turn</w:t>
      </w:r>
      <w:r w:rsidR="008A06B1" w:rsidRPr="003B2661">
        <w:rPr>
          <w:lang w:val="en-GB"/>
        </w:rPr>
        <w:t xml:space="preserve"> </w:t>
      </w:r>
      <w:r w:rsidR="00C06E93">
        <w:rPr>
          <w:lang w:val="en-GB"/>
        </w:rPr>
        <w:t>affecting predator-prey</w:t>
      </w:r>
      <w:r w:rsidR="008A06B1" w:rsidRPr="003B2661">
        <w:rPr>
          <w:lang w:val="en-GB"/>
        </w:rPr>
        <w:t xml:space="preserve"> ability to forage or escape.</w:t>
      </w:r>
      <w:r w:rsidR="00C06E93">
        <w:rPr>
          <w:lang w:val="en-GB"/>
        </w:rPr>
        <w:t xml:space="preserve"> </w:t>
      </w:r>
      <w:r w:rsidR="007B2490">
        <w:rPr>
          <w:lang w:val="en-GB"/>
        </w:rPr>
        <w:t>Hence, w</w:t>
      </w:r>
      <w:r w:rsidR="00C74859">
        <w:rPr>
          <w:lang w:val="en-GB"/>
        </w:rPr>
        <w:t>e consider how local adaptation of metabolic rates drives adaptation of species velocity and how the arising mismatches result in altered predator search rates.</w:t>
      </w:r>
      <w:r w:rsidR="00C74859" w:rsidRPr="003B2661">
        <w:rPr>
          <w:lang w:val="en-GB"/>
        </w:rPr>
        <w:t xml:space="preserve"> </w:t>
      </w:r>
    </w:p>
    <w:p w14:paraId="7D5814F8" w14:textId="3D2D8B17" w:rsidR="00416353" w:rsidRPr="003B2661" w:rsidRDefault="00416353" w:rsidP="00997AED">
      <w:pPr>
        <w:ind w:firstLine="720"/>
        <w:jc w:val="both"/>
        <w:rPr>
          <w:lang w:val="en-GB"/>
        </w:rPr>
      </w:pPr>
      <w:r w:rsidRPr="003B2661">
        <w:rPr>
          <w:lang w:val="en-GB"/>
        </w:rPr>
        <w:t>Comprehensive mechanistic mode</w:t>
      </w:r>
      <w:r w:rsidR="00C74859">
        <w:rPr>
          <w:lang w:val="en-GB"/>
        </w:rPr>
        <w:t>l</w:t>
      </w:r>
      <w:r w:rsidRPr="003B2661">
        <w:rPr>
          <w:lang w:val="en-GB"/>
        </w:rPr>
        <w:t xml:space="preserve">ling of the effect of metabolism on </w:t>
      </w:r>
      <w:r w:rsidR="009A3391">
        <w:rPr>
          <w:lang w:val="en-GB"/>
        </w:rPr>
        <w:t>species</w:t>
      </w:r>
      <w:r w:rsidRPr="003B2661">
        <w:rPr>
          <w:lang w:val="en-GB"/>
        </w:rPr>
        <w:t xml:space="preserve"> </w:t>
      </w:r>
      <w:r w:rsidR="009A3391">
        <w:rPr>
          <w:lang w:val="en-GB"/>
        </w:rPr>
        <w:t>dynamics</w:t>
      </w:r>
      <w:r w:rsidRPr="003B2661">
        <w:rPr>
          <w:lang w:val="en-GB"/>
        </w:rPr>
        <w:t xml:space="preserve"> promises to yield invaluable insight into the </w:t>
      </w:r>
      <w:r w:rsidR="009A3391">
        <w:rPr>
          <w:lang w:val="en-GB"/>
        </w:rPr>
        <w:t>temperature dependence of ecological processes</w:t>
      </w:r>
      <w:r w:rsidRPr="003B2661">
        <w:rPr>
          <w:lang w:val="en-GB"/>
        </w:rPr>
        <w:t xml:space="preserve"> </w:t>
      </w:r>
      <w:r w:rsidR="00F85EA3">
        <w:rPr>
          <w:lang w:val="en-GB"/>
        </w:rPr>
        <w:fldChar w:fldCharType="begin" w:fldLock="1"/>
      </w:r>
      <w:r w:rsidR="00F85EA3">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"author" : [ { "dropping-particle" : "", "family" : "Gibert", "given" : "Jean P", "non-dropping-particle" : "", "parse-names" : false, "suffix" : "" }, { "dropping-particle" : "", "family" : "DeLong", "given" : "John P", "non-dropping-particle" : "", "parse-names" : false, "suffix" : "" } ], "container-title" : "Biology letters", "id" : "ITEM-2", "issue" : "8", "issued" : { "date-parts" : [ [ "2014" ] ] }, "page" : "20140473", "publisher" : "The Royal Society", "title" : "Temperature alters food web body-size structure", "type" : "article-journal", "volume" : "10" }, "uris" : [ "http://www.mendeley.com/documents/?uuid=7fb0653e-4ad8-4323-93e1-ef2afce90fc1" ] }, { "id" : "ITEM-3",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"ITEM-3", "issued" : { "date-parts" : [ [ "2015" ] ] }, "page" : "3-36", "title" : "From metabolic constraints on individuals to the dynamics of ecosystems", "type" : "article-journal" }, "uris" : [ "http://www.mendeley.com/documents/?uuid=c56afa35-c957-4839-ae3d-d465063ad481" ] } ], "mendeley" : { "formattedCitation" : "(Anthony I Dell, Pawar and Savage, 2014; Gibert and DeLong, 2014; Pawar, Dell and Savage, 2015)", "plainTextFormattedCitation" : "(Anthony I Dell, Pawar and Savage, 2014; Gibert and DeLong, 2014; Pawar, Dell and Savage, 2015)", "previouslyFormattedCitation" : "(Anthony I Dell, Pawar and Savage, 2014; Gibert and DeLong, 2014; Pawar, Dell and Savage, 2015)" }, "properties" : {  }, "schema" : "https://github.com/citation-style-language/schema/raw/master/csl-citation.json" }</w:instrText>
      </w:r>
      <w:r w:rsidR="00F85EA3">
        <w:rPr>
          <w:lang w:val="en-GB"/>
        </w:rPr>
        <w:fldChar w:fldCharType="separate"/>
      </w:r>
      <w:r w:rsidR="00F85EA3" w:rsidRPr="00F85EA3">
        <w:rPr>
          <w:noProof/>
          <w:lang w:val="en-GB"/>
        </w:rPr>
        <w:t>(Anthony I Dell, Pawar and Savage, 2014; Gibert and DeLong, 2014; Pawar, Dell and Savage, 2015)</w:t>
      </w:r>
      <w:r w:rsidR="00F85EA3">
        <w:rPr>
          <w:lang w:val="en-GB"/>
        </w:rPr>
        <w:fldChar w:fldCharType="end"/>
      </w:r>
      <w:r w:rsidRPr="003B2661">
        <w:rPr>
          <w:lang w:val="en-GB"/>
        </w:rPr>
        <w:t xml:space="preserve">. </w:t>
      </w:r>
      <w:r w:rsidR="00B96A01" w:rsidRPr="003B2661">
        <w:rPr>
          <w:lang w:val="en-GB"/>
        </w:rPr>
        <w:t>Here, w</w:t>
      </w:r>
      <w:r w:rsidRPr="003B2661">
        <w:rPr>
          <w:lang w:val="en-GB"/>
        </w:rPr>
        <w:t>e develop</w:t>
      </w:r>
      <w:r w:rsidR="00406E28" w:rsidRPr="003B2661">
        <w:rPr>
          <w:lang w:val="en-GB"/>
        </w:rPr>
        <w:t xml:space="preserve"> </w:t>
      </w:r>
      <w:r w:rsidRPr="003B2661">
        <w:rPr>
          <w:lang w:val="en-GB"/>
        </w:rPr>
        <w:t xml:space="preserve">a </w:t>
      </w:r>
      <w:r w:rsidR="009A3391">
        <w:rPr>
          <w:lang w:val="en-GB"/>
        </w:rPr>
        <w:t>theoretical framework</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009A3391">
        <w:rPr>
          <w:lang w:val="en-GB"/>
        </w:rPr>
        <w:t xml:space="preserve"> from field data</w:t>
      </w:r>
      <w:r w:rsidRPr="003B2661">
        <w:rPr>
          <w:lang w:val="en-GB"/>
        </w:rPr>
        <w:t>. Bridging the gap</w:t>
      </w:r>
      <w:r w:rsidR="00C74859">
        <w:rPr>
          <w:lang w:val="en-GB"/>
        </w:rPr>
        <w:t xml:space="preserve"> between </w:t>
      </w:r>
      <w:r w:rsidR="009A3391">
        <w:rPr>
          <w:lang w:val="en-GB"/>
        </w:rPr>
        <w:t>metabolism</w:t>
      </w:r>
      <w:r w:rsidR="00C74859">
        <w:rPr>
          <w:lang w:val="en-GB"/>
        </w:rPr>
        <w:t>, velocity and search rates</w:t>
      </w:r>
      <w:r w:rsidR="002061BD">
        <w:rPr>
          <w:lang w:val="en-GB"/>
        </w:rPr>
        <w:t xml:space="preserve"> v</w:t>
      </w:r>
      <w:r w:rsidR="00C74859">
        <w:rPr>
          <w:lang w:val="en-GB"/>
        </w:rPr>
        <w:t xml:space="preserve">ia robust mathematical modelling allows for predictions of </w:t>
      </w:r>
      <w:commentRangeStart w:id="6"/>
      <w:r w:rsidR="00C74859">
        <w:rPr>
          <w:lang w:val="en-GB"/>
        </w:rPr>
        <w:t>seldom measured search rates</w:t>
      </w:r>
      <w:commentRangeEnd w:id="6"/>
      <w:r w:rsidR="002061BD">
        <w:rPr>
          <w:rStyle w:val="CommentReference"/>
        </w:rPr>
        <w:commentReference w:id="6"/>
      </w:r>
      <w:r w:rsidR="00C74859">
        <w:rPr>
          <w:lang w:val="en-GB"/>
        </w:rPr>
        <w:t xml:space="preserve"> using commonly acquired respiration rates</w:t>
      </w:r>
      <w:r w:rsidR="002061BD">
        <w:rPr>
          <w:lang w:val="en-GB"/>
        </w:rPr>
        <w:t xml:space="preserve"> </w:t>
      </w:r>
      <w:r w:rsidR="00F85EA3">
        <w:rPr>
          <w:lang w:val="en-GB"/>
        </w:rPr>
        <w:fldChar w:fldCharType="begin" w:fldLock="1"/>
      </w:r>
      <w:r w:rsidR="00F85EA3">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"ITEM-3",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"(James F. Gillooly &lt;i&gt;et al.&lt;/i&gt;, 2001; Brown &lt;i&gt;et al.&lt;/i&gt;, 2004; Dell, Pawar and Savage, 2011; Huey and Kingsolver, 2011)", "plainTextFormattedCitation" : "(James F. Gillooly et al., 2001; Brown et al., 2004; Dell, Pawar and Savage, 2011; Huey and Kingsolver, 2011)", "previouslyFormattedCitation" : "(James F. Gillooly &lt;i&gt;et al.&lt;/i&gt;, 2001; Brown &lt;i&gt;et al.&lt;/i&gt;, 2004; Dell, Pawar and Savage, 2011; Huey and Kingsolver, 2011)" }, "properties" : {  }, "schema" : "https://github.com/citation-style-language/schema/raw/master/csl-citation.json" }</w:instrText>
      </w:r>
      <w:r w:rsidR="00F85EA3">
        <w:rPr>
          <w:lang w:val="en-GB"/>
        </w:rPr>
        <w:fldChar w:fldCharType="separate"/>
      </w:r>
      <w:r w:rsidR="00F85EA3" w:rsidRPr="00F85EA3">
        <w:rPr>
          <w:noProof/>
          <w:lang w:val="en-GB"/>
        </w:rPr>
        <w:t xml:space="preserve">(James F. Gillooly </w:t>
      </w:r>
      <w:r w:rsidR="00F85EA3" w:rsidRPr="00F85EA3">
        <w:rPr>
          <w:i/>
          <w:noProof/>
          <w:lang w:val="en-GB"/>
        </w:rPr>
        <w:t>et al.</w:t>
      </w:r>
      <w:r w:rsidR="00F85EA3" w:rsidRPr="00F85EA3">
        <w:rPr>
          <w:noProof/>
          <w:lang w:val="en-GB"/>
        </w:rPr>
        <w:t xml:space="preserve">, 2001; Brown </w:t>
      </w:r>
      <w:r w:rsidR="00F85EA3" w:rsidRPr="00F85EA3">
        <w:rPr>
          <w:i/>
          <w:noProof/>
          <w:lang w:val="en-GB"/>
        </w:rPr>
        <w:t>et al.</w:t>
      </w:r>
      <w:r w:rsidR="00F85EA3" w:rsidRPr="00F85EA3">
        <w:rPr>
          <w:noProof/>
          <w:lang w:val="en-GB"/>
        </w:rPr>
        <w:t>, 2004; Dell, Pawar and Savage, 2011; Huey and Kingsolver, 2011)</w:t>
      </w:r>
      <w:r w:rsidR="00F85EA3">
        <w:rPr>
          <w:lang w:val="en-GB"/>
        </w:rPr>
        <w:fldChar w:fldCharType="end"/>
      </w:r>
      <w:r w:rsidRPr="003B2661">
        <w:rPr>
          <w:lang w:val="en-GB"/>
        </w:rPr>
        <w:t>.</w:t>
      </w:r>
      <w:r w:rsidR="001F3354" w:rsidRPr="003B2661">
        <w:rPr>
          <w:lang w:val="en-GB"/>
        </w:rPr>
        <w:t xml:space="preserve"> 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traits and species interac</w:t>
      </w:r>
      <w:r w:rsidR="001F3354" w:rsidRPr="003B2661">
        <w:rPr>
          <w:lang w:val="en-GB"/>
        </w:rPr>
        <w:t xml:space="preserve">tions with temperature. </w:t>
      </w:r>
      <w:r w:rsidR="009A3391">
        <w:rPr>
          <w:lang w:val="en-GB"/>
        </w:rPr>
        <w:t>We use</w:t>
      </w:r>
      <w:r w:rsidR="002061BD">
        <w:rPr>
          <w:lang w:val="en-GB"/>
        </w:rPr>
        <w:t xml:space="preserve">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9A3391">
        <w:rPr>
          <w:lang w:val="en-GB"/>
        </w:rPr>
        <w:t>es</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p>
    <w:p w14:paraId="3729636F" w14:textId="7B78D491" w:rsidR="00896C5A" w:rsidRPr="003536B0" w:rsidRDefault="00B40FB1" w:rsidP="00997AED">
      <w:pPr>
        <w:ind w:firstLine="720"/>
        <w:jc w:val="both"/>
        <w:rPr>
          <w:ins w:id="7" w:author="mhasoba" w:date="2018-02-02T08:02:00Z"/>
          <w:lang w:val="en-GB"/>
        </w:rPr>
      </w:pPr>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parameters drive these changes and what effect these have on </w:t>
      </w:r>
      <w:r w:rsidR="00E127D5">
        <w:rPr>
          <w:lang w:val="en-GB"/>
        </w:rPr>
        <w:t>individuals species’ velocity and predator-prey search rates</w:t>
      </w:r>
      <w:r w:rsidR="00416353" w:rsidRPr="003B2661">
        <w:rPr>
          <w:lang w:val="en-GB"/>
        </w:rPr>
        <w:t>.</w:t>
      </w:r>
      <w:r w:rsidR="009A3391">
        <w:rPr>
          <w:lang w:val="en-GB"/>
        </w:rPr>
        <w:t xml:space="preserve"> Specifically, we ask (a) how are these taxa</w:t>
      </w:r>
      <w:r w:rsidR="00157780">
        <w:rPr>
          <w:lang w:val="en-GB"/>
        </w:rPr>
        <w:t>’s metabolic rates</w:t>
      </w:r>
      <w:r w:rsidR="009A3391">
        <w:rPr>
          <w:lang w:val="en-GB"/>
        </w:rPr>
        <w:t xml:space="preserve"> adapting to their thermal environment, (b) how does this metabolic adaptation affect mismatches in velocity and (c) how does this mismatch affect predator search rates?</w:t>
      </w:r>
      <w:r w:rsidR="00416353" w:rsidRPr="003B2661">
        <w:rPr>
          <w:lang w:val="en-GB"/>
        </w:rPr>
        <w:t xml:space="preserve"> </w:t>
      </w:r>
      <w:r w:rsidR="00157780">
        <w:rPr>
          <w:lang w:val="en-GB"/>
        </w:rPr>
        <w:t>To address these questions, w</w:t>
      </w:r>
      <w:r w:rsidR="00416353" w:rsidRPr="003B2661">
        <w:rPr>
          <w:lang w:val="en-GB"/>
        </w:rPr>
        <w:t xml:space="preserve">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tion TPCs of locally adapted populations to (</w:t>
      </w:r>
      <w:proofErr w:type="spellStart"/>
      <w:r w:rsidR="00416353" w:rsidRPr="003B2661">
        <w:rPr>
          <w:lang w:val="en-GB"/>
        </w:rPr>
        <w:t>i</w:t>
      </w:r>
      <w:proofErr w:type="spellEnd"/>
      <w:r w:rsidR="00416353" w:rsidRPr="003B2661">
        <w:rPr>
          <w:lang w:val="en-GB"/>
        </w:rPr>
        <w:t>)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adaptation of respiration TPCs cause mismatches in velocity TPCs</w:t>
      </w:r>
      <w:r w:rsidR="00416353" w:rsidRPr="003B2661">
        <w:rPr>
          <w:lang w:val="en-GB"/>
        </w:rPr>
        <w:t xml:space="preserve"> of predator-prey pairs. Finally, we (</w:t>
      </w:r>
      <w:r w:rsidR="00E127D5">
        <w:rPr>
          <w:lang w:val="en-GB"/>
        </w:rPr>
        <w:t>i</w:t>
      </w:r>
      <w:r w:rsidR="00416353" w:rsidRPr="003B2661">
        <w:rPr>
          <w:lang w:val="en-GB"/>
        </w:rPr>
        <w:t xml:space="preserve">v) </w:t>
      </w:r>
      <w:r w:rsidR="00157780">
        <w:rPr>
          <w:lang w:val="en-GB"/>
        </w:rPr>
        <w:t>model</w:t>
      </w:r>
      <w:r w:rsidR="00416353" w:rsidRPr="003B2661">
        <w:rPr>
          <w:lang w:val="en-GB"/>
        </w:rPr>
        <w:t xml:space="preserve"> the effects of </w:t>
      </w:r>
      <w:r w:rsidR="00E127D5">
        <w:rPr>
          <w:lang w:val="en-GB"/>
        </w:rPr>
        <w:t xml:space="preserve">local adaptation in velocity </w:t>
      </w:r>
      <w:r w:rsidR="00416353" w:rsidRPr="003B2661">
        <w:rPr>
          <w:lang w:val="en-GB"/>
        </w:rPr>
        <w:t xml:space="preserve">on predator search rates </w:t>
      </w:r>
      <w:r w:rsidR="00E127D5">
        <w:rPr>
          <w:lang w:val="en-GB"/>
        </w:rPr>
        <w:t xml:space="preserve">and (v) </w:t>
      </w:r>
      <w:r w:rsidR="00157780">
        <w:rPr>
          <w:lang w:val="en-GB"/>
        </w:rPr>
        <w:t xml:space="preserve">consider </w:t>
      </w:r>
      <w:r w:rsidR="00E127D5">
        <w:rPr>
          <w:lang w:val="en-GB"/>
        </w:rPr>
        <w:t>how adaptation to a warm environment changes search rate parameters</w:t>
      </w:r>
      <w:r w:rsidR="00416353" w:rsidRPr="003B2661">
        <w:rPr>
          <w:lang w:val="en-GB"/>
        </w:rPr>
        <w:t>.</w:t>
      </w:r>
    </w:p>
    <w:p w14:paraId="49D85E2F" w14:textId="30F009F0" w:rsidR="00D277D5" w:rsidRDefault="00924195" w:rsidP="00997AED">
      <w:pPr>
        <w:jc w:val="both"/>
      </w:pPr>
      <w:r>
        <w:rPr>
          <w:noProof/>
          <w:lang w:val="en-US"/>
        </w:rPr>
        <w:lastRenderedPageBreak/>
        <w:drawing>
          <wp:inline distT="0" distB="0" distL="0" distR="0" wp14:anchorId="03BA0F49" wp14:editId="1CF5EF7E">
            <wp:extent cx="5486400" cy="312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0CA20825" w14:textId="5362E27A" w:rsidR="003536B0" w:rsidRPr="00CB5862" w:rsidRDefault="00D277D5" w:rsidP="00997AED">
      <w:pPr>
        <w:jc w:val="both"/>
        <w:rPr>
          <w:rFonts w:ascii="Times Roman" w:hAnsi="Times Roman"/>
          <w:sz w:val="22"/>
          <w:szCs w:val="22"/>
          <w:lang w:val="en-GB"/>
        </w:rPr>
      </w:pPr>
      <w:r w:rsidRPr="00CB5862">
        <w:rPr>
          <w:rFonts w:ascii="Times Roman" w:hAnsi="Times Roman"/>
          <w:sz w:val="22"/>
          <w:szCs w:val="22"/>
        </w:rPr>
        <w:t xml:space="preserve">Figure </w:t>
      </w:r>
      <w:r w:rsidR="00A13EAC"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00A13EAC" w:rsidRPr="00CB5862">
        <w:rPr>
          <w:rFonts w:ascii="Times Roman" w:hAnsi="Times Roman"/>
          <w:sz w:val="22"/>
          <w:szCs w:val="22"/>
        </w:rPr>
        <w:fldChar w:fldCharType="separate"/>
      </w:r>
      <w:r w:rsidR="002E1BA6" w:rsidRPr="00CB5862">
        <w:rPr>
          <w:rFonts w:ascii="Times Roman" w:hAnsi="Times Roman"/>
          <w:noProof/>
          <w:sz w:val="22"/>
          <w:szCs w:val="22"/>
        </w:rPr>
        <w:t>1</w:t>
      </w:r>
      <w:r w:rsidR="00A13EAC"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924195" w:rsidRPr="00924195">
        <w:rPr>
          <w:rFonts w:ascii="Times Roman" w:hAnsi="Times Roman"/>
          <w:b/>
          <w:sz w:val="22"/>
          <w:szCs w:val="22"/>
        </w:rPr>
        <w:t>Thermal adaptation of temperature-dependent rates lead to new mismatches in performance between species.</w:t>
      </w:r>
      <w:r w:rsidR="00C65BBC" w:rsidRPr="00CB5862">
        <w:rPr>
          <w:rFonts w:ascii="Times Roman" w:hAnsi="Times Roman"/>
          <w:b/>
          <w:sz w:val="22"/>
          <w:szCs w:val="22"/>
        </w:rPr>
        <w:t xml:space="preserve"> </w:t>
      </w:r>
      <w:r w:rsidR="00C65BBC" w:rsidRPr="00CB5862">
        <w:rPr>
          <w:rFonts w:ascii="Times Roman" w:hAnsi="Times Roman"/>
          <w:sz w:val="22"/>
          <w:szCs w:val="22"/>
        </w:rPr>
        <w:t>Metabolic rates can be modelled as a unimodal function</w:t>
      </w:r>
      <w:r w:rsidR="007F5A9B">
        <w:rPr>
          <w:rFonts w:ascii="Times Roman" w:hAnsi="Times Roman"/>
          <w:sz w:val="22"/>
          <w:szCs w:val="22"/>
        </w:rPr>
        <w:t xml:space="preserve"> of temperature</w:t>
      </w:r>
      <w:r w:rsidR="00C65BBC" w:rsidRPr="00CB5862">
        <w:rPr>
          <w:rFonts w:ascii="Times Roman" w:hAnsi="Times Roman"/>
          <w:sz w:val="22"/>
          <w:szCs w:val="22"/>
        </w:rPr>
        <w:t xml:space="preserve"> (A) determined by biochemical processes (enzyme activation (</w:t>
      </w:r>
      <w:proofErr w:type="spellStart"/>
      <w:r w:rsidR="00F85EA3">
        <w:rPr>
          <w:i/>
          <w:sz w:val="22"/>
          <w:szCs w:val="22"/>
          <w:lang w:val="en-GB"/>
        </w:rPr>
        <w:t>E</w:t>
      </w:r>
      <w:r w:rsidR="00F85EA3" w:rsidRPr="00F85EA3">
        <w:rPr>
          <w:i/>
          <w:sz w:val="22"/>
          <w:szCs w:val="22"/>
          <w:vertAlign w:val="subscript"/>
          <w:lang w:val="en-GB"/>
        </w:rPr>
        <w:t>a</w:t>
      </w:r>
      <w:proofErr w:type="spellEnd"/>
      <w:r w:rsidR="00C65BBC" w:rsidRPr="00CB5862">
        <w:rPr>
          <w:rFonts w:ascii="Times Roman" w:hAnsi="Times Roman"/>
          <w:sz w:val="22"/>
          <w:szCs w:val="22"/>
        </w:rPr>
        <w:t>) and deactivation (</w:t>
      </w:r>
      <w:r w:rsidR="00F85EA3">
        <w:rPr>
          <w:i/>
          <w:sz w:val="22"/>
          <w:szCs w:val="22"/>
          <w:lang w:val="en-GB"/>
        </w:rPr>
        <w:t>E</w:t>
      </w:r>
      <w:r w:rsidR="00F85EA3" w:rsidRPr="00F85EA3">
        <w:rPr>
          <w:i/>
          <w:sz w:val="22"/>
          <w:szCs w:val="22"/>
          <w:vertAlign w:val="subscript"/>
          <w:lang w:val="en-GB"/>
        </w:rPr>
        <w:t>d</w:t>
      </w:r>
      <w:r w:rsidR="00C65BBC" w:rsidRPr="00CB5862">
        <w:rPr>
          <w:rFonts w:ascii="Times Roman" w:hAnsi="Times Roman"/>
          <w:sz w:val="22"/>
          <w:szCs w:val="22"/>
        </w:rPr>
        <w:t>) energies) and biological parameters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and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from equation 8. Adaptation to </w:t>
      </w:r>
      <w:r w:rsidR="00924195">
        <w:rPr>
          <w:rFonts w:ascii="Times Roman" w:hAnsi="Times Roman"/>
          <w:sz w:val="22"/>
          <w:szCs w:val="22"/>
        </w:rPr>
        <w:t xml:space="preserve">increases in temperature </w:t>
      </w:r>
      <w:r w:rsidR="00C65BBC" w:rsidRPr="00CB5862">
        <w:rPr>
          <w:rFonts w:ascii="Times Roman" w:hAnsi="Times Roman"/>
          <w:sz w:val="22"/>
          <w:szCs w:val="22"/>
        </w:rPr>
        <w:t xml:space="preserve">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changes with temperature or horizontal displacement in the whole TPC (C) as species adapt to a new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are expected to arise. This may lead to new mismatches in predator-prey traits, potentially affecting their dynamics at </w:t>
      </w:r>
      <w:r w:rsidR="00924195">
        <w:rPr>
          <w:rFonts w:ascii="Times Roman" w:hAnsi="Times Roman"/>
          <w:sz w:val="22"/>
          <w:szCs w:val="22"/>
        </w:rPr>
        <w:t>a given temperature</w:t>
      </w:r>
      <w:r w:rsidR="00C65BBC" w:rsidRPr="00CB5862">
        <w:rPr>
          <w:rFonts w:ascii="Times Roman" w:hAnsi="Times Roman"/>
          <w:sz w:val="22"/>
          <w:szCs w:val="22"/>
        </w:rPr>
        <w:t xml:space="preserve"> (D-E). Adapted from </w:t>
      </w:r>
      <w:r w:rsidR="00F85EA3">
        <w:rPr>
          <w:rFonts w:ascii="Times Roman" w:hAnsi="Times Roman"/>
          <w:sz w:val="22"/>
          <w:szCs w:val="22"/>
        </w:rPr>
        <w:fldChar w:fldCharType="begin" w:fldLock="1"/>
      </w:r>
      <w:r w:rsidR="00F85EA3">
        <w:rPr>
          <w:rFonts w:ascii="Times Roman" w:hAnsi="Times Roman"/>
          <w:sz w:val="22"/>
          <w:szCs w:val="22"/>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"(Angilletta, 2009; Kingsolver, 2009; Anthony I Dell, Pawar and Savage, 2014)", "manualFormatting" : "Angilletta, 2009; Kingsolver, 2009; Anthony I Dell, Pawar and Savage, 2014", "plainTextFormattedCitation" : "(Angilletta, 2009; Kingsolver, 2009; Anthony I Dell, Pawar and Savage, 2014)", "previouslyFormattedCitation" : "(Angilletta, 2009; Kingsolver, 2009; Anthony I Dell, Pawar and Savage, 2014)" }, "properties" : {  }, "schema" : "https://github.com/citation-style-language/schema/raw/master/csl-citation.json" }</w:instrText>
      </w:r>
      <w:r w:rsidR="00F85EA3">
        <w:rPr>
          <w:rFonts w:ascii="Times Roman" w:hAnsi="Times Roman"/>
          <w:sz w:val="22"/>
          <w:szCs w:val="22"/>
        </w:rPr>
        <w:fldChar w:fldCharType="separate"/>
      </w:r>
      <w:r w:rsidR="00F85EA3" w:rsidRPr="00F85EA3">
        <w:rPr>
          <w:rFonts w:ascii="Times Roman" w:hAnsi="Times Roman"/>
          <w:noProof/>
          <w:sz w:val="22"/>
          <w:szCs w:val="22"/>
        </w:rPr>
        <w:t>Angilletta, 2009; Kingsolver, 2009; Anthony I Dell, Pawar and Savage, 2014</w:t>
      </w:r>
      <w:r w:rsidR="00F85EA3">
        <w:rPr>
          <w:rFonts w:ascii="Times Roman" w:hAnsi="Times Roman"/>
          <w:sz w:val="22"/>
          <w:szCs w:val="22"/>
        </w:rPr>
        <w:fldChar w:fldCharType="end"/>
      </w:r>
      <w:r w:rsidR="00C65BBC" w:rsidRPr="00CB5862">
        <w:rPr>
          <w:rFonts w:ascii="Times Roman" w:hAnsi="Times Roman"/>
          <w:sz w:val="22"/>
          <w:szCs w:val="22"/>
        </w:rPr>
        <w:t>.</w:t>
      </w:r>
    </w:p>
    <w:p w14:paraId="3F1F2977" w14:textId="77777777" w:rsidR="00CB5862" w:rsidRDefault="00CB5862" w:rsidP="00997AED">
      <w:pPr>
        <w:jc w:val="both"/>
        <w:rPr>
          <w:b/>
          <w:sz w:val="38"/>
          <w:szCs w:val="38"/>
          <w:lang w:val="en-GB"/>
        </w:rPr>
      </w:pPr>
    </w:p>
    <w:p w14:paraId="298692A6" w14:textId="77777777" w:rsidR="00416353" w:rsidRPr="003B2661" w:rsidRDefault="00BF317A" w:rsidP="00997AED">
      <w:pPr>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2AB4AAAB" w14:textId="77777777" w:rsidR="003F3122" w:rsidRDefault="003F3122" w:rsidP="00997AED">
      <w:pPr>
        <w:jc w:val="both"/>
        <w:rPr>
          <w:ins w:id="8" w:author="mhasoba" w:date="2018-02-27T09:21:00Z"/>
          <w:sz w:val="32"/>
          <w:szCs w:val="32"/>
          <w:lang w:val="en-GB"/>
        </w:rPr>
      </w:pPr>
    </w:p>
    <w:p w14:paraId="70043D15" w14:textId="77777777" w:rsidR="005B667C" w:rsidRPr="003B2661" w:rsidRDefault="00F822FA" w:rsidP="00997AED">
      <w:pPr>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14:paraId="72115C93" w14:textId="0853CC44" w:rsidR="009D7997" w:rsidRDefault="005E6339" w:rsidP="002F3BA5">
      <w:pPr>
        <w:ind w:firstLine="720"/>
        <w:jc w:val="both"/>
        <w:rPr>
          <w:lang w:val="en-GB"/>
        </w:rPr>
      </w:pPr>
      <w:r>
        <w:rPr>
          <w:lang w:val="en-GB"/>
        </w:rPr>
        <w:t xml:space="preserve">We focus on </w:t>
      </w:r>
      <w:r w:rsidR="001C5B3B">
        <w:rPr>
          <w:lang w:val="en-GB"/>
        </w:rPr>
        <w:t xml:space="preserve">“search </w:t>
      </w:r>
      <w:r w:rsidR="000E1ED1">
        <w:rPr>
          <w:lang w:val="en-GB"/>
        </w:rPr>
        <w:t>rate</w:t>
      </w:r>
      <w:r w:rsidR="001C5B3B">
        <w:rPr>
          <w:lang w:val="en-GB"/>
        </w:rPr>
        <w:t>’’</w:t>
      </w:r>
      <w:r w:rsidR="002F3BA5">
        <w:rPr>
          <w:lang w:val="en-GB"/>
        </w:rPr>
        <w:t>,</w:t>
      </w:r>
      <w:r>
        <w:rPr>
          <w:lang w:val="en-GB"/>
        </w:rPr>
        <w:t xml:space="preserve"> the rate at which a consumer “clears” or covers and area or volume while searching for prey. Previous work has shown that in field conditions, search rate </w:t>
      </w:r>
      <w:r w:rsidR="003554B7">
        <w:rPr>
          <w:lang w:val="en-GB"/>
        </w:rPr>
        <w:t xml:space="preserve">is a key limiting rate underlying consumer-resource dynamics </w:t>
      </w:r>
      <w:r w:rsidR="002F3BA5">
        <w:rPr>
          <w:lang w:val="en-GB"/>
        </w:rPr>
        <w:t xml:space="preserve">because it </w:t>
      </w:r>
      <w:r w:rsidR="003554B7">
        <w:rPr>
          <w:lang w:val="en-GB"/>
        </w:rPr>
        <w:t xml:space="preserve">determines the rate of encounter when resources are </w:t>
      </w:r>
      <w:r w:rsidR="004026CE">
        <w:rPr>
          <w:lang w:val="en-GB"/>
        </w:rPr>
        <w:t>relatively r</w:t>
      </w:r>
      <w:r w:rsidR="003554B7">
        <w:rPr>
          <w:lang w:val="en-GB"/>
        </w:rPr>
        <w:t>are</w:t>
      </w:r>
      <w:r w:rsidR="001C5B3B">
        <w:rPr>
          <w:lang w:val="en-GB"/>
        </w:rPr>
        <w:t xml:space="preserve"> </w:t>
      </w:r>
      <w:r w:rsidR="00F85EA3">
        <w:rPr>
          <w:lang w:val="en-GB"/>
        </w:rPr>
        <w:fldChar w:fldCharType="begin" w:fldLock="1"/>
      </w:r>
      <w:r w:rsidR="00F85EA3">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Pr>
          <w:lang w:val="en-GB"/>
        </w:rPr>
        <w:fldChar w:fldCharType="separate"/>
      </w:r>
      <w:r w:rsidR="00F85EA3" w:rsidRPr="00F85EA3">
        <w:rPr>
          <w:noProof/>
          <w:lang w:val="en-GB"/>
        </w:rPr>
        <w:t>(McGill and Mittelbach, 2006; Pawar, Dell and Savage, 2012)</w:t>
      </w:r>
      <w:r w:rsidR="00F85EA3">
        <w:rPr>
          <w:lang w:val="en-GB"/>
        </w:rPr>
        <w:fldChar w:fldCharType="end"/>
      </w:r>
      <w:r w:rsidR="004D5A66">
        <w:rPr>
          <w:lang w:val="en-GB"/>
        </w:rPr>
        <w:t>.</w:t>
      </w:r>
      <w:r w:rsidR="00B224F8" w:rsidRPr="003B2661">
        <w:rPr>
          <w:lang w:val="en-GB"/>
        </w:rPr>
        <w:t xml:space="preserve"> </w:t>
      </w:r>
      <w:r w:rsidR="009D7997">
        <w:rPr>
          <w:lang w:val="en-GB"/>
        </w:rPr>
        <w:t>Search rates are determined both by environmental space 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14:paraId="24DFCF4E" w14:textId="77777777" w:rsidTr="009D7997">
        <w:tc>
          <w:tcPr>
            <w:tcW w:w="392" w:type="dxa"/>
          </w:tcPr>
          <w:p w14:paraId="6BFB82A8" w14:textId="77777777" w:rsidR="009D7997" w:rsidRDefault="009D7997" w:rsidP="009D7997">
            <w:pPr>
              <w:jc w:val="both"/>
              <w:rPr>
                <w:lang w:val="en-GB"/>
              </w:rPr>
            </w:pPr>
          </w:p>
        </w:tc>
        <w:tc>
          <w:tcPr>
            <w:tcW w:w="7938" w:type="dxa"/>
            <w:vAlign w:val="center"/>
          </w:tcPr>
          <w:p w14:paraId="2AD05D7F" w14:textId="56DD19B6" w:rsidR="009D7997" w:rsidRPr="003B2661"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Default="009D7997" w:rsidP="009D7997">
            <w:pPr>
              <w:jc w:val="both"/>
              <w:rPr>
                <w:lang w:val="en-GB"/>
              </w:rPr>
            </w:pPr>
          </w:p>
        </w:tc>
        <w:tc>
          <w:tcPr>
            <w:tcW w:w="526" w:type="dxa"/>
            <w:vAlign w:val="center"/>
          </w:tcPr>
          <w:p w14:paraId="01B20112" w14:textId="6D813CD6" w:rsidR="009D7997" w:rsidRDefault="009D7997" w:rsidP="009D7997">
            <w:pPr>
              <w:jc w:val="both"/>
              <w:rPr>
                <w:lang w:val="en-GB"/>
              </w:rPr>
            </w:pPr>
            <w:r>
              <w:rPr>
                <w:lang w:val="en-GB"/>
              </w:rPr>
              <w:t>(1)</w:t>
            </w:r>
          </w:p>
        </w:tc>
      </w:tr>
    </w:tbl>
    <w:p w14:paraId="2220C04B" w14:textId="5FAEB89F" w:rsidR="005B667C" w:rsidRDefault="009D7997" w:rsidP="009D7997">
      <w:pPr>
        <w:ind w:firstLine="720"/>
        <w:jc w:val="both"/>
        <w:rPr>
          <w:lang w:val="en-GB"/>
        </w:rPr>
      </w:pPr>
      <w:r>
        <w:rPr>
          <w:lang w:val="en-GB"/>
        </w:rPr>
        <w:t xml:space="preserve">Where </w:t>
      </w:r>
      <w:proofErr w:type="spellStart"/>
      <w:r>
        <w:rPr>
          <w:i/>
          <w:lang w:val="en-GB"/>
        </w:rPr>
        <w:t>v</w:t>
      </w:r>
      <w:r w:rsidRPr="009D7997">
        <w:rPr>
          <w:i/>
          <w:vertAlign w:val="subscript"/>
          <w:lang w:val="en-GB"/>
        </w:rPr>
        <w:t>r</w:t>
      </w:r>
      <w:proofErr w:type="spellEnd"/>
      <w:r>
        <w:rPr>
          <w:i/>
          <w:lang w:val="en-GB"/>
        </w:rPr>
        <w:t xml:space="preserve"> </w:t>
      </w:r>
      <w:r>
        <w:rPr>
          <w:lang w:val="en-GB"/>
        </w:rPr>
        <w:t xml:space="preserve">is the relative velocity of a predator and its prey and </w:t>
      </w:r>
      <w:r>
        <w:rPr>
          <w:i/>
          <w:lang w:val="en-GB"/>
        </w:rPr>
        <w:t xml:space="preserve">D </w:t>
      </w:r>
      <w:r>
        <w:rPr>
          <w:lang w:val="en-GB"/>
        </w:rPr>
        <w:t xml:space="preserve">is the dimensionality component of search rates. Velocity is a biological rate that can be modelled as a function of temperature </w:t>
      </w:r>
      <w:r>
        <w:rPr>
          <w:lang w:val="en-GB"/>
        </w:rPr>
        <w:fldChar w:fldCharType="begin" w:fldLock="1"/>
      </w:r>
      <w:r>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Pr>
          <w:lang w:val="en-GB"/>
        </w:rPr>
        <w:fldChar w:fldCharType="separate"/>
      </w:r>
      <w:r w:rsidRPr="009D7997">
        <w:rPr>
          <w:noProof/>
          <w:lang w:val="en-GB"/>
        </w:rPr>
        <w:t>(Anthony I Dell, Pawar and Savage, 2014)</w:t>
      </w:r>
      <w:r>
        <w:rPr>
          <w:lang w:val="en-GB"/>
        </w:rPr>
        <w:fldChar w:fldCharType="end"/>
      </w:r>
      <w:r>
        <w:rPr>
          <w:lang w:val="en-GB"/>
        </w:rPr>
        <w:t xml:space="preserve">. </w:t>
      </w:r>
      <w:r w:rsidR="00C11064">
        <w:rPr>
          <w:lang w:val="en-GB"/>
        </w:rPr>
        <w:t xml:space="preserve">The </w:t>
      </w:r>
      <w:r>
        <w:rPr>
          <w:lang w:val="en-GB"/>
        </w:rPr>
        <w:t xml:space="preserve">temperature dependence of </w:t>
      </w:r>
      <w:r w:rsidR="005B667C" w:rsidRPr="003B2661">
        <w:rPr>
          <w:lang w:val="en-GB"/>
        </w:rPr>
        <w:t xml:space="preserve">relative velocity </w:t>
      </w:r>
      <w:r w:rsidR="00AC1080">
        <w:rPr>
          <w:lang w:val="en-GB"/>
        </w:rPr>
        <w:t xml:space="preserve">for </w:t>
      </w:r>
      <w:r w:rsidR="00C11064" w:rsidRPr="003B2661">
        <w:rPr>
          <w:lang w:val="en-GB"/>
        </w:rPr>
        <w:t>two species moving random</w:t>
      </w:r>
      <w:r w:rsidR="00C11064">
        <w:rPr>
          <w:lang w:val="en-GB"/>
        </w:rPr>
        <w:t>ly</w:t>
      </w:r>
      <w:r w:rsidR="00C11064" w:rsidRPr="003B2661">
        <w:rPr>
          <w:lang w:val="en-GB"/>
        </w:rPr>
        <w:t xml:space="preserve"> </w:t>
      </w:r>
      <w:r>
        <w:rPr>
          <w:lang w:val="en-GB"/>
        </w:rPr>
        <w:t>can be included into equation 1</w:t>
      </w:r>
      <w:r w:rsidR="00284449">
        <w:rPr>
          <w:lang w:val="en-GB"/>
        </w:rPr>
        <w:t xml:space="preserve"> as</w:t>
      </w:r>
      <w:r w:rsidR="005B667C"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406E4309" w14:textId="77777777" w:rsidTr="00C765D2">
        <w:tc>
          <w:tcPr>
            <w:tcW w:w="392" w:type="dxa"/>
          </w:tcPr>
          <w:p w14:paraId="5D7DCA92" w14:textId="77777777" w:rsidR="00C765D2" w:rsidRDefault="00C765D2" w:rsidP="00997AED">
            <w:pPr>
              <w:jc w:val="both"/>
              <w:rPr>
                <w:lang w:val="en-GB"/>
              </w:rPr>
            </w:pPr>
          </w:p>
        </w:tc>
        <w:tc>
          <w:tcPr>
            <w:tcW w:w="7938" w:type="dxa"/>
            <w:vAlign w:val="center"/>
          </w:tcPr>
          <w:p w14:paraId="3DD12E43" w14:textId="77777777" w:rsidR="00C765D2" w:rsidRPr="003B2661"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Default="00C765D2" w:rsidP="00997AED">
            <w:pPr>
              <w:jc w:val="both"/>
              <w:rPr>
                <w:lang w:val="en-GB"/>
              </w:rPr>
            </w:pPr>
          </w:p>
        </w:tc>
        <w:tc>
          <w:tcPr>
            <w:tcW w:w="526" w:type="dxa"/>
            <w:vAlign w:val="center"/>
          </w:tcPr>
          <w:p w14:paraId="22054D2C" w14:textId="6126768C" w:rsidR="00C765D2" w:rsidRDefault="009D7997" w:rsidP="00997AED">
            <w:pPr>
              <w:jc w:val="both"/>
              <w:rPr>
                <w:lang w:val="en-GB"/>
              </w:rPr>
            </w:pPr>
            <w:r>
              <w:rPr>
                <w:lang w:val="en-GB"/>
              </w:rPr>
              <w:t>(2</w:t>
            </w:r>
            <w:r w:rsidR="00C765D2">
              <w:rPr>
                <w:lang w:val="en-GB"/>
              </w:rPr>
              <w:t>)</w:t>
            </w:r>
          </w:p>
        </w:tc>
      </w:tr>
    </w:tbl>
    <w:p w14:paraId="610E96FF" w14:textId="40C67410" w:rsidR="005B667C" w:rsidRPr="003B2661" w:rsidRDefault="006E2041" w:rsidP="00997AED">
      <w:pPr>
        <w:jc w:val="both"/>
        <w:rPr>
          <w:lang w:val="en-GB"/>
        </w:rPr>
      </w:pPr>
      <w:r>
        <w:rPr>
          <w:lang w:val="en-GB"/>
        </w:rPr>
        <w:t xml:space="preserve">Where </w:t>
      </w:r>
      <w:r w:rsidR="00F85EA3">
        <w:rPr>
          <w:i/>
          <w:lang w:val="en-GB"/>
        </w:rPr>
        <w:t>b</w:t>
      </w:r>
      <w:r w:rsidR="00F85EA3" w:rsidRPr="00F85EA3">
        <w:rPr>
          <w:i/>
          <w:vertAlign w:val="subscript"/>
          <w:lang w:val="en-GB"/>
        </w:rPr>
        <w:t>0</w:t>
      </w:r>
      <w:r>
        <w:rPr>
          <w:lang w:val="en-GB"/>
        </w:rPr>
        <w:t xml:space="preserve"> is the normalisation constant for velocity at a reference temperature (</w:t>
      </w:r>
      <w:proofErr w:type="spellStart"/>
      <w:r w:rsidR="00F85EA3">
        <w:rPr>
          <w:i/>
          <w:lang w:val="en-GB"/>
        </w:rPr>
        <w:t>T</w:t>
      </w:r>
      <w:r w:rsidR="00F85EA3" w:rsidRPr="00F85EA3">
        <w:rPr>
          <w:i/>
          <w:vertAlign w:val="subscript"/>
          <w:lang w:val="en-GB"/>
        </w:rPr>
        <w:t>ref</w:t>
      </w:r>
      <w:proofErr w:type="spellEnd"/>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r w:rsidR="00F8546B">
        <w:rPr>
          <w:i/>
          <w:lang w:val="en-GB"/>
        </w:rPr>
        <w:t xml:space="preserve">c </w:t>
      </w:r>
      <w:r w:rsidR="00F8546B">
        <w:rPr>
          <w:lang w:val="en-GB"/>
        </w:rPr>
        <w:t xml:space="preserve">or </w:t>
      </w:r>
      <w:r w:rsidR="00F8546B">
        <w:rPr>
          <w:i/>
          <w:lang w:val="en-GB"/>
        </w:rPr>
        <w:t xml:space="preserve">r </w:t>
      </w:r>
      <w:r w:rsidR="00F8546B">
        <w:rPr>
          <w:lang w:val="en-GB"/>
        </w:rPr>
        <w:t xml:space="preserve">subscripts correspond to predator and prey parameters respectively. </w:t>
      </w:r>
      <w:r>
        <w:rPr>
          <w:lang w:val="en-GB"/>
        </w:rPr>
        <w:t xml:space="preserve"> </w:t>
      </w:r>
      <w:r w:rsidR="005B667C" w:rsidRPr="003B2661">
        <w:rPr>
          <w:lang w:val="en-GB"/>
        </w:rPr>
        <w:t>This model predicts the search rate of a predator foraging on an active moving prey in different environments</w:t>
      </w:r>
      <w:r w:rsidR="009D7997">
        <w:rPr>
          <w:lang w:val="en-GB"/>
        </w:rPr>
        <w:t>, f</w:t>
      </w:r>
      <w:r w:rsidR="002F3BA5">
        <w:rPr>
          <w:lang w:val="en-GB"/>
        </w:rPr>
        <w:t xml:space="preserve">or benthic species, such as </w:t>
      </w:r>
      <w:r w:rsidR="002F3BA5">
        <w:rPr>
          <w:i/>
          <w:lang w:val="en-GB"/>
        </w:rPr>
        <w:t xml:space="preserve">Chironomus </w:t>
      </w:r>
      <w:r w:rsidR="002F3BA5">
        <w:rPr>
          <w:lang w:val="en-GB"/>
        </w:rPr>
        <w:t>spp., i</w:t>
      </w:r>
      <w:r w:rsidR="005B667C" w:rsidRPr="003B2661">
        <w:rPr>
          <w:lang w:val="en-GB"/>
        </w:rPr>
        <w:t>t can be adapted to a scenario for sessile prey</w:t>
      </w:r>
      <w:r w:rsidR="00F52961">
        <w:rPr>
          <w:lang w:val="en-GB"/>
        </w:rPr>
        <w:t xml:space="preserve"> (prey velocity = 0)</w:t>
      </w:r>
      <w:r w:rsidR="005B667C" w:rsidRPr="003B2661">
        <w:rPr>
          <w:lang w:val="en-GB"/>
        </w:rPr>
        <w:t xml:space="preserve"> 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04FB54EA" w14:textId="77777777" w:rsidTr="002F3BA5">
        <w:tc>
          <w:tcPr>
            <w:tcW w:w="392" w:type="dxa"/>
          </w:tcPr>
          <w:p w14:paraId="07C38F9A" w14:textId="77777777" w:rsidR="00C765D2" w:rsidRDefault="00C765D2" w:rsidP="00997AED">
            <w:pPr>
              <w:jc w:val="both"/>
              <w:rPr>
                <w:lang w:val="en-GB"/>
              </w:rPr>
            </w:pPr>
          </w:p>
        </w:tc>
        <w:tc>
          <w:tcPr>
            <w:tcW w:w="7931" w:type="dxa"/>
            <w:vAlign w:val="center"/>
          </w:tcPr>
          <w:p w14:paraId="7468CE0D" w14:textId="77777777" w:rsidR="00C765D2" w:rsidRPr="003B2661"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Default="00C765D2" w:rsidP="00997AED">
            <w:pPr>
              <w:jc w:val="both"/>
              <w:rPr>
                <w:lang w:val="en-GB"/>
              </w:rPr>
            </w:pPr>
          </w:p>
        </w:tc>
        <w:tc>
          <w:tcPr>
            <w:tcW w:w="533" w:type="dxa"/>
            <w:vAlign w:val="center"/>
          </w:tcPr>
          <w:p w14:paraId="1C550707" w14:textId="5C111CA1" w:rsidR="00C765D2" w:rsidRDefault="009D7997" w:rsidP="00997AED">
            <w:pPr>
              <w:jc w:val="both"/>
              <w:rPr>
                <w:lang w:val="en-GB"/>
              </w:rPr>
            </w:pPr>
            <w:r>
              <w:rPr>
                <w:lang w:val="en-GB"/>
              </w:rPr>
              <w:t>(3</w:t>
            </w:r>
            <w:r w:rsidR="00C765D2">
              <w:rPr>
                <w:lang w:val="en-GB"/>
              </w:rPr>
              <w:t>)</w:t>
            </w:r>
          </w:p>
        </w:tc>
      </w:tr>
    </w:tbl>
    <w:p w14:paraId="6C30E33A" w14:textId="6988726E" w:rsidR="002F3BA5" w:rsidRPr="003B2661" w:rsidRDefault="009D7997" w:rsidP="002F3BA5">
      <w:pPr>
        <w:ind w:firstLine="720"/>
        <w:jc w:val="both"/>
        <w:rPr>
          <w:lang w:val="en-GB"/>
        </w:rPr>
      </w:pPr>
      <w:r>
        <w:rPr>
          <w:lang w:val="en-GB"/>
        </w:rPr>
        <w:t xml:space="preserve">We can expand the dimensionality term </w:t>
      </w:r>
      <w:r>
        <w:rPr>
          <w:i/>
          <w:lang w:val="en-GB"/>
        </w:rPr>
        <w:t xml:space="preserve">D </w:t>
      </w:r>
      <w:r>
        <w:rPr>
          <w:lang w:val="en-GB"/>
        </w:rPr>
        <w:t xml:space="preserve">for interactions taking place in 2 or 3D </w:t>
      </w:r>
      <w:r>
        <w:rPr>
          <w:lang w:val="en-GB"/>
        </w:rPr>
        <w:fldChar w:fldCharType="begin" w:fldLock="1"/>
      </w:r>
      <w:r>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Pr>
          <w:lang w:val="en-GB"/>
        </w:rPr>
        <w:fldChar w:fldCharType="separate"/>
      </w:r>
      <w:r w:rsidRPr="009D7997">
        <w:rPr>
          <w:noProof/>
          <w:lang w:val="en-GB"/>
        </w:rPr>
        <w:t>(Pawar, Dell and Savage, 2012)</w:t>
      </w:r>
      <w:r>
        <w:rPr>
          <w:lang w:val="en-GB"/>
        </w:rPr>
        <w:fldChar w:fldCharType="end"/>
      </w:r>
      <w:r>
        <w:rPr>
          <w:lang w:val="en-GB"/>
        </w:rPr>
        <w:t xml:space="preserve">. </w:t>
      </w:r>
      <w:r w:rsidR="002F3BA5">
        <w:rPr>
          <w:lang w:val="en-GB"/>
        </w:rPr>
        <w:t xml:space="preserve">We model search rates separately in </w:t>
      </w:r>
      <w:r w:rsidR="002F3BA5" w:rsidRPr="003B2661">
        <w:rPr>
          <w:lang w:val="en-GB"/>
        </w:rPr>
        <w:t xml:space="preserve">2D or 3D </w:t>
      </w:r>
      <w:r w:rsidR="002F3BA5">
        <w:rPr>
          <w:lang w:val="en-GB"/>
        </w:rPr>
        <w:t xml:space="preserve">interactions </w:t>
      </w:r>
      <w:r w:rsidR="002F3BA5" w:rsidRPr="003B2661">
        <w:rPr>
          <w:lang w:val="en-GB"/>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25F6592F" w14:textId="77777777" w:rsidTr="002F3BA5">
        <w:trPr>
          <w:trHeight w:val="357"/>
        </w:trPr>
        <w:tc>
          <w:tcPr>
            <w:tcW w:w="392" w:type="dxa"/>
          </w:tcPr>
          <w:p w14:paraId="2A8A262D" w14:textId="77777777" w:rsidR="002F3BA5" w:rsidRDefault="002F3BA5" w:rsidP="002F3BA5">
            <w:pPr>
              <w:jc w:val="both"/>
              <w:rPr>
                <w:lang w:val="en-GB"/>
              </w:rPr>
            </w:pPr>
          </w:p>
        </w:tc>
        <w:tc>
          <w:tcPr>
            <w:tcW w:w="7938" w:type="dxa"/>
          </w:tcPr>
          <w:p w14:paraId="10E75ACD" w14:textId="77777777" w:rsidR="002F3BA5"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3CA53012" w:rsidR="002F3BA5" w:rsidRDefault="009D7997" w:rsidP="002F3BA5">
            <w:pPr>
              <w:jc w:val="both"/>
              <w:rPr>
                <w:lang w:val="en-GB"/>
              </w:rPr>
            </w:pPr>
            <w:r>
              <w:rPr>
                <w:lang w:val="en-GB"/>
              </w:rPr>
              <w:t>(4</w:t>
            </w:r>
            <w:r w:rsidR="002F3BA5">
              <w:rPr>
                <w:lang w:val="en-GB"/>
              </w:rPr>
              <w:t>)</w:t>
            </w:r>
          </w:p>
        </w:tc>
      </w:tr>
    </w:tbl>
    <w:p w14:paraId="76C81BB7" w14:textId="77777777" w:rsidR="002F3BA5"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1EE4D170" w14:textId="77777777" w:rsidTr="002F3BA5">
        <w:tc>
          <w:tcPr>
            <w:tcW w:w="392" w:type="dxa"/>
          </w:tcPr>
          <w:p w14:paraId="75DC2BCC" w14:textId="77777777" w:rsidR="002F3BA5" w:rsidRDefault="002F3BA5" w:rsidP="002F3BA5">
            <w:pPr>
              <w:jc w:val="both"/>
              <w:rPr>
                <w:lang w:val="en-GB"/>
              </w:rPr>
            </w:pPr>
          </w:p>
        </w:tc>
        <w:tc>
          <w:tcPr>
            <w:tcW w:w="7938" w:type="dxa"/>
          </w:tcPr>
          <w:p w14:paraId="1A8915BE" w14:textId="77777777" w:rsidR="002F3BA5"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Default="002F3BA5" w:rsidP="002F3BA5">
            <w:pPr>
              <w:jc w:val="both"/>
              <w:rPr>
                <w:lang w:val="en-GB"/>
              </w:rPr>
            </w:pPr>
          </w:p>
        </w:tc>
        <w:tc>
          <w:tcPr>
            <w:tcW w:w="526" w:type="dxa"/>
            <w:vAlign w:val="center"/>
          </w:tcPr>
          <w:p w14:paraId="4A6EFCCB" w14:textId="28684ABE" w:rsidR="002F3BA5" w:rsidRDefault="009D7997" w:rsidP="002F3BA5">
            <w:pPr>
              <w:jc w:val="both"/>
              <w:rPr>
                <w:lang w:val="en-GB"/>
              </w:rPr>
            </w:pPr>
            <w:r>
              <w:rPr>
                <w:lang w:val="en-GB"/>
              </w:rPr>
              <w:t>(5</w:t>
            </w:r>
            <w:r w:rsidR="002F3BA5">
              <w:rPr>
                <w:lang w:val="en-GB"/>
              </w:rPr>
              <w:t>)</w:t>
            </w:r>
          </w:p>
        </w:tc>
      </w:tr>
    </w:tbl>
    <w:p w14:paraId="4275A00A" w14:textId="404F7FDB" w:rsidR="002F3BA5" w:rsidRDefault="009D7997" w:rsidP="002F3BA5">
      <w:pPr>
        <w:jc w:val="both"/>
        <w:rPr>
          <w:lang w:val="en-GB"/>
        </w:rPr>
      </w:pPr>
      <w:r>
        <w:rPr>
          <w:lang w:val="en-GB"/>
        </w:rPr>
        <w:t>Where</w:t>
      </w:r>
      <w:r w:rsidR="002F3BA5" w:rsidRPr="003B2661">
        <w:rPr>
          <w:lang w:val="en-GB"/>
        </w:rPr>
        <w:t xml:space="preserve"> </w:t>
      </w:r>
      <w:r w:rsidR="002F3BA5">
        <w:rPr>
          <w:i/>
          <w:lang w:val="en-GB"/>
        </w:rPr>
        <w:t>d</w:t>
      </w:r>
      <w:r w:rsidR="002F3BA5" w:rsidRPr="00F85EA3">
        <w:rPr>
          <w:i/>
          <w:vertAlign w:val="subscript"/>
          <w:lang w:val="en-GB"/>
        </w:rPr>
        <w:t>0</w:t>
      </w:r>
      <w:r w:rsidR="002F3BA5" w:rsidRPr="003B2661">
        <w:rPr>
          <w:position w:val="-6"/>
          <w:lang w:val="en-GB"/>
        </w:rPr>
        <w:t xml:space="preserve"> </w:t>
      </w:r>
      <w:r w:rsidR="002F3BA5" w:rsidRPr="003B2661">
        <w:rPr>
          <w:lang w:val="en-GB"/>
        </w:rPr>
        <w:t xml:space="preserve">is the minimum </w:t>
      </w:r>
      <w:r w:rsidR="002F3BA5">
        <w:rPr>
          <w:lang w:val="en-GB"/>
        </w:rPr>
        <w:t>reaction</w:t>
      </w:r>
      <w:r w:rsidR="002F3BA5" w:rsidRPr="003B2661">
        <w:rPr>
          <w:lang w:val="en-GB"/>
        </w:rPr>
        <w:t xml:space="preserve"> distance, </w:t>
      </w:r>
      <w:r w:rsidR="002F3BA5">
        <w:rPr>
          <w:i/>
          <w:lang w:val="en-GB"/>
        </w:rPr>
        <w:t>m</w:t>
      </w:r>
      <w:r w:rsidR="002F3BA5" w:rsidRPr="00F85EA3">
        <w:rPr>
          <w:i/>
          <w:vertAlign w:val="subscript"/>
          <w:lang w:val="en-GB"/>
        </w:rPr>
        <w:t>c</w:t>
      </w:r>
      <w:r w:rsidR="002F3BA5" w:rsidRPr="003B2661">
        <w:rPr>
          <w:position w:val="-6"/>
          <w:lang w:val="en-GB"/>
        </w:rPr>
        <w:t xml:space="preserve"> </w:t>
      </w:r>
      <w:r w:rsidR="002F3BA5" w:rsidRPr="003B2661">
        <w:rPr>
          <w:lang w:val="en-GB"/>
        </w:rPr>
        <w:t>and</w:t>
      </w:r>
      <w:r w:rsidR="002F3BA5" w:rsidRPr="003B2661">
        <w:rPr>
          <w:i/>
          <w:lang w:val="en-GB"/>
        </w:rPr>
        <w:t xml:space="preserve"> </w:t>
      </w:r>
      <w:proofErr w:type="spellStart"/>
      <w:r w:rsidR="002F3BA5">
        <w:rPr>
          <w:i/>
          <w:lang w:val="en-GB"/>
        </w:rPr>
        <w:t>m</w:t>
      </w:r>
      <w:r w:rsidR="002F3BA5" w:rsidRPr="00F85EA3">
        <w:rPr>
          <w:i/>
          <w:vertAlign w:val="subscript"/>
          <w:lang w:val="en-GB"/>
        </w:rPr>
        <w:t>r</w:t>
      </w:r>
      <w:proofErr w:type="spellEnd"/>
      <w:r w:rsidR="002F3BA5" w:rsidRPr="003B2661">
        <w:rPr>
          <w:position w:val="-6"/>
          <w:lang w:val="en-GB"/>
        </w:rPr>
        <w:t xml:space="preserve"> </w:t>
      </w:r>
      <w:r w:rsidR="002F3BA5" w:rsidRPr="003B2661">
        <w:rPr>
          <w:lang w:val="en-GB"/>
        </w:rPr>
        <w:t xml:space="preserve">are </w:t>
      </w:r>
      <w:r w:rsidR="002F3BA5">
        <w:rPr>
          <w:lang w:val="en-GB"/>
        </w:rPr>
        <w:t xml:space="preserve">average </w:t>
      </w:r>
      <w:r w:rsidR="002F3BA5" w:rsidRPr="003B2661">
        <w:rPr>
          <w:lang w:val="en-GB"/>
        </w:rPr>
        <w:t xml:space="preserve">predator and prey </w:t>
      </w:r>
      <w:r w:rsidR="002F3BA5">
        <w:rPr>
          <w:lang w:val="en-GB"/>
        </w:rPr>
        <w:t xml:space="preserve">body </w:t>
      </w:r>
      <w:r w:rsidR="002F3BA5" w:rsidRPr="003B2661">
        <w:rPr>
          <w:lang w:val="en-GB"/>
        </w:rPr>
        <w:t>mass respectively</w:t>
      </w:r>
      <w:r w:rsidR="002F3BA5">
        <w:rPr>
          <w:lang w:val="en-GB"/>
        </w:rPr>
        <w:t>,</w:t>
      </w:r>
      <w:r w:rsidR="002F3BA5" w:rsidRPr="003B2661">
        <w:rPr>
          <w:lang w:val="en-GB"/>
        </w:rPr>
        <w:t xml:space="preserve"> and </w:t>
      </w:r>
      <w:proofErr w:type="spellStart"/>
      <w:proofErr w:type="gramStart"/>
      <w:r w:rsidR="002F3BA5">
        <w:rPr>
          <w:i/>
          <w:lang w:val="en-GB"/>
        </w:rPr>
        <w:t>p</w:t>
      </w:r>
      <w:r w:rsidR="002F3BA5" w:rsidRPr="00F85EA3">
        <w:rPr>
          <w:i/>
          <w:vertAlign w:val="subscript"/>
          <w:lang w:val="en-GB"/>
        </w:rPr>
        <w:t>d</w:t>
      </w:r>
      <w:proofErr w:type="spellEnd"/>
      <w:proofErr w:type="gramEnd"/>
      <w:r w:rsidR="002F3BA5" w:rsidRPr="003B2661">
        <w:rPr>
          <w:i/>
          <w:position w:val="-6"/>
          <w:lang w:val="en-GB"/>
        </w:rPr>
        <w:t xml:space="preserve"> </w:t>
      </w:r>
      <w:r w:rsidR="002F3BA5" w:rsidRPr="003B2661">
        <w:rPr>
          <w:lang w:val="en-GB"/>
        </w:rPr>
        <w:t xml:space="preserve">is the scaling exponent of mass with dimensionality. The values of </w:t>
      </w:r>
      <w:proofErr w:type="spellStart"/>
      <w:r w:rsidR="002F3BA5">
        <w:rPr>
          <w:i/>
          <w:lang w:val="en-GB"/>
        </w:rPr>
        <w:t>p</w:t>
      </w:r>
      <w:r w:rsidR="002F3BA5" w:rsidRPr="00F85EA3">
        <w:rPr>
          <w:i/>
          <w:vertAlign w:val="subscript"/>
          <w:lang w:val="en-GB"/>
        </w:rPr>
        <w:t>d</w:t>
      </w:r>
      <w:proofErr w:type="spellEnd"/>
      <w:r w:rsidR="002F3BA5" w:rsidRPr="003B2661">
        <w:rPr>
          <w:position w:val="-6"/>
          <w:lang w:val="en-GB"/>
        </w:rPr>
        <w:t xml:space="preserve"> </w:t>
      </w:r>
      <w:r w:rsidR="002F3BA5" w:rsidRPr="003B2661">
        <w:rPr>
          <w:lang w:val="en-GB"/>
        </w:rPr>
        <w:t>in 2D a</w:t>
      </w:r>
      <w:r w:rsidR="002F3BA5">
        <w:rPr>
          <w:lang w:val="en-GB"/>
        </w:rPr>
        <w:t>nd 3D we</w:t>
      </w:r>
      <w:r w:rsidR="002F3BA5" w:rsidRPr="003B2661">
        <w:rPr>
          <w:lang w:val="en-GB"/>
        </w:rPr>
        <w:t>re</w:t>
      </w:r>
      <w:r w:rsidR="002F3BA5">
        <w:rPr>
          <w:lang w:val="en-GB"/>
        </w:rPr>
        <w:t xml:space="preserve"> empirically derived and are equal to</w:t>
      </w:r>
      <w:r w:rsidR="002F3BA5" w:rsidRPr="003B2661">
        <w:rPr>
          <w:lang w:val="en-GB"/>
        </w:rPr>
        <w:t xml:space="preserve"> 0.68 and 1.05 respectively </w:t>
      </w:r>
      <w:r w:rsidR="002F3BA5">
        <w:rPr>
          <w:lang w:val="en-GB"/>
        </w:rPr>
        <w:fldChar w:fldCharType="begin" w:fldLock="1"/>
      </w:r>
      <w:r w:rsidR="002F3BA5">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Pr>
          <w:lang w:val="en-GB"/>
        </w:rPr>
        <w:fldChar w:fldCharType="separate"/>
      </w:r>
      <w:r w:rsidR="002F3BA5" w:rsidRPr="00F85EA3">
        <w:rPr>
          <w:noProof/>
          <w:lang w:val="en-GB"/>
        </w:rPr>
        <w:t>(Pawar, Dell and Savage, 2012)</w:t>
      </w:r>
      <w:r w:rsidR="002F3BA5">
        <w:rPr>
          <w:lang w:val="en-GB"/>
        </w:rPr>
        <w:fldChar w:fldCharType="end"/>
      </w:r>
      <w:r w:rsidR="002F3BA5">
        <w:rPr>
          <w:rStyle w:val="CommentReference"/>
        </w:rPr>
        <w:t xml:space="preserve"> </w:t>
      </w:r>
      <w:r w:rsidR="002F3BA5" w:rsidRPr="003B2661">
        <w:rPr>
          <w:lang w:val="en-GB"/>
        </w:rPr>
        <w:t>.</w:t>
      </w:r>
    </w:p>
    <w:p w14:paraId="0629F578" w14:textId="6543BDFC" w:rsidR="005B667C" w:rsidRPr="00F93FBD" w:rsidRDefault="005B667C" w:rsidP="00997AED">
      <w:pPr>
        <w:ind w:firstLine="720"/>
        <w:jc w:val="both"/>
        <w:rPr>
          <w:sz w:val="32"/>
          <w:szCs w:val="32"/>
          <w:vertAlign w:val="subscript"/>
          <w:lang w:val="en-GB"/>
        </w:rPr>
      </w:pPr>
      <w:r w:rsidRPr="003B2661">
        <w:rPr>
          <w:lang w:val="en-GB"/>
        </w:rPr>
        <w:t xml:space="preserve">The model’s output was </w:t>
      </w:r>
      <w:r w:rsidR="002F3BA5">
        <w:rPr>
          <w:lang w:val="en-GB"/>
        </w:rPr>
        <w:t>compared</w:t>
      </w:r>
      <w:r w:rsidRPr="003B2661">
        <w:rPr>
          <w:lang w:val="en-GB"/>
        </w:rPr>
        <w:t xml:space="preserve"> </w:t>
      </w:r>
      <w:r w:rsidR="002F3BA5">
        <w:rPr>
          <w:lang w:val="en-GB"/>
        </w:rPr>
        <w:t>between</w:t>
      </w:r>
      <w:r w:rsidRPr="003B2661">
        <w:rPr>
          <w:lang w:val="en-GB"/>
        </w:rPr>
        <w:t xml:space="preserve">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r w:rsidR="00BA0F03">
        <w:rPr>
          <w:lang w:val="en-GB"/>
        </w:rPr>
        <w:t xml:space="preserve"> We used a </w:t>
      </w:r>
      <w:proofErr w:type="spellStart"/>
      <w:r w:rsidR="00BA0F03">
        <w:rPr>
          <w:lang w:val="en-GB"/>
        </w:rPr>
        <w:t>linearised</w:t>
      </w:r>
      <w:proofErr w:type="spellEnd"/>
      <w:r w:rsidR="00BA0F03">
        <w:rPr>
          <w:lang w:val="en-GB"/>
        </w:rPr>
        <w:t xml:space="preserve"> Arrhenius function to estimate the biological parameters determining</w:t>
      </w:r>
      <w:r w:rsidR="00F93FBD">
        <w:rPr>
          <w:lang w:val="en-GB"/>
        </w:rPr>
        <w:t xml:space="preserve"> search rate</w:t>
      </w:r>
      <w:r w:rsidR="00BA0F03">
        <w:rPr>
          <w:lang w:val="en-GB"/>
        </w:rPr>
        <w:t>s</w:t>
      </w:r>
      <w:r w:rsidR="00F93FBD">
        <w:rPr>
          <w:lang w:val="en-GB"/>
        </w:rPr>
        <w:t xml:space="preserve"> </w:t>
      </w:r>
      <w:r w:rsidR="00BA0F03">
        <w:rPr>
          <w:lang w:val="en-GB"/>
        </w:rPr>
        <w:t>(</w:t>
      </w:r>
      <w:proofErr w:type="spellStart"/>
      <w:r w:rsidR="00F85EA3">
        <w:rPr>
          <w:i/>
          <w:lang w:val="en-GB"/>
        </w:rPr>
        <w:t>E</w:t>
      </w:r>
      <w:r w:rsidR="00F85EA3" w:rsidRPr="00F85EA3">
        <w:rPr>
          <w:i/>
          <w:vertAlign w:val="subscript"/>
          <w:lang w:val="en-GB"/>
        </w:rPr>
        <w:t>a</w:t>
      </w:r>
      <w:proofErr w:type="spellEnd"/>
      <w:r w:rsidR="00F93FBD">
        <w:rPr>
          <w:lang w:val="en-GB"/>
        </w:rPr>
        <w:t xml:space="preserve"> and </w:t>
      </w:r>
      <w:r w:rsidR="00F85EA3">
        <w:rPr>
          <w:i/>
          <w:lang w:val="en-GB"/>
        </w:rPr>
        <w:t>b</w:t>
      </w:r>
      <w:r w:rsidR="00F85EA3" w:rsidRPr="00F85EA3">
        <w:rPr>
          <w:i/>
          <w:vertAlign w:val="subscript"/>
          <w:lang w:val="en-GB"/>
        </w:rPr>
        <w:t>0</w:t>
      </w:r>
      <w:r w:rsidR="00BA0F03">
        <w:rPr>
          <w:lang w:val="en-GB"/>
        </w:rPr>
        <w:t>)</w:t>
      </w:r>
      <w:r w:rsidR="00F93FBD">
        <w:rPr>
          <w:lang w:val="en-GB"/>
        </w:rPr>
        <w:t xml:space="preserve"> at each site and for each strategy and plotted the changes in parameter values</w:t>
      </w:r>
      <w:r w:rsidR="00BA0F03">
        <w:rPr>
          <w:lang w:val="en-GB"/>
        </w:rPr>
        <w:t xml:space="preserve"> to look for adaptation of search rates in warmer environments.</w:t>
      </w:r>
    </w:p>
    <w:p w14:paraId="12BA9D7E" w14:textId="77777777" w:rsidR="00872EBB" w:rsidRDefault="00872EBB" w:rsidP="00997AED">
      <w:pPr>
        <w:jc w:val="both"/>
        <w:rPr>
          <w:ins w:id="9" w:author="mhasoba" w:date="2018-02-27T09:43:00Z"/>
          <w:sz w:val="32"/>
          <w:szCs w:val="32"/>
          <w:lang w:val="en-GB"/>
        </w:rPr>
      </w:pPr>
    </w:p>
    <w:p w14:paraId="1C389449" w14:textId="77777777" w:rsidR="005B667C" w:rsidRPr="003B2661" w:rsidRDefault="005B667C" w:rsidP="00997AED">
      <w:pPr>
        <w:jc w:val="both"/>
        <w:rPr>
          <w:lang w:val="en-GB"/>
        </w:rPr>
      </w:pPr>
      <w:r w:rsidRPr="003B2661">
        <w:rPr>
          <w:sz w:val="32"/>
          <w:szCs w:val="32"/>
          <w:lang w:val="en-GB"/>
        </w:rPr>
        <w:t>VELOCITY CALCULATION</w:t>
      </w:r>
      <w:r w:rsidR="004D4F15">
        <w:rPr>
          <w:sz w:val="32"/>
          <w:szCs w:val="32"/>
          <w:lang w:val="en-GB"/>
        </w:rPr>
        <w:t>S</w:t>
      </w:r>
    </w:p>
    <w:p w14:paraId="03DA4C63" w14:textId="39934106" w:rsidR="00021600" w:rsidRPr="003B2661" w:rsidRDefault="00021600" w:rsidP="00021600">
      <w:pPr>
        <w:ind w:firstLine="720"/>
        <w:jc w:val="both"/>
        <w:rPr>
          <w:lang w:val="en-GB"/>
        </w:rPr>
      </w:pPr>
      <w:r>
        <w:rPr>
          <w:lang w:val="en-GB"/>
        </w:rPr>
        <w:t xml:space="preserve">All three taxa used in this study were aquatic invertebrates that were found swimming in the experimental ponds of our study area. </w:t>
      </w:r>
      <w:r w:rsidRPr="003B2661">
        <w:rPr>
          <w:lang w:val="en-GB"/>
        </w:rPr>
        <w:t xml:space="preserve">The energetics of animal movement, and specifically swimming, have been extensively studied for various species </w:t>
      </w:r>
      <w:r>
        <w:rPr>
          <w:lang w:val="en-GB"/>
        </w:rPr>
        <w:fldChar w:fldCharType="begin" w:fldLock="1"/>
      </w:r>
      <w:r>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Pr>
          <w:lang w:val="en-GB"/>
        </w:rPr>
        <w:fldChar w:fldCharType="separate"/>
      </w:r>
      <w:r w:rsidRPr="00966C9A">
        <w:rPr>
          <w:noProof/>
          <w:lang w:val="en-GB"/>
        </w:rPr>
        <w:t>(Videler and Nolet, 1990; Videler, 1993; Alexander, 2003)</w:t>
      </w:r>
      <w:r>
        <w:rPr>
          <w:lang w:val="en-GB"/>
        </w:rPr>
        <w:fldChar w:fldCharType="end"/>
      </w:r>
      <w:r>
        <w:rPr>
          <w:lang w:val="en-GB"/>
        </w:rPr>
        <w:t xml:space="preserve">. </w:t>
      </w:r>
      <w:r w:rsidR="00C464EA">
        <w:rPr>
          <w:lang w:val="en-GB"/>
        </w:rPr>
        <w:t>Assuming that v</w:t>
      </w:r>
      <w:r w:rsidR="00C464EA" w:rsidRPr="003B2661">
        <w:rPr>
          <w:lang w:val="en-GB"/>
        </w:rPr>
        <w:t xml:space="preserve">elocity scales linearly with metabolic rate </w:t>
      </w:r>
      <w:r w:rsidR="00C464EA">
        <w:rPr>
          <w:lang w:val="en-GB"/>
        </w:rPr>
        <w:fldChar w:fldCharType="begin" w:fldLock="1"/>
      </w:r>
      <w:r w:rsidR="00C464EA">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00C464EA">
        <w:rPr>
          <w:lang w:val="en-GB"/>
        </w:rPr>
        <w:fldChar w:fldCharType="separate"/>
      </w:r>
      <w:r w:rsidR="00C464EA" w:rsidRPr="00966C9A">
        <w:rPr>
          <w:noProof/>
          <w:lang w:val="en-GB"/>
        </w:rPr>
        <w:t>(Tucker, 1970; Alexander, 2003)</w:t>
      </w:r>
      <w:r w:rsidR="00C464EA">
        <w:rPr>
          <w:lang w:val="en-GB"/>
        </w:rPr>
        <w:fldChar w:fldCharType="end"/>
      </w:r>
      <w:r w:rsidR="00C464EA">
        <w:rPr>
          <w:lang w:val="en-GB"/>
        </w:rPr>
        <w:t>, t</w:t>
      </w:r>
      <w:r>
        <w:rPr>
          <w:lang w:val="en-GB"/>
        </w:rPr>
        <w:t>h</w:t>
      </w:r>
      <w:r w:rsidR="00BA0F03">
        <w:rPr>
          <w:lang w:val="en-GB"/>
        </w:rPr>
        <w:t>ere exists</w:t>
      </w:r>
      <w:r w:rsidRPr="003B2661">
        <w:rPr>
          <w:lang w:val="en-GB"/>
        </w:rPr>
        <w:t xml:space="preserve"> a relationship between cost of transport (</w:t>
      </w:r>
      <w:r w:rsidRPr="003B2661">
        <w:rPr>
          <w:i/>
          <w:lang w:val="en-GB"/>
        </w:rPr>
        <w:t>COT</w:t>
      </w:r>
      <w:r w:rsidRPr="003B2661">
        <w:rPr>
          <w:lang w:val="en-GB"/>
        </w:rPr>
        <w:t>)</w:t>
      </w:r>
      <w:r>
        <w:rPr>
          <w:lang w:val="en-GB"/>
        </w:rPr>
        <w:t xml:space="preserve">, the amount of energy </w:t>
      </w:r>
      <w:r>
        <w:rPr>
          <w:lang w:val="en-GB"/>
        </w:rPr>
        <w:lastRenderedPageBreak/>
        <w:t xml:space="preserve">in </w:t>
      </w:r>
      <w:r w:rsidRPr="001B5875">
        <w:rPr>
          <w:lang w:val="en-GB"/>
        </w:rPr>
        <w:t>J</w:t>
      </w:r>
      <w:r>
        <w:rPr>
          <w:lang w:val="en-GB"/>
        </w:rPr>
        <w:t xml:space="preserve"> needed to transport 1</w:t>
      </w:r>
      <w:r w:rsidRPr="001B5875">
        <w:rPr>
          <w:lang w:val="en-GB"/>
        </w:rPr>
        <w:t xml:space="preserve">N </w:t>
      </w:r>
      <w:r>
        <w:rPr>
          <w:lang w:val="en-GB"/>
        </w:rPr>
        <w:t>over 1</w:t>
      </w:r>
      <w:r w:rsidRPr="001B5875">
        <w:rPr>
          <w:lang w:val="en-GB"/>
        </w:rPr>
        <w:t>m</w:t>
      </w:r>
      <w:r>
        <w:rPr>
          <w:i/>
          <w:lang w:val="en-GB"/>
        </w:rPr>
        <w:t xml:space="preserve"> </w:t>
      </w:r>
      <w:r>
        <w:rPr>
          <w:lang w:val="en-GB"/>
        </w:rPr>
        <w:t>in submerged swimmers,</w:t>
      </w:r>
      <w:r w:rsidRPr="003B2661">
        <w:rPr>
          <w:lang w:val="en-GB"/>
        </w:rPr>
        <w:t xml:space="preserve"> and metabolic rate (</w:t>
      </w:r>
      <w:r w:rsidRPr="003B2661">
        <w:rPr>
          <w:i/>
          <w:lang w:val="en-GB"/>
        </w:rPr>
        <w:t>B</w:t>
      </w:r>
      <w:r w:rsidRPr="003B2661">
        <w:rPr>
          <w:lang w:val="en-GB"/>
        </w:rPr>
        <w:t>).</w:t>
      </w:r>
      <w:r>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03CA2A95" w14:textId="77777777" w:rsidTr="00021600">
        <w:trPr>
          <w:trHeight w:val="880"/>
        </w:trPr>
        <w:tc>
          <w:tcPr>
            <w:tcW w:w="534" w:type="dxa"/>
          </w:tcPr>
          <w:p w14:paraId="68B12BA8" w14:textId="77777777" w:rsidR="00021600" w:rsidRDefault="00021600" w:rsidP="00021600">
            <w:pPr>
              <w:jc w:val="both"/>
              <w:rPr>
                <w:lang w:val="en-GB"/>
              </w:rPr>
            </w:pPr>
          </w:p>
        </w:tc>
        <w:tc>
          <w:tcPr>
            <w:tcW w:w="7796" w:type="dxa"/>
            <w:vAlign w:val="center"/>
          </w:tcPr>
          <w:p w14:paraId="6FE4C6FC" w14:textId="77777777" w:rsidR="00021600" w:rsidRPr="003B2661" w:rsidRDefault="00021600" w:rsidP="00021600">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14:paraId="36B2B486" w14:textId="77777777" w:rsidR="00021600" w:rsidRDefault="00021600" w:rsidP="00021600">
            <w:pPr>
              <w:jc w:val="both"/>
              <w:rPr>
                <w:lang w:val="en-GB"/>
              </w:rPr>
            </w:pPr>
          </w:p>
        </w:tc>
        <w:tc>
          <w:tcPr>
            <w:tcW w:w="526" w:type="dxa"/>
            <w:vAlign w:val="center"/>
          </w:tcPr>
          <w:p w14:paraId="00C43FA4" w14:textId="5177D034" w:rsidR="00021600" w:rsidRDefault="00C464EA" w:rsidP="00021600">
            <w:pPr>
              <w:jc w:val="both"/>
              <w:rPr>
                <w:lang w:val="en-GB"/>
              </w:rPr>
            </w:pPr>
            <w:r>
              <w:rPr>
                <w:lang w:val="en-GB"/>
              </w:rPr>
              <w:t>(6</w:t>
            </w:r>
            <w:r w:rsidR="00021600">
              <w:rPr>
                <w:lang w:val="en-GB"/>
              </w:rPr>
              <w:t>)</w:t>
            </w:r>
          </w:p>
        </w:tc>
      </w:tr>
    </w:tbl>
    <w:p w14:paraId="7DD04BDA" w14:textId="77777777" w:rsidR="00021600" w:rsidRDefault="00021600" w:rsidP="00021600">
      <w:pPr>
        <w:jc w:val="both"/>
        <w:rPr>
          <w:lang w:val="en-GB"/>
        </w:rPr>
      </w:pPr>
    </w:p>
    <w:p w14:paraId="3AFAD899" w14:textId="46D7D89A" w:rsidR="00021600" w:rsidRPr="003B2661" w:rsidRDefault="00021600" w:rsidP="00C464EA">
      <w:pPr>
        <w:ind w:firstLine="720"/>
        <w:jc w:val="both"/>
        <w:rPr>
          <w:lang w:val="en-GB"/>
        </w:rPr>
      </w:pPr>
      <w:r w:rsidRPr="003B2661">
        <w:rPr>
          <w:lang w:val="en-GB"/>
        </w:rPr>
        <w:t xml:space="preserve">Where </w:t>
      </w:r>
      <w:r w:rsidRPr="003B2661">
        <w:rPr>
          <w:i/>
          <w:lang w:val="en-GB"/>
        </w:rPr>
        <w:t>COT</w:t>
      </w:r>
      <w:r w:rsidRPr="003B2661">
        <w:rPr>
          <w:lang w:val="en-GB"/>
        </w:rPr>
        <w:t xml:space="preserve"> is expressed in </w:t>
      </w:r>
      <w:r w:rsidRPr="001B5875">
        <w:rPr>
          <w:lang w:val="en-GB"/>
        </w:rPr>
        <w:t>J.Nm</w:t>
      </w:r>
      <w:r w:rsidRPr="001B5875">
        <w:rPr>
          <w:vertAlign w:val="superscript"/>
          <w:lang w:val="en-GB"/>
        </w:rPr>
        <w:t>-1</w:t>
      </w:r>
      <w:r w:rsidRPr="003B2661">
        <w:rPr>
          <w:lang w:val="en-GB"/>
        </w:rPr>
        <w:t xml:space="preserve">, </w:t>
      </w:r>
      <w:r w:rsidRPr="003B2661">
        <w:rPr>
          <w:i/>
          <w:lang w:val="en-GB"/>
        </w:rPr>
        <w:t>B</w:t>
      </w:r>
      <w:r w:rsidRPr="003B2661">
        <w:rPr>
          <w:lang w:val="en-GB"/>
        </w:rPr>
        <w:t xml:space="preserve"> is in </w:t>
      </w:r>
      <w:r w:rsidRPr="001B5875">
        <w:rPr>
          <w:lang w:val="en-GB"/>
        </w:rPr>
        <w:t>J.s</w:t>
      </w:r>
      <w:r w:rsidRPr="001B5875">
        <w:rPr>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1B5875">
        <w:rPr>
          <w:lang w:val="en-GB"/>
        </w:rPr>
        <w:t>kg</w:t>
      </w:r>
      <w:r w:rsidRPr="003B2661">
        <w:rPr>
          <w:lang w:val="en-GB"/>
        </w:rPr>
        <w:t xml:space="preserve">, </w:t>
      </w:r>
      <w:r w:rsidRPr="003B2661">
        <w:rPr>
          <w:i/>
          <w:lang w:val="en-GB"/>
        </w:rPr>
        <w:t>g</w:t>
      </w:r>
      <w:r w:rsidRPr="003B2661">
        <w:rPr>
          <w:lang w:val="en-GB"/>
        </w:rPr>
        <w:t xml:space="preserve"> is gravitational acceleration in </w:t>
      </w:r>
      <w:proofErr w:type="spellStart"/>
      <w:r w:rsidRPr="001B5875">
        <w:rPr>
          <w:lang w:val="en-GB"/>
        </w:rPr>
        <w:t>m.s</w:t>
      </w:r>
      <w:proofErr w:type="spellEnd"/>
      <w:r w:rsidRPr="001B5875">
        <w:rPr>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w:t>
      </w:r>
      <w:r>
        <w:rPr>
          <w:lang w:val="en-GB"/>
        </w:rPr>
        <w:t>velocity</w:t>
      </w:r>
      <w:r w:rsidRPr="003B2661">
        <w:rPr>
          <w:lang w:val="en-GB"/>
        </w:rPr>
        <w:t xml:space="preserve"> in </w:t>
      </w:r>
      <w:r w:rsidRPr="001B5875">
        <w:rPr>
          <w:lang w:val="en-GB"/>
        </w:rPr>
        <w:t>m.s</w:t>
      </w:r>
      <w:r w:rsidRPr="001B5875">
        <w:rPr>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w:t>
      </w:r>
      <w:proofErr w:type="spellStart"/>
      <w:r w:rsidRPr="003B2661">
        <w:rPr>
          <w:lang w:val="en-GB"/>
        </w:rPr>
        <w:t>Videler’s</w:t>
      </w:r>
      <w:proofErr w:type="spellEnd"/>
      <w:r w:rsidRPr="003B2661">
        <w:rPr>
          <w:lang w:val="en-GB"/>
        </w:rPr>
        <w:t xml:space="preserve"> relationship (</w:t>
      </w:r>
      <w:proofErr w:type="spellStart"/>
      <w:r w:rsidRPr="003B2661">
        <w:rPr>
          <w:lang w:val="en-GB"/>
        </w:rPr>
        <w:t>Videler</w:t>
      </w:r>
      <w:proofErr w:type="spellEnd"/>
      <w:r w:rsidRPr="003B2661">
        <w:rPr>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021600" w14:paraId="65CD8A25" w14:textId="77777777" w:rsidTr="00021600">
        <w:trPr>
          <w:trHeight w:val="880"/>
        </w:trPr>
        <w:tc>
          <w:tcPr>
            <w:tcW w:w="534" w:type="dxa"/>
          </w:tcPr>
          <w:p w14:paraId="44543D79" w14:textId="77777777" w:rsidR="00021600" w:rsidRDefault="00021600" w:rsidP="00021600">
            <w:pPr>
              <w:jc w:val="both"/>
              <w:rPr>
                <w:lang w:val="en-GB"/>
              </w:rPr>
            </w:pPr>
          </w:p>
        </w:tc>
        <w:tc>
          <w:tcPr>
            <w:tcW w:w="7796" w:type="dxa"/>
            <w:vAlign w:val="center"/>
          </w:tcPr>
          <w:p w14:paraId="6EC72744" w14:textId="77777777" w:rsidR="00021600" w:rsidRPr="003B2661" w:rsidRDefault="00021600" w:rsidP="00021600">
            <w:pPr>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14:paraId="693A5383" w14:textId="77777777" w:rsidR="00021600" w:rsidRDefault="00021600" w:rsidP="00021600">
            <w:pPr>
              <w:jc w:val="both"/>
              <w:rPr>
                <w:lang w:val="en-GB"/>
              </w:rPr>
            </w:pPr>
          </w:p>
        </w:tc>
        <w:tc>
          <w:tcPr>
            <w:tcW w:w="526" w:type="dxa"/>
            <w:vAlign w:val="center"/>
          </w:tcPr>
          <w:p w14:paraId="7DA2B382" w14:textId="05FF3FB1" w:rsidR="00021600" w:rsidRDefault="00C464EA" w:rsidP="00021600">
            <w:pPr>
              <w:jc w:val="both"/>
              <w:rPr>
                <w:lang w:val="en-GB"/>
              </w:rPr>
            </w:pPr>
            <w:r>
              <w:rPr>
                <w:lang w:val="en-GB"/>
              </w:rPr>
              <w:t>(7</w:t>
            </w:r>
            <w:r w:rsidR="00021600">
              <w:rPr>
                <w:lang w:val="en-GB"/>
              </w:rPr>
              <w:t>)</w:t>
            </w:r>
          </w:p>
        </w:tc>
      </w:tr>
    </w:tbl>
    <w:p w14:paraId="51E785B8" w14:textId="31C15C9A" w:rsidR="00021600" w:rsidRDefault="00C464EA" w:rsidP="00C464EA">
      <w:pPr>
        <w:ind w:firstLine="720"/>
        <w:jc w:val="both"/>
        <w:rPr>
          <w:i/>
          <w:lang w:val="en-GB"/>
        </w:rPr>
      </w:pPr>
      <w:r>
        <w:rPr>
          <w:lang w:val="en-GB"/>
        </w:rPr>
        <w:t xml:space="preserve">We assumed that the energy provided for muscle contraction and velocity comes from the combustion of nutrients via oxygen consumption </w:t>
      </w:r>
      <w:r>
        <w:rPr>
          <w:lang w:val="en-GB"/>
        </w:rPr>
        <w:fldChar w:fldCharType="begin" w:fldLock="1"/>
      </w:r>
      <w:r>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"mendeley" : { "formattedCitation" : "(Elliott and Davison, 1975)", "plainTextFormattedCitation" : "(Elliott and Davison, 1975)", "previouslyFormattedCitation" : "(Elliott and Davison, 1975)" }, "properties" : {  }, "schema" : "https://github.com/citation-style-language/schema/raw/master/csl-citation.json" }</w:instrText>
      </w:r>
      <w:r>
        <w:rPr>
          <w:lang w:val="en-GB"/>
        </w:rPr>
        <w:fldChar w:fldCharType="separate"/>
      </w:r>
      <w:r w:rsidRPr="00C464EA">
        <w:rPr>
          <w:noProof/>
          <w:lang w:val="en-GB"/>
        </w:rPr>
        <w:t>(Elliott and Davison, 1975)</w:t>
      </w:r>
      <w:r>
        <w:rPr>
          <w:lang w:val="en-GB"/>
        </w:rPr>
        <w:fldChar w:fldCharType="end"/>
      </w:r>
      <w:r>
        <w:rPr>
          <w:lang w:val="en-GB"/>
        </w:rPr>
        <w:t xml:space="preserve">. </w:t>
      </w:r>
      <w:r w:rsidR="00021600" w:rsidRPr="003B2661">
        <w:rPr>
          <w:lang w:val="en-GB"/>
        </w:rPr>
        <w:t>Metabolism temperature performance curves of each predator-prey pair per site were</w:t>
      </w:r>
      <w:r w:rsidR="00021600">
        <w:rPr>
          <w:lang w:val="en-GB"/>
        </w:rPr>
        <w:t xml:space="preserve"> thus</w:t>
      </w:r>
      <w:r w:rsidR="00021600" w:rsidRPr="003B2661">
        <w:rPr>
          <w:lang w:val="en-GB"/>
        </w:rPr>
        <w:t xml:space="preserve"> converted into a measure of velocity</w:t>
      </w:r>
      <w:r>
        <w:rPr>
          <w:lang w:val="en-GB"/>
        </w:rPr>
        <w:t xml:space="preserve"> using equations 6 and 7</w:t>
      </w:r>
      <w:r w:rsidR="00021600">
        <w:rPr>
          <w:lang w:val="en-GB"/>
        </w:rPr>
        <w:t xml:space="preserve"> and accounting for temperature dependence of </w:t>
      </w:r>
      <w:r w:rsidR="00021600">
        <w:rPr>
          <w:i/>
          <w:lang w:val="en-GB"/>
        </w:rPr>
        <w:t>B:</w:t>
      </w:r>
    </w:p>
    <w:p w14:paraId="5C98DACD" w14:textId="3305CE0A" w:rsidR="00C464EA" w:rsidRPr="00C464EA" w:rsidRDefault="00C464EA" w:rsidP="00C464EA">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r>
                <m:rPr>
                  <m:sty m:val="p"/>
                </m:rPr>
                <w:rPr>
                  <w:rStyle w:val="CommentReference"/>
                </w:rPr>
                <w:commentReference w:id="10"/>
              </m:r>
            </m:den>
          </m:f>
        </m:oMath>
      </m:oMathPara>
    </w:p>
    <w:p w14:paraId="3228D916" w14:textId="1EEE67F7" w:rsidR="007C03D7" w:rsidRPr="00AE7447" w:rsidRDefault="00AE7447" w:rsidP="00AE7447">
      <w:pPr>
        <w:ind w:firstLine="720"/>
        <w:jc w:val="both"/>
        <w:rPr>
          <w:i/>
          <w:lang w:val="en-GB"/>
        </w:rPr>
      </w:pPr>
      <w:r>
        <w:rPr>
          <w:lang w:val="en-GB"/>
        </w:rPr>
        <w:t xml:space="preserve">Where </w:t>
      </w:r>
      <w:r w:rsidRPr="00AE7447">
        <w:rPr>
          <w:rFonts w:ascii="Cambria" w:hAnsi="Cambria"/>
          <w:i/>
          <w:lang w:val="en-GB"/>
        </w:rPr>
        <w:t>γ</w:t>
      </w:r>
      <w:r>
        <w:rPr>
          <w:rFonts w:ascii="Cambria" w:hAnsi="Cambria"/>
          <w:lang w:val="en-GB"/>
        </w:rPr>
        <w:t xml:space="preserve"> is the conversion coefficient of oxygen combustion into energetic output.</w:t>
      </w:r>
      <w:r>
        <w:rPr>
          <w:lang w:val="en-GB"/>
        </w:rPr>
        <w:t xml:space="preserve"> </w:t>
      </w:r>
      <w:r w:rsidR="00C464EA" w:rsidRPr="003B2661">
        <w:rPr>
          <w:lang w:val="en-GB"/>
        </w:rPr>
        <w:t>There are known limitations to this model: measured metabolic rates are used as a function of velocity without taking into account increases in metabolism during activity and the efficiency of energy conversion by muscles is ignored. Nevertheless, this model is expected to provide us with a mechanistic prediction of</w:t>
      </w:r>
      <w:r w:rsidR="00C464EA">
        <w:rPr>
          <w:lang w:val="en-GB"/>
        </w:rPr>
        <w:t xml:space="preserve"> species velocity which can in turn be used to predict</w:t>
      </w:r>
      <w:r w:rsidR="00C464EA" w:rsidRPr="003B2661">
        <w:rPr>
          <w:lang w:val="en-GB"/>
        </w:rPr>
        <w:t xml:space="preserve"> predator search rates in various conditions and for any given species where mass and metabolic rates are known.</w:t>
      </w:r>
    </w:p>
    <w:p w14:paraId="77D71FE5" w14:textId="77777777" w:rsidR="00D277D5" w:rsidRDefault="003536B0" w:rsidP="00997AED">
      <w:pPr>
        <w:jc w:val="both"/>
      </w:pPr>
      <w:commentRangeStart w:id="11"/>
      <w:r>
        <w:rPr>
          <w:b/>
          <w:noProof/>
          <w:sz w:val="38"/>
          <w:szCs w:val="38"/>
          <w:lang w:val="en-US"/>
        </w:rPr>
        <w:lastRenderedPageBreak/>
        <w:drawing>
          <wp:inline distT="0" distB="0" distL="0" distR="0" wp14:anchorId="45A9C106" wp14:editId="1C5ED4D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commentRangeEnd w:id="11"/>
      <w:r w:rsidR="007B2C8C">
        <w:rPr>
          <w:rStyle w:val="CommentReference"/>
        </w:rPr>
        <w:commentReference w:id="11"/>
      </w:r>
    </w:p>
    <w:p w14:paraId="12EF9B4A" w14:textId="77777777" w:rsidR="00892876" w:rsidRPr="00CB5862" w:rsidRDefault="00D277D5" w:rsidP="00997AED">
      <w:pPr>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Taken from Matias (unpublished).</w:t>
      </w:r>
    </w:p>
    <w:p w14:paraId="0D252C8B" w14:textId="77777777" w:rsidR="00843DF9" w:rsidRDefault="00843DF9" w:rsidP="00997AED">
      <w:pPr>
        <w:jc w:val="both"/>
        <w:rPr>
          <w:b/>
          <w:sz w:val="38"/>
          <w:szCs w:val="38"/>
          <w:lang w:val="en-GB"/>
        </w:rPr>
      </w:pPr>
    </w:p>
    <w:p w14:paraId="662A8EFC" w14:textId="77777777" w:rsidR="005B667C" w:rsidRPr="003B2661" w:rsidRDefault="00A34FD7" w:rsidP="00997AED">
      <w:pPr>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14:paraId="09BC461F" w14:textId="77777777" w:rsidR="00964019" w:rsidRDefault="00964019" w:rsidP="00997AED">
      <w:pPr>
        <w:jc w:val="both"/>
        <w:rPr>
          <w:sz w:val="32"/>
          <w:szCs w:val="32"/>
          <w:lang w:val="en-GB"/>
        </w:rPr>
      </w:pPr>
    </w:p>
    <w:p w14:paraId="16DACE4F" w14:textId="77777777" w:rsidR="00416353" w:rsidRPr="003B2661" w:rsidRDefault="00E401B9" w:rsidP="00997AED">
      <w:pPr>
        <w:jc w:val="both"/>
        <w:rPr>
          <w:lang w:val="en-GB"/>
        </w:rPr>
      </w:pPr>
      <w:r w:rsidRPr="003B2661">
        <w:rPr>
          <w:sz w:val="32"/>
          <w:szCs w:val="32"/>
          <w:lang w:val="en-GB"/>
        </w:rPr>
        <w:t>STUDY SITES</w:t>
      </w:r>
    </w:p>
    <w:p w14:paraId="63296545" w14:textId="4CB3EAE6" w:rsidR="00416353" w:rsidRPr="003B2661" w:rsidRDefault="00142230" w:rsidP="00997AED">
      <w:pPr>
        <w:ind w:firstLine="720"/>
        <w:jc w:val="both"/>
        <w:rPr>
          <w:lang w:val="en-GB"/>
        </w:rPr>
      </w:pPr>
      <w:r>
        <w:rPr>
          <w:lang w:val="en-GB"/>
        </w:rPr>
        <w:t xml:space="preserve">To determine </w:t>
      </w:r>
      <w:r w:rsidR="00086780">
        <w:rPr>
          <w:lang w:val="en-GB"/>
        </w:rPr>
        <w:t>how predator and prey species have</w:t>
      </w:r>
      <w:r>
        <w:rPr>
          <w:lang w:val="en-GB"/>
        </w:rPr>
        <w:t xml:space="preserve"> adapt</w:t>
      </w:r>
      <w:r w:rsidR="00086780">
        <w:rPr>
          <w:lang w:val="en-GB"/>
        </w:rPr>
        <w:t>ed</w:t>
      </w:r>
      <w:r>
        <w:rPr>
          <w:lang w:val="en-GB"/>
        </w:rPr>
        <w:t xml:space="preserve"> to </w:t>
      </w:r>
      <w:r w:rsidR="00901652">
        <w:rPr>
          <w:lang w:val="en-GB"/>
        </w:rPr>
        <w:t xml:space="preserve">different temperature </w:t>
      </w:r>
      <w:r>
        <w:rPr>
          <w:lang w:val="en-GB"/>
        </w:rPr>
        <w:t>conditions</w:t>
      </w:r>
      <w:r w:rsidR="00901652">
        <w:rPr>
          <w:lang w:val="en-GB"/>
        </w:rPr>
        <w:t>,</w:t>
      </w:r>
      <w:r>
        <w:rPr>
          <w:lang w:val="en-GB"/>
        </w:rPr>
        <w:t xml:space="preserve"> we used a space for time substitution</w:t>
      </w:r>
      <w:r w:rsidR="00655533">
        <w:rPr>
          <w:lang w:val="en-GB"/>
        </w:rPr>
        <w:t>.</w:t>
      </w:r>
      <w:r>
        <w:rPr>
          <w:lang w:val="en-GB"/>
        </w:rPr>
        <w:t xml:space="preserve"> </w:t>
      </w:r>
      <w:r w:rsidR="00655533">
        <w:rPr>
          <w:lang w:val="en-GB"/>
        </w:rPr>
        <w:t xml:space="preserve">We </w:t>
      </w:r>
      <w:r>
        <w:rPr>
          <w:lang w:val="en-GB"/>
        </w:rPr>
        <w:t>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3240CB">
        <w:rPr>
          <w:lang w:val="en-GB"/>
        </w:rPr>
        <w:t xml:space="preserve"> (Fig</w:t>
      </w:r>
      <w:r w:rsidR="00416353" w:rsidRPr="003B2661">
        <w:rPr>
          <w:lang w:val="en-GB"/>
        </w:rPr>
        <w:t xml:space="preserve"> 2). </w:t>
      </w:r>
      <w:r w:rsidR="00A730F4" w:rsidRPr="003B2661">
        <w:rPr>
          <w:lang w:val="en-GB"/>
        </w:rPr>
        <w:t>At each site</w:t>
      </w:r>
      <w:r w:rsidR="00B07E4A">
        <w:rPr>
          <w:lang w:val="en-GB"/>
        </w:rPr>
        <w:t>,</w:t>
      </w:r>
      <w:r w:rsidR="00797E3C" w:rsidRPr="003B2661">
        <w:rPr>
          <w:lang w:val="en-GB"/>
        </w:rPr>
        <w:t xml:space="preserve"> 32 artificial mesocosm ponds of 320L volume capacity</w:t>
      </w:r>
      <w:r w:rsidR="00A730F4" w:rsidRPr="003B2661">
        <w:rPr>
          <w:lang w:val="en-GB"/>
        </w:rPr>
        <w:t xml:space="preserve"> were</w:t>
      </w:r>
      <w:r w:rsidR="00797E3C" w:rsidRPr="003B2661">
        <w:rPr>
          <w:lang w:val="en-GB"/>
        </w:rPr>
        <w:t xml:space="preserve"> set up and</w:t>
      </w:r>
      <w:r w:rsidR="009A1C86">
        <w:rPr>
          <w:lang w:val="en-GB"/>
        </w:rPr>
        <w:t xml:space="preserve"> 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years</w:t>
      </w:r>
      <w:r w:rsidR="00797E3C" w:rsidRPr="003B2661">
        <w:rPr>
          <w:lang w:val="en-GB"/>
        </w:rPr>
        <w:t xml:space="preserve">. </w:t>
      </w:r>
      <w:r w:rsidR="003F42FD">
        <w:rPr>
          <w:lang w:val="en-GB"/>
        </w:rPr>
        <w:t>M</w:t>
      </w:r>
      <w:r w:rsidR="00797E3C" w:rsidRPr="003B2661">
        <w:rPr>
          <w:lang w:val="en-GB"/>
        </w:rPr>
        <w:t>ost invertebrate 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 The distinct geographical</w:t>
      </w:r>
      <w:r w:rsidR="00797E3C" w:rsidRPr="003B2661">
        <w:rPr>
          <w:lang w:val="en-GB"/>
        </w:rPr>
        <w:t xml:space="preserve"> position of these sites exposed</w:t>
      </w:r>
      <w:r w:rsidR="00416353" w:rsidRPr="003B2661">
        <w:rPr>
          <w:lang w:val="en-GB"/>
        </w:rPr>
        <w:t xml:space="preserve"> the</w:t>
      </w:r>
      <w:r w:rsidR="008A1CF9">
        <w:rPr>
          <w:lang w:val="en-GB"/>
        </w:rPr>
        <w:t xml:space="preserve">m to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xml:space="preserve">) and Murcia </w:t>
      </w:r>
      <w:r w:rsidR="008A1CF9">
        <w:rPr>
          <w:rFonts w:ascii="Times Roman" w:hAnsi="Times Roman" w:cs="Lucida Grande"/>
          <w:lang w:val="en-GB"/>
        </w:rPr>
        <w:lastRenderedPageBreak/>
        <w:t>(</w:t>
      </w:r>
      <w:r>
        <w:rPr>
          <w:rFonts w:ascii="Times Roman" w:hAnsi="Times Roman" w:cs="Lucida Grande"/>
          <w:lang w:val="en-GB"/>
        </w:rPr>
        <w:t>16.23±0.03°C</w:t>
      </w:r>
      <w:r w:rsidR="008A1CF9">
        <w:rPr>
          <w:rFonts w:ascii="Times Roman" w:hAnsi="Times Roman" w:cs="Lucida Grande"/>
          <w:lang w:val="en-GB"/>
        </w:rPr>
        <w:t xml:space="preserve">). </w:t>
      </w:r>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p>
    <w:p w14:paraId="461EE73A" w14:textId="77777777" w:rsidR="00485420" w:rsidRDefault="00485420" w:rsidP="00997AED">
      <w:pPr>
        <w:jc w:val="both"/>
        <w:rPr>
          <w:sz w:val="32"/>
          <w:szCs w:val="32"/>
          <w:lang w:val="en-GB"/>
        </w:rPr>
      </w:pPr>
    </w:p>
    <w:p w14:paraId="2A9969C6" w14:textId="77777777" w:rsidR="00416353" w:rsidRPr="003B2661" w:rsidRDefault="00E401B9" w:rsidP="00997AED">
      <w:pPr>
        <w:jc w:val="both"/>
        <w:rPr>
          <w:lang w:val="en-GB"/>
        </w:rPr>
      </w:pPr>
      <w:r w:rsidRPr="003B2661">
        <w:rPr>
          <w:sz w:val="32"/>
          <w:szCs w:val="32"/>
          <w:lang w:val="en-GB"/>
        </w:rPr>
        <w:t>STUDY ORGANISMS</w:t>
      </w:r>
    </w:p>
    <w:p w14:paraId="51A72387" w14:textId="72D9AD0E" w:rsidR="00797E3C" w:rsidRPr="003B2661" w:rsidRDefault="00416353" w:rsidP="00AA69B3">
      <w:pPr>
        <w:ind w:firstLine="720"/>
        <w:jc w:val="both"/>
        <w:rPr>
          <w:lang w:val="en-GB"/>
        </w:rPr>
      </w:pPr>
      <w:r w:rsidRPr="003B2661">
        <w:rPr>
          <w:lang w:val="en-GB"/>
        </w:rPr>
        <w:t>Experiments 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r w:rsidR="00C347F4" w:rsidRPr="003B2661">
        <w:rPr>
          <w:lang w:val="en-GB"/>
        </w:rPr>
        <w:t>Individuals were collected with 500</w:t>
      </w:r>
      <w:r w:rsidR="00C347F4" w:rsidRPr="007C5102">
        <w:rPr>
          <w:lang w:val="en-GB"/>
        </w:rPr>
        <w:t>μm</w:t>
      </w:r>
      <w:r w:rsidR="00C347F4" w:rsidRPr="003B2661">
        <w:rPr>
          <w:lang w:val="en-GB"/>
        </w:rPr>
        <w:t xml:space="preserve"> mesh nets from their home ponds and were </w:t>
      </w:r>
      <w:r w:rsidR="00C347F4">
        <w:rPr>
          <w:lang w:val="en-GB"/>
        </w:rPr>
        <w:t>identified to species level following experiments and preservation</w:t>
      </w:r>
      <w:r w:rsidR="00C347F4" w:rsidRPr="003B2661">
        <w:rPr>
          <w:lang w:val="en-GB"/>
        </w:rPr>
        <w:t xml:space="preserve">. Any </w:t>
      </w:r>
      <w:r w:rsidR="00C347F4">
        <w:rPr>
          <w:lang w:val="en-GB"/>
        </w:rPr>
        <w:t xml:space="preserve">experiments done with the wrong species were </w:t>
      </w:r>
      <w:r w:rsidR="00C347F4" w:rsidRPr="003B2661">
        <w:rPr>
          <w:lang w:val="en-GB"/>
        </w:rPr>
        <w:t>excluded (16.8% of chironomids, 8.5% of mayflies and 9.6% of dragonflies).</w:t>
      </w:r>
      <w:r w:rsidR="00C521D4">
        <w:rPr>
          <w:lang w:val="en-GB"/>
        </w:rPr>
        <w:t xml:space="preserve"> </w:t>
      </w:r>
      <w:r w:rsidR="00BD6698">
        <w:rPr>
          <w:lang w:val="en-GB"/>
        </w:rPr>
        <w:t>We targeted s</w:t>
      </w:r>
      <w:r w:rsidRPr="003B2661">
        <w:rPr>
          <w:lang w:val="en-GB"/>
        </w:rPr>
        <w:t>pecies</w:t>
      </w:r>
      <w:r w:rsidR="00BD6698">
        <w:rPr>
          <w:lang w:val="en-GB"/>
        </w:rPr>
        <w:t xml:space="preserve"> </w:t>
      </w:r>
      <w:r w:rsidRPr="003B2661">
        <w:rPr>
          <w:lang w:val="en-GB"/>
        </w:rPr>
        <w:t>based on abundance</w:t>
      </w:r>
      <w:r w:rsidR="00BD6698">
        <w:rPr>
          <w:lang w:val="en-GB"/>
        </w:rPr>
        <w:t xml:space="preserve"> </w:t>
      </w:r>
      <w:r w:rsidR="00BD0326">
        <w:rPr>
          <w:lang w:val="en-GB"/>
        </w:rPr>
        <w:t xml:space="preserve">at each site </w:t>
      </w:r>
      <w:r w:rsidR="00BD6698">
        <w:rPr>
          <w:lang w:val="en-GB"/>
        </w:rPr>
        <w:t>(&gt;100 individuals)</w:t>
      </w:r>
      <w:r w:rsidRPr="003B2661">
        <w:rPr>
          <w:lang w:val="en-GB"/>
        </w:rPr>
        <w:t xml:space="preserve"> and trophic level</w:t>
      </w:r>
      <w:r w:rsidR="00BD6698">
        <w:rPr>
          <w:lang w:val="en-GB"/>
        </w:rPr>
        <w:t xml:space="preserve"> (predator vs</w:t>
      </w:r>
      <w:r w:rsidR="00A30C9B">
        <w:rPr>
          <w:lang w:val="en-GB"/>
        </w:rPr>
        <w:t>.</w:t>
      </w:r>
      <w:r w:rsidR="00BD6698">
        <w:rPr>
          <w:lang w:val="en-GB"/>
        </w:rPr>
        <w:t xml:space="preserve"> prey)</w:t>
      </w:r>
      <w:r w:rsidRPr="003B2661">
        <w:rPr>
          <w:lang w:val="en-GB"/>
        </w:rPr>
        <w:t>.</w:t>
      </w:r>
      <w:r w:rsidR="002C7CF5">
        <w:rPr>
          <w:lang w:val="en-GB"/>
        </w:rPr>
        <w:t xml:space="preserve"> Not all species were found in sufficient numbers at all six sites (</w:t>
      </w:r>
      <w:commentRangeStart w:id="12"/>
      <w:r w:rsidR="002C7CF5">
        <w:rPr>
          <w:lang w:val="en-GB"/>
        </w:rPr>
        <w:t>F</w:t>
      </w:r>
      <w:r w:rsidR="003240CB">
        <w:rPr>
          <w:lang w:val="en-GB"/>
        </w:rPr>
        <w:t>ig</w:t>
      </w:r>
      <w:r w:rsidR="002C7CF5">
        <w:rPr>
          <w:lang w:val="en-GB"/>
        </w:rPr>
        <w:t xml:space="preserve"> 2</w:t>
      </w:r>
      <w:commentRangeEnd w:id="12"/>
      <w:r w:rsidR="00235BD0">
        <w:rPr>
          <w:rStyle w:val="CommentReference"/>
        </w:rPr>
        <w:commentReference w:id="12"/>
      </w:r>
      <w:r w:rsidR="002C7CF5">
        <w:rPr>
          <w:lang w:val="en-GB"/>
        </w:rPr>
        <w:t>).</w:t>
      </w:r>
      <w:r w:rsidRPr="003B2661">
        <w:rPr>
          <w:lang w:val="en-GB"/>
        </w:rPr>
        <w:t xml:space="preserve"> </w:t>
      </w:r>
    </w:p>
    <w:p w14:paraId="140AD04E" w14:textId="392D8FB0" w:rsidR="001762F2" w:rsidRDefault="00203C44" w:rsidP="00924018">
      <w:pPr>
        <w:ind w:firstLine="720"/>
        <w:jc w:val="both"/>
        <w:rPr>
          <w:lang w:val="en-GB"/>
        </w:rPr>
      </w:pPr>
      <w:r>
        <w:rPr>
          <w:lang w:val="en-GB"/>
        </w:rPr>
        <w:t>Predator foraging strategy was determined for each prey based on d</w:t>
      </w:r>
      <w:r w:rsidR="002C7CF5" w:rsidRPr="003B2661">
        <w:rPr>
          <w:lang w:val="en-GB"/>
        </w:rPr>
        <w:t>ifferences in mor</w:t>
      </w:r>
      <w:r>
        <w:rPr>
          <w:lang w:val="en-GB"/>
        </w:rPr>
        <w:t>phology and locomotive behaviour</w:t>
      </w:r>
      <w:r w:rsidR="002C7CF5" w:rsidRPr="003B2661">
        <w:rPr>
          <w:lang w:val="en-GB"/>
        </w:rPr>
        <w:t>.</w:t>
      </w:r>
      <w:r w:rsidR="002C7CF5">
        <w:rPr>
          <w:lang w:val="en-GB"/>
        </w:rPr>
        <w:t xml:space="preserve"> </w:t>
      </w:r>
      <w:r w:rsidR="00482F36">
        <w:rPr>
          <w:lang w:val="en-GB"/>
        </w:rPr>
        <w:t>In their larval stage, b</w:t>
      </w:r>
      <w:r>
        <w:rPr>
          <w:lang w:val="en-GB"/>
        </w:rPr>
        <w:t>oth</w:t>
      </w:r>
      <w:r>
        <w:rPr>
          <w:i/>
          <w:lang w:val="en-GB"/>
        </w:rPr>
        <w:t xml:space="preserve"> C. dipterum </w:t>
      </w:r>
      <w:r>
        <w:rPr>
          <w:lang w:val="en-GB"/>
        </w:rPr>
        <w:t xml:space="preserve">and </w:t>
      </w:r>
      <w:r>
        <w:rPr>
          <w:i/>
          <w:lang w:val="en-GB"/>
        </w:rPr>
        <w:t>S. striolatum</w:t>
      </w:r>
      <w:r>
        <w:rPr>
          <w:lang w:val="en-GB"/>
        </w:rPr>
        <w:t xml:space="preserve"> are free-swimming pelagic species </w:t>
      </w:r>
      <w:r w:rsidR="00482F36">
        <w:rPr>
          <w:lang w:val="en-GB"/>
        </w:rPr>
        <w:fldChar w:fldCharType="begin" w:fldLock="1"/>
      </w:r>
      <w:r w:rsidR="00482F36">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00482F36">
        <w:rPr>
          <w:lang w:val="en-GB"/>
        </w:rPr>
        <w:fldChar w:fldCharType="separate"/>
      </w:r>
      <w:r w:rsidR="00482F36" w:rsidRPr="00482F36">
        <w:rPr>
          <w:noProof/>
          <w:lang w:val="en-GB"/>
        </w:rPr>
        <w:t>(Merritt and Cummins, 1996; Bauernfeind and Soldan, 2012)</w:t>
      </w:r>
      <w:r w:rsidR="00482F36">
        <w:rPr>
          <w:lang w:val="en-GB"/>
        </w:rPr>
        <w:fldChar w:fldCharType="end"/>
      </w:r>
      <w:r w:rsidR="00482F36">
        <w:rPr>
          <w:lang w:val="en-GB"/>
        </w:rPr>
        <w:t>. In contrast,</w:t>
      </w:r>
      <w:r w:rsidR="00482F36" w:rsidRPr="003B2661">
        <w:rPr>
          <w:lang w:val="en-GB"/>
        </w:rPr>
        <w:t xml:space="preserve"> </w:t>
      </w:r>
      <w:r w:rsidR="00482F36" w:rsidRPr="003B2661">
        <w:rPr>
          <w:i/>
          <w:lang w:val="en-GB"/>
        </w:rPr>
        <w:t>Chironomus</w:t>
      </w:r>
      <w:r w:rsidR="00482F36" w:rsidRPr="003B2661">
        <w:rPr>
          <w:lang w:val="en-GB"/>
        </w:rPr>
        <w:t xml:space="preserve"> spp. are </w:t>
      </w:r>
      <w:r w:rsidR="00482F36">
        <w:rPr>
          <w:lang w:val="en-GB"/>
        </w:rPr>
        <w:t xml:space="preserve">benthic </w:t>
      </w:r>
      <w:r w:rsidR="00482F36" w:rsidRPr="003B2661">
        <w:rPr>
          <w:lang w:val="en-GB"/>
        </w:rPr>
        <w:t>and found mostly hiding in the sediment</w:t>
      </w:r>
      <w:r w:rsidR="00482F36">
        <w:rPr>
          <w:lang w:val="en-GB"/>
        </w:rPr>
        <w:t xml:space="preserve"> </w:t>
      </w:r>
      <w:r w:rsidR="00482F36">
        <w:rPr>
          <w:lang w:val="en-GB"/>
        </w:rPr>
        <w:fldChar w:fldCharType="begin" w:fldLock="1"/>
      </w:r>
      <w:r w:rsidR="00482F36">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00482F36">
        <w:rPr>
          <w:lang w:val="en-GB"/>
        </w:rPr>
        <w:fldChar w:fldCharType="separate"/>
      </w:r>
      <w:r w:rsidR="00482F36" w:rsidRPr="00966C9A">
        <w:rPr>
          <w:noProof/>
          <w:lang w:val="en-GB"/>
        </w:rPr>
        <w:t>(Cranston, Pinder and Armitage, 1995)</w:t>
      </w:r>
      <w:r w:rsidR="00482F36">
        <w:rPr>
          <w:lang w:val="en-GB"/>
        </w:rPr>
        <w:fldChar w:fldCharType="end"/>
      </w:r>
      <w:r w:rsidR="00482F36" w:rsidRPr="003B2661">
        <w:rPr>
          <w:lang w:val="en-GB"/>
        </w:rPr>
        <w:t>.</w:t>
      </w:r>
      <w:r w:rsidR="00482F36">
        <w:rPr>
          <w:lang w:val="en-GB"/>
        </w:rPr>
        <w:t xml:space="preserve"> We define foraging strategies based on the relative velocities of prey and predator </w:t>
      </w:r>
      <w:r w:rsidR="00482F36">
        <w:rPr>
          <w:lang w:val="en-GB"/>
        </w:rPr>
        <w:fldChar w:fldCharType="begin" w:fldLock="1"/>
      </w:r>
      <w:r w:rsidR="00482F3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82F36">
        <w:rPr>
          <w:lang w:val="en-GB"/>
        </w:rPr>
        <w:fldChar w:fldCharType="separate"/>
      </w:r>
      <w:r w:rsidR="00482F36" w:rsidRPr="00482F36">
        <w:rPr>
          <w:noProof/>
          <w:lang w:val="en-GB"/>
        </w:rPr>
        <w:t>(Pawar, Dell and Savage, 2012)</w:t>
      </w:r>
      <w:r w:rsidR="00482F36">
        <w:rPr>
          <w:lang w:val="en-GB"/>
        </w:rPr>
        <w:fldChar w:fldCharType="end"/>
      </w:r>
      <w:r w:rsidR="00482F36">
        <w:rPr>
          <w:lang w:val="en-GB"/>
        </w:rPr>
        <w:t>. When prey velocity is likely to be negligible relative to that of the predator, we class it as a “sessile prey” strategy. In contrast, when prey velocity is non-negligible and likely to affect model predictions, we define the foraging strategy as “active capture”. These distinct foraging strategies</w:t>
      </w:r>
      <w:r w:rsidR="00924018">
        <w:rPr>
          <w:lang w:val="en-GB"/>
        </w:rPr>
        <w:t xml:space="preserve"> are expected to produce different interaction strengths based on the environmental space they occur in (equation 1) and are thus considered in conjunction for search rate modelling.</w:t>
      </w:r>
    </w:p>
    <w:p w14:paraId="7DE60724" w14:textId="624E387F" w:rsidR="00416353" w:rsidRPr="003B2661" w:rsidRDefault="00416353" w:rsidP="00997AED">
      <w:pPr>
        <w:ind w:firstLine="720"/>
        <w:jc w:val="both"/>
        <w:rPr>
          <w:lang w:val="en-GB"/>
        </w:rPr>
      </w:pPr>
    </w:p>
    <w:p w14:paraId="0F8842FB" w14:textId="6106BE1F" w:rsidR="00416353" w:rsidRPr="003B2661" w:rsidRDefault="00E401B9" w:rsidP="00997AED">
      <w:pPr>
        <w:jc w:val="both"/>
        <w:rPr>
          <w:lang w:val="en-GB"/>
        </w:rPr>
      </w:pPr>
      <w:r w:rsidRPr="003B2661">
        <w:rPr>
          <w:sz w:val="32"/>
          <w:szCs w:val="32"/>
          <w:lang w:val="en-GB"/>
        </w:rPr>
        <w:t>EXPERIMENT</w:t>
      </w:r>
      <w:r w:rsidR="009148C2">
        <w:rPr>
          <w:sz w:val="32"/>
          <w:szCs w:val="32"/>
          <w:lang w:val="en-GB"/>
        </w:rPr>
        <w:t>S</w:t>
      </w:r>
    </w:p>
    <w:p w14:paraId="797E530C" w14:textId="0DBDA395" w:rsidR="005B7D3F" w:rsidRDefault="00416353" w:rsidP="00997AED">
      <w:pPr>
        <w:ind w:firstLine="720"/>
        <w:jc w:val="both"/>
        <w:rPr>
          <w:lang w:val="en-GB"/>
        </w:rPr>
      </w:pPr>
      <w:r w:rsidRPr="003B2661">
        <w:rPr>
          <w:lang w:val="en-GB"/>
        </w:rPr>
        <w:t xml:space="preserve">We </w:t>
      </w:r>
      <w:r w:rsidR="005B7D3F">
        <w:rPr>
          <w:lang w:val="en-GB"/>
        </w:rPr>
        <w:t xml:space="preserve">measured </w:t>
      </w:r>
      <w:r w:rsidRPr="003B2661">
        <w:rPr>
          <w:lang w:val="en-GB"/>
        </w:rPr>
        <w:t xml:space="preserve">oxygen consumption </w:t>
      </w:r>
      <w:r w:rsidR="00BF37C3">
        <w:rPr>
          <w:lang w:val="en-GB"/>
        </w:rPr>
        <w:t xml:space="preserve">rate </w:t>
      </w:r>
      <w:r w:rsidRPr="003B2661">
        <w:rPr>
          <w:lang w:val="en-GB"/>
        </w:rPr>
        <w:t xml:space="preserve">as a proxy for metabolic rate </w:t>
      </w:r>
      <w:r w:rsidR="00966C9A">
        <w:rPr>
          <w:lang w:val="en-GB"/>
        </w:rPr>
        <w:fldChar w:fldCharType="begin" w:fldLock="1"/>
      </w:r>
      <w:r w:rsidR="00966C9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966C9A">
        <w:rPr>
          <w:lang w:val="en-GB"/>
        </w:rPr>
        <w:fldChar w:fldCharType="separate"/>
      </w:r>
      <w:r w:rsidR="00966C9A" w:rsidRPr="00966C9A">
        <w:rPr>
          <w:noProof/>
          <w:lang w:val="en-GB"/>
        </w:rPr>
        <w:t>(Angilletta, 2009)</w:t>
      </w:r>
      <w:r w:rsidR="00966C9A">
        <w:rPr>
          <w:lang w:val="en-GB"/>
        </w:rPr>
        <w:fldChar w:fldCharType="end"/>
      </w:r>
      <w:r w:rsidRPr="003B2661">
        <w:rPr>
          <w:lang w:val="en-GB"/>
        </w:rPr>
        <w:t>. Measu</w:t>
      </w:r>
      <w:r w:rsidR="000F5CA3" w:rsidRPr="003B2661">
        <w:rPr>
          <w:lang w:val="en-GB"/>
        </w:rPr>
        <w:t>res of metabolic rates were</w:t>
      </w:r>
      <w:r w:rsidRPr="003B2661">
        <w:rPr>
          <w:lang w:val="en-GB"/>
        </w:rPr>
        <w:t xml:space="preserve"> carried out using standard respiration protocol (Supplementary material, </w:t>
      </w:r>
      <w:r w:rsidR="00966C9A">
        <w:rPr>
          <w:lang w:val="en-GB"/>
        </w:rPr>
        <w:fldChar w:fldCharType="begin" w:fldLock="1"/>
      </w:r>
      <w:r w:rsidR="00966C9A">
        <w:rPr>
          <w:lang w:val="en-GB"/>
        </w:rPr>
        <w:instrText>ADDIN CSL_CITATION { "citationItems" : [ { "id" : "ITEM-1", "itemData" : { "author" : [ { "dropping-particle" : "", "family" : "Brodersen", "given" : "Klaus Peter", "non-dropping-particle" : "", "parse-names" : false, "suffix" : "" }, { "dropping-particle" : "", "family" : "Pedersen", "given" : "O L E", "non-dropping-particle" : "", "parse-names" : false, "suffix" : "" }, { "dropping-particle" : "", "family" : "Walker", "given" : "Ian R", "non-dropping-particle" : "", "parse-names" : false, "suffix" : "" }, { "dropping-particle" : "", "family" : "Jensen", "given" : "Michael Tranekj\u00e6r", "non-dropping-particle" : "", "parse-names" : false, "suffix" : "" } ], "container-title" : "Freshwater Biology", "id" : "ITEM-1", "issue" : "3", "issued" : { "date-parts" : [ [ "2008" ] ] }, "page" : "593-602", "publisher" : "Wiley Online Library", "title" : "Respiration of midges (Diptera; Chironomidae) in British Columbian lakes: oxy-regulation, temperature and their role as palaeo-indicators", "type" : "article-journal", "volume" : "53" }, "uris" : [ "http://www.mendeley.com/documents/?uuid=05c3cd00-5fcd-4eb9-9fd4-2d29868b09d3" ] } ], "mendeley" : { "formattedCitation" : "(Brodersen &lt;i&gt;et al.&lt;/i&gt;, 2008)", "plainTextFormattedCitation" : "(Brodersen et al., 2008)", "previouslyFormattedCitation" : "(Brodersen &lt;i&gt;et al.&lt;/i&gt;, 2008)" }, "properties" : {  }, "schema" : "https://github.com/citation-style-language/schema/raw/master/csl-citation.json" }</w:instrText>
      </w:r>
      <w:r w:rsidR="00966C9A">
        <w:rPr>
          <w:lang w:val="en-GB"/>
        </w:rPr>
        <w:fldChar w:fldCharType="separate"/>
      </w:r>
      <w:r w:rsidR="00966C9A" w:rsidRPr="00966C9A">
        <w:rPr>
          <w:noProof/>
          <w:lang w:val="en-GB"/>
        </w:rPr>
        <w:t xml:space="preserve">(Brodersen </w:t>
      </w:r>
      <w:r w:rsidR="00966C9A" w:rsidRPr="00966C9A">
        <w:rPr>
          <w:i/>
          <w:noProof/>
          <w:lang w:val="en-GB"/>
        </w:rPr>
        <w:t>et al.</w:t>
      </w:r>
      <w:r w:rsidR="00966C9A" w:rsidRPr="00966C9A">
        <w:rPr>
          <w:noProof/>
          <w:lang w:val="en-GB"/>
        </w:rPr>
        <w:t>, 2008)</w:t>
      </w:r>
      <w:r w:rsidR="00966C9A">
        <w:rPr>
          <w:lang w:val="en-GB"/>
        </w:rPr>
        <w:fldChar w:fldCharType="end"/>
      </w:r>
      <w:r w:rsidRPr="003B2661">
        <w:rPr>
          <w:lang w:val="en-GB"/>
        </w:rPr>
        <w:t xml:space="preserve">) with Unisense </w:t>
      </w:r>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w:t>
      </w:r>
      <w:r w:rsidR="00A64B4B">
        <w:rPr>
          <w:lang w:val="en-GB"/>
        </w:rPr>
        <w:t xml:space="preserve">characterize the entire TPC </w:t>
      </w:r>
      <w:r w:rsidRPr="003B2661">
        <w:rPr>
          <w:lang w:val="en-GB"/>
        </w:rPr>
        <w:t xml:space="preserve">of respiration.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each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w:t>
      </w:r>
      <w:r w:rsidR="00B00A96">
        <w:rPr>
          <w:lang w:val="en-GB"/>
        </w:rPr>
        <w:t>,</w:t>
      </w:r>
      <w:r w:rsidR="001C567C" w:rsidRPr="003B2661">
        <w:rPr>
          <w:lang w:val="en-GB"/>
        </w:rPr>
        <w:t xml:space="preserve"> experiment</w:t>
      </w:r>
      <w:r w:rsidR="005B7D3F">
        <w:rPr>
          <w:lang w:val="en-GB"/>
        </w:rPr>
        <w:t>s sampled individuals were stored for 24</w:t>
      </w:r>
      <w:r w:rsidR="005B7D3F" w:rsidRPr="001B5875">
        <w:rPr>
          <w:lang w:val="en-GB"/>
        </w:rPr>
        <w:t>h</w:t>
      </w:r>
      <w:r w:rsidR="00E97A9A">
        <w:rPr>
          <w:lang w:val="en-GB"/>
        </w:rPr>
        <w:t xml:space="preserve"> in pond water filtered with 53</w:t>
      </w:r>
      <w:r w:rsidR="005B7D3F" w:rsidRPr="001B5875">
        <w:rPr>
          <w:lang w:val="en-GB"/>
        </w:rPr>
        <w:t>μm</w:t>
      </w:r>
      <w:r w:rsidR="00E97A9A">
        <w:rPr>
          <w:i/>
          <w:lang w:val="en-GB"/>
        </w:rPr>
        <w:t xml:space="preserve"> </w:t>
      </w:r>
      <w:r w:rsidR="00E97A9A">
        <w:rPr>
          <w:lang w:val="en-GB"/>
        </w:rPr>
        <w:t>followed by 20</w:t>
      </w:r>
      <w:r w:rsidR="00E97A9A" w:rsidRPr="001B5875">
        <w:rPr>
          <w:lang w:val="en-GB"/>
        </w:rPr>
        <w:t>μm</w:t>
      </w:r>
      <w:r w:rsidR="005B7D3F">
        <w:rPr>
          <w:i/>
          <w:lang w:val="en-GB"/>
        </w:rPr>
        <w:t xml:space="preserve"> </w:t>
      </w:r>
      <w:r w:rsidR="005B7D3F">
        <w:rPr>
          <w:lang w:val="en-GB"/>
        </w:rPr>
        <w:t>mesh nets and held at ambient temperature. This allowed for gut clearing of all experimental individuals.</w:t>
      </w:r>
    </w:p>
    <w:p w14:paraId="7E44F894" w14:textId="77777777" w:rsidR="005B7D3F" w:rsidRPr="00996303" w:rsidRDefault="005B7D3F" w:rsidP="00997AED">
      <w:pPr>
        <w:ind w:firstLine="720"/>
        <w:jc w:val="both"/>
        <w:rPr>
          <w:lang w:val="en-GB"/>
        </w:rPr>
      </w:pPr>
      <w:r>
        <w:rPr>
          <w:lang w:val="en-GB"/>
        </w:rPr>
        <w:t>In order to calculate individual dry mass</w:t>
      </w:r>
      <w:r w:rsidR="00416589">
        <w:rPr>
          <w:lang w:val="en-GB"/>
        </w:rPr>
        <w:t>,</w:t>
      </w:r>
      <w:r>
        <w:rPr>
          <w:lang w:val="en-GB"/>
        </w:rPr>
        <w:t xml:space="preserve"> a minimum of 50 individuals per taxa were collected from Murcia, Évora and Toledo. </w:t>
      </w:r>
      <w:r w:rsidR="00996303">
        <w:rPr>
          <w:lang w:val="en-GB"/>
        </w:rPr>
        <w:t>These were measured and dried in the oven at 80°C for 24</w:t>
      </w:r>
      <w:r w:rsidR="00996303" w:rsidRPr="001B5875">
        <w:rPr>
          <w:lang w:val="en-GB"/>
        </w:rPr>
        <w:t>h</w:t>
      </w:r>
      <w:r w:rsidR="00996303">
        <w:rPr>
          <w:i/>
          <w:lang w:val="en-GB"/>
        </w:rPr>
        <w:t xml:space="preserve">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14:paraId="57E6BE5C" w14:textId="7CAE0CA1" w:rsidR="00416353" w:rsidRPr="003B2661" w:rsidRDefault="00996303" w:rsidP="00411071">
      <w:pPr>
        <w:ind w:firstLine="720"/>
        <w:jc w:val="both"/>
        <w:rPr>
          <w:lang w:val="en-GB"/>
        </w:rPr>
      </w:pPr>
      <w:r>
        <w:rPr>
          <w:lang w:val="en-GB"/>
        </w:rPr>
        <w:t xml:space="preserve">We </w:t>
      </w:r>
      <w:r w:rsidR="00411071">
        <w:rPr>
          <w:lang w:val="en-GB"/>
        </w:rPr>
        <w:t>proceeded to fit the Sharpe-Schoolfield model</w:t>
      </w:r>
      <w:r w:rsidR="00411071" w:rsidRPr="003B2661">
        <w:rPr>
          <w:lang w:val="en-GB"/>
        </w:rPr>
        <w:t xml:space="preserve"> </w:t>
      </w:r>
      <w:r w:rsidR="00411071">
        <w:rPr>
          <w:lang w:val="en-GB"/>
        </w:rPr>
        <w:fldChar w:fldCharType="begin" w:fldLock="1"/>
      </w:r>
      <w:r w:rsidR="00411071">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00411071">
        <w:rPr>
          <w:lang w:val="en-GB"/>
        </w:rPr>
        <w:fldChar w:fldCharType="separate"/>
      </w:r>
      <w:r w:rsidR="00411071" w:rsidRPr="00966C9A">
        <w:rPr>
          <w:noProof/>
          <w:lang w:val="en-GB"/>
        </w:rPr>
        <w:t>(Schoolfield, Sharpe and Magnuson, 1981)</w:t>
      </w:r>
      <w:r w:rsidR="00411071">
        <w:rPr>
          <w:lang w:val="en-GB"/>
        </w:rPr>
        <w:fldChar w:fldCharType="end"/>
      </w:r>
      <w:r>
        <w:rPr>
          <w:lang w:val="en-GB"/>
        </w:rPr>
        <w:t xml:space="preserve"> to the measured oxygen consumption rates.</w:t>
      </w:r>
      <w:r w:rsidR="00416353" w:rsidRPr="003B2661">
        <w:rPr>
          <w:lang w:val="en-GB"/>
        </w:rPr>
        <w:t xml:space="preserve"> </w:t>
      </w:r>
      <w:r w:rsidR="00411071">
        <w:rPr>
          <w:lang w:val="en-GB"/>
        </w:rPr>
        <w:t>This model was chosen for its ability to capture both the rise and fall of temperature-dependent traits based on biologically relevant parameters. N</w:t>
      </w:r>
      <w:r w:rsidR="00411071" w:rsidRPr="003B2661">
        <w:rPr>
          <w:lang w:val="en-GB"/>
        </w:rPr>
        <w:t xml:space="preserve">ot enough </w:t>
      </w:r>
      <w:r w:rsidR="00411071">
        <w:rPr>
          <w:lang w:val="en-GB"/>
        </w:rPr>
        <w:t>measurements</w:t>
      </w:r>
      <w:r w:rsidR="00411071" w:rsidRPr="003B2661">
        <w:rPr>
          <w:lang w:val="en-GB"/>
        </w:rPr>
        <w:t xml:space="preserve"> were available to </w:t>
      </w:r>
      <w:r w:rsidR="00411071">
        <w:rPr>
          <w:lang w:val="en-GB"/>
        </w:rPr>
        <w:t>estimate low temperature enzyme inactivation thus the model used here reduces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61DDA440" w14:textId="77777777" w:rsidTr="00B5748C">
        <w:trPr>
          <w:trHeight w:val="880"/>
        </w:trPr>
        <w:tc>
          <w:tcPr>
            <w:tcW w:w="534" w:type="dxa"/>
          </w:tcPr>
          <w:p w14:paraId="4A21AB0F" w14:textId="77777777" w:rsidR="00C765D2" w:rsidRDefault="00C765D2" w:rsidP="00997AED">
            <w:pPr>
              <w:jc w:val="both"/>
              <w:rPr>
                <w:lang w:val="en-GB"/>
              </w:rPr>
            </w:pPr>
          </w:p>
        </w:tc>
        <w:tc>
          <w:tcPr>
            <w:tcW w:w="7796" w:type="dxa"/>
            <w:vAlign w:val="center"/>
          </w:tcPr>
          <w:p w14:paraId="08AC3DE9" w14:textId="77777777" w:rsidR="00C765D2" w:rsidRPr="003B2661" w:rsidRDefault="00C765D2" w:rsidP="00997AED">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2CFD6DB" w14:textId="77777777" w:rsidR="00C765D2" w:rsidRDefault="00C765D2" w:rsidP="00997AED">
            <w:pPr>
              <w:jc w:val="both"/>
              <w:rPr>
                <w:lang w:val="en-GB"/>
              </w:rPr>
            </w:pPr>
          </w:p>
        </w:tc>
        <w:tc>
          <w:tcPr>
            <w:tcW w:w="526" w:type="dxa"/>
            <w:vAlign w:val="center"/>
          </w:tcPr>
          <w:p w14:paraId="0A7266C7" w14:textId="77777777" w:rsidR="00C765D2" w:rsidRDefault="00C765D2" w:rsidP="00997AED">
            <w:pPr>
              <w:jc w:val="both"/>
              <w:rPr>
                <w:lang w:val="en-GB"/>
              </w:rPr>
            </w:pPr>
            <w:r>
              <w:rPr>
                <w:lang w:val="en-GB"/>
              </w:rPr>
              <w:t>(8)</w:t>
            </w:r>
          </w:p>
        </w:tc>
      </w:tr>
    </w:tbl>
    <w:p w14:paraId="2064037F" w14:textId="288256EE" w:rsidR="00416353" w:rsidRPr="00630156" w:rsidRDefault="00416353" w:rsidP="00411071">
      <w:pPr>
        <w:jc w:val="both"/>
        <w:rPr>
          <w:lang w:val="en-GB"/>
        </w:rPr>
      </w:pPr>
      <w:r w:rsidRPr="003B2661">
        <w:rPr>
          <w:lang w:val="en-GB"/>
        </w:rPr>
        <w:t xml:space="preserve">Where </w:t>
      </w:r>
      <w:r w:rsidRPr="00411071">
        <w:rPr>
          <w:i/>
          <w:lang w:val="en-GB"/>
        </w:rPr>
        <w:t>B</w:t>
      </w:r>
      <w:r w:rsidRPr="003B2661">
        <w:rPr>
          <w:lang w:val="en-GB"/>
        </w:rPr>
        <w:t xml:space="preserve"> is oxygen consumption rate, </w:t>
      </w:r>
      <w:r w:rsidR="00966C9A">
        <w:rPr>
          <w:i/>
          <w:lang w:val="en-GB"/>
        </w:rPr>
        <w:t>b</w:t>
      </w:r>
      <w:r w:rsidR="00966C9A" w:rsidRPr="00966C9A">
        <w:rPr>
          <w:i/>
          <w:vertAlign w:val="subscript"/>
          <w:lang w:val="en-GB"/>
        </w:rPr>
        <w:t>0</w:t>
      </w:r>
      <w:r w:rsidRPr="003B2661">
        <w:rPr>
          <w:position w:val="-6"/>
          <w:lang w:val="en-GB"/>
        </w:rPr>
        <w:t xml:space="preserve"> </w:t>
      </w:r>
      <w:r w:rsidRPr="003B2661">
        <w:rPr>
          <w:lang w:val="en-GB"/>
        </w:rPr>
        <w:t>is the normalisation constant at a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proofErr w:type="spellStart"/>
      <w:r w:rsidR="00966C9A">
        <w:rPr>
          <w:i/>
          <w:lang w:val="en-GB"/>
        </w:rPr>
        <w:t>E</w:t>
      </w:r>
      <w:r w:rsidR="00966C9A" w:rsidRPr="00966C9A">
        <w:rPr>
          <w:i/>
          <w:vertAlign w:val="subscript"/>
          <w:lang w:val="en-GB"/>
        </w:rPr>
        <w:t>a</w:t>
      </w:r>
      <w:proofErr w:type="spellEnd"/>
      <w:r w:rsidRPr="003B2661">
        <w:rPr>
          <w:position w:val="-6"/>
          <w:lang w:val="en-GB"/>
        </w:rPr>
        <w:t xml:space="preserve"> </w:t>
      </w:r>
      <w:r w:rsidRPr="003B2661">
        <w:rPr>
          <w:lang w:val="en-GB"/>
        </w:rPr>
        <w:t>is the enzyme’s activation energy,</w:t>
      </w:r>
      <w:r w:rsidRPr="003B2661">
        <w:rPr>
          <w:i/>
          <w:lang w:val="en-GB"/>
        </w:rPr>
        <w:t xml:space="preserve"> </w:t>
      </w:r>
      <w:r w:rsidR="00966C9A">
        <w:rPr>
          <w:i/>
          <w:lang w:val="en-GB"/>
        </w:rPr>
        <w:t>E</w:t>
      </w:r>
      <w:r w:rsidR="00966C9A" w:rsidRPr="00966C9A">
        <w:rPr>
          <w:i/>
          <w:vertAlign w:val="subscript"/>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proofErr w:type="spellStart"/>
      <w:r w:rsidR="00966C9A">
        <w:rPr>
          <w:i/>
          <w:lang w:val="en-GB"/>
        </w:rPr>
        <w:t>T</w:t>
      </w:r>
      <w:r w:rsidR="00966C9A" w:rsidRPr="00966C9A">
        <w:rPr>
          <w:i/>
          <w:vertAlign w:val="subscript"/>
          <w:lang w:val="en-GB"/>
        </w:rPr>
        <w:t>pk</w:t>
      </w:r>
      <w:proofErr w:type="spellEnd"/>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proofErr w:type="spellStart"/>
      <w:r w:rsidR="00966C9A">
        <w:rPr>
          <w:i/>
          <w:lang w:val="en-GB"/>
        </w:rPr>
        <w:t>T</w:t>
      </w:r>
      <w:r w:rsidR="00966C9A" w:rsidRPr="00966C9A">
        <w:rPr>
          <w:i/>
          <w:vertAlign w:val="subscript"/>
          <w:lang w:val="en-GB"/>
        </w:rPr>
        <w:t>ref</w:t>
      </w:r>
      <w:proofErr w:type="spellEnd"/>
      <w:r w:rsidRPr="003B2661">
        <w:rPr>
          <w:lang w:val="en-GB"/>
        </w:rPr>
        <w:t xml:space="preserve">) to estimate a biologically relevant value for </w:t>
      </w:r>
      <w:r w:rsidR="00966C9A">
        <w:rPr>
          <w:i/>
          <w:lang w:val="en-GB"/>
        </w:rPr>
        <w:t>b</w:t>
      </w:r>
      <w:r w:rsidR="00966C9A" w:rsidRPr="00966C9A">
        <w:rPr>
          <w:i/>
          <w:vertAlign w:val="subscript"/>
          <w:lang w:val="en-GB"/>
        </w:rPr>
        <w:t>0</w:t>
      </w:r>
      <w:r w:rsidRPr="003B2661">
        <w:rPr>
          <w:lang w:val="en-GB"/>
        </w:rPr>
        <w:t xml:space="preserve">. </w:t>
      </w:r>
      <w:r w:rsidR="00411071">
        <w:rPr>
          <w:lang w:val="en-GB"/>
        </w:rPr>
        <w:t>We fitted the model with a mass term added to account for species-specific variation in mass scaling for both prey species and set</w:t>
      </w:r>
      <w:r w:rsidR="00996303">
        <w:rPr>
          <w:lang w:val="en-GB"/>
        </w:rPr>
        <w:t xml:space="preserve"> </w:t>
      </w:r>
      <w:r w:rsidR="00996303" w:rsidRPr="003B2661">
        <w:rPr>
          <w:i/>
          <w:lang w:val="en-GB"/>
        </w:rPr>
        <w:t>β</w:t>
      </w:r>
      <w:r w:rsidR="00996303">
        <w:rPr>
          <w:i/>
          <w:lang w:val="en-GB"/>
        </w:rPr>
        <w:t>=0.75</w:t>
      </w:r>
      <w:r w:rsidR="00411071">
        <w:rPr>
          <w:i/>
          <w:lang w:val="en-GB"/>
        </w:rPr>
        <w:t xml:space="preserve"> </w:t>
      </w:r>
      <w:r w:rsidR="00411071">
        <w:rPr>
          <w:i/>
          <w:lang w:val="en-GB"/>
        </w:rPr>
        <w:fldChar w:fldCharType="begin" w:fldLock="1"/>
      </w:r>
      <w:r w:rsidR="00411071">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411071">
        <w:rPr>
          <w:i/>
          <w:lang w:val="en-GB"/>
        </w:rPr>
        <w:fldChar w:fldCharType="separate"/>
      </w:r>
      <w:r w:rsidR="00411071" w:rsidRPr="00411071">
        <w:rPr>
          <w:noProof/>
          <w:lang w:val="en-GB"/>
        </w:rPr>
        <w:t xml:space="preserve">(Brown </w:t>
      </w:r>
      <w:r w:rsidR="00411071" w:rsidRPr="00411071">
        <w:rPr>
          <w:i/>
          <w:noProof/>
          <w:lang w:val="en-GB"/>
        </w:rPr>
        <w:t>et al.</w:t>
      </w:r>
      <w:r w:rsidR="00411071" w:rsidRPr="00411071">
        <w:rPr>
          <w:noProof/>
          <w:lang w:val="en-GB"/>
        </w:rPr>
        <w:t>, 2004)</w:t>
      </w:r>
      <w:r w:rsidR="00411071">
        <w:rPr>
          <w:i/>
          <w:lang w:val="en-GB"/>
        </w:rPr>
        <w:fldChar w:fldCharType="end"/>
      </w:r>
      <w:r w:rsidR="00996303">
        <w:rPr>
          <w:i/>
          <w:lang w:val="en-GB"/>
        </w:rPr>
        <w:t xml:space="preserve">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All parameters were estimated via non-linear least squares fitting of the model to the data collected for each species at each site using the ”</w:t>
      </w:r>
      <w:proofErr w:type="spellStart"/>
      <w:r w:rsidRPr="003B2661">
        <w:rPr>
          <w:lang w:val="en-GB"/>
        </w:rPr>
        <w:t>minpack.lm</w:t>
      </w:r>
      <w:proofErr w:type="spellEnd"/>
      <w:r w:rsidRPr="003B2661">
        <w:rPr>
          <w:lang w:val="en-GB"/>
        </w:rPr>
        <w:t xml:space="preserve">” package </w:t>
      </w:r>
      <w:r w:rsidR="00966C9A">
        <w:rPr>
          <w:lang w:val="en-GB"/>
        </w:rPr>
        <w:fldChar w:fldCharType="begin" w:fldLock="1"/>
      </w:r>
      <w:r w:rsidR="00966C9A">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00966C9A">
        <w:rPr>
          <w:lang w:val="en-GB"/>
        </w:rPr>
        <w:fldChar w:fldCharType="separate"/>
      </w:r>
      <w:r w:rsidR="00966C9A" w:rsidRPr="00966C9A">
        <w:rPr>
          <w:noProof/>
          <w:lang w:val="en-GB"/>
        </w:rPr>
        <w:t xml:space="preserve">(Elzhov </w:t>
      </w:r>
      <w:r w:rsidR="00966C9A" w:rsidRPr="00966C9A">
        <w:rPr>
          <w:i/>
          <w:noProof/>
          <w:lang w:val="en-GB"/>
        </w:rPr>
        <w:t>et al.</w:t>
      </w:r>
      <w:r w:rsidR="00966C9A" w:rsidRPr="00966C9A">
        <w:rPr>
          <w:noProof/>
          <w:lang w:val="en-GB"/>
        </w:rPr>
        <w:t>, 2016)</w:t>
      </w:r>
      <w:r w:rsidR="00966C9A">
        <w:rPr>
          <w:lang w:val="en-GB"/>
        </w:rPr>
        <w:fldChar w:fldCharType="end"/>
      </w:r>
      <w:r w:rsidRPr="003B2661">
        <w:rPr>
          <w:lang w:val="en-GB"/>
        </w:rPr>
        <w:t xml:space="preserve"> for the statistical software R </w:t>
      </w:r>
      <w:r w:rsidR="00966C9A">
        <w:rPr>
          <w:lang w:val="en-GB"/>
        </w:rPr>
        <w:fldChar w:fldCharType="begin" w:fldLock="1"/>
      </w:r>
      <w:r w:rsidR="00966C9A">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00966C9A">
        <w:rPr>
          <w:lang w:val="en-GB"/>
        </w:rPr>
        <w:fldChar w:fldCharType="separate"/>
      </w:r>
      <w:r w:rsidR="00966C9A" w:rsidRPr="00966C9A">
        <w:rPr>
          <w:noProof/>
          <w:lang w:val="en-GB"/>
        </w:rPr>
        <w:t>(R Core Team, 2015)</w:t>
      </w:r>
      <w:r w:rsidR="00966C9A">
        <w:rPr>
          <w:lang w:val="en-GB"/>
        </w:rPr>
        <w:fldChar w:fldCharType="end"/>
      </w:r>
      <w:r w:rsidRPr="003B2661">
        <w:rPr>
          <w:lang w:val="en-GB"/>
        </w:rPr>
        <w:t xml:space="preserve">. Starting parameters for the fitting were sampled 10,000 times from a normal distribution </w:t>
      </w:r>
      <w:r w:rsidR="00C07109" w:rsidRPr="003B2661">
        <w:rPr>
          <w:lang w:val="en-GB"/>
        </w:rPr>
        <w:t>centred</w:t>
      </w:r>
      <w:r w:rsidRPr="003B2661">
        <w:rPr>
          <w:lang w:val="en-GB"/>
        </w:rPr>
        <w:t xml:space="preserve"> on </w:t>
      </w:r>
      <w:r w:rsidR="001462FD">
        <w:rPr>
          <w:lang w:val="en-GB"/>
        </w:rPr>
        <w:t xml:space="preserve">values estimated from </w:t>
      </w:r>
      <w:r w:rsidR="00411071">
        <w:rPr>
          <w:lang w:val="en-GB"/>
        </w:rPr>
        <w:t xml:space="preserve">a </w:t>
      </w:r>
      <w:proofErr w:type="spellStart"/>
      <w:r w:rsidR="00411071">
        <w:rPr>
          <w:lang w:val="en-GB"/>
        </w:rPr>
        <w:t>linearised</w:t>
      </w:r>
      <w:proofErr w:type="spellEnd"/>
      <w:r w:rsidR="00411071">
        <w:rPr>
          <w:lang w:val="en-GB"/>
        </w:rPr>
        <w:t xml:space="preserve"> Arrhenius function</w:t>
      </w:r>
      <w:r w:rsidRPr="003B2661">
        <w:rPr>
          <w:lang w:val="en-GB"/>
        </w:rPr>
        <w:t xml:space="preserve"> to determine the</w:t>
      </w:r>
      <w:r w:rsidR="00C33391">
        <w:rPr>
          <w:lang w:val="en-GB"/>
        </w:rPr>
        <w:t xml:space="preserve"> parameter values that yielded the</w:t>
      </w:r>
      <w:r w:rsidRPr="003B2661">
        <w:rPr>
          <w:lang w:val="en-GB"/>
        </w:rPr>
        <w:t xml:space="preserve"> best fit to the data</w:t>
      </w:r>
      <w:r w:rsidR="00630156">
        <w:rPr>
          <w:lang w:val="en-GB"/>
        </w:rPr>
        <w:t xml:space="preserve">. Best fit was determined based on </w:t>
      </w:r>
      <w:r w:rsidRPr="003B2661">
        <w:rPr>
          <w:lang w:val="en-GB"/>
        </w:rPr>
        <w:t>highest</w:t>
      </w:r>
      <w:r w:rsidR="00630156">
        <w:rPr>
          <w:lang w:val="en-GB"/>
        </w:rPr>
        <w:t xml:space="preserve"> R</w:t>
      </w:r>
      <w:r w:rsidR="00630156" w:rsidRPr="00630156">
        <w:rPr>
          <w:vertAlign w:val="superscript"/>
          <w:lang w:val="en-GB"/>
        </w:rPr>
        <w:t>2</w:t>
      </w:r>
      <w:r w:rsidR="00630156">
        <w:rPr>
          <w:lang w:val="en-GB"/>
        </w:rPr>
        <w:t xml:space="preserve"> and lowest AIC and BIC when R</w:t>
      </w:r>
      <w:r w:rsidR="00630156" w:rsidRPr="00630156">
        <w:rPr>
          <w:vertAlign w:val="superscript"/>
          <w:lang w:val="en-GB"/>
        </w:rPr>
        <w:t>2</w:t>
      </w:r>
      <w:r w:rsidR="00630156">
        <w:rPr>
          <w:lang w:val="en-GB"/>
        </w:rPr>
        <w:t xml:space="preserve"> values were equal.</w:t>
      </w:r>
      <w:r w:rsidR="00630156">
        <w:rPr>
          <w:position w:val="10"/>
          <w:lang w:val="en-GB"/>
        </w:rPr>
        <w:t xml:space="preserve"> </w:t>
      </w:r>
    </w:p>
    <w:p w14:paraId="37E6F30F" w14:textId="2465C428" w:rsidR="00CB5862" w:rsidRDefault="007B1278" w:rsidP="00997AED">
      <w:pPr>
        <w:ind w:firstLine="720"/>
        <w:jc w:val="both"/>
        <w:rPr>
          <w:lang w:val="en-GB"/>
        </w:rPr>
      </w:pPr>
      <w:r>
        <w:rPr>
          <w:lang w:val="en-GB"/>
        </w:rPr>
        <w:lastRenderedPageBreak/>
        <w:t>Sharpe-Schoolfield model</w:t>
      </w:r>
      <w:r w:rsidR="00C33391">
        <w:rPr>
          <w:lang w:val="en-GB"/>
        </w:rPr>
        <w:t>s (equation 7</w:t>
      </w:r>
      <w:r w:rsidR="001462FD" w:rsidRPr="003B2661">
        <w:rPr>
          <w:lang w:val="en-GB"/>
        </w:rPr>
        <w:t>) were fit to</w:t>
      </w:r>
      <w:r w:rsidR="001462FD">
        <w:rPr>
          <w:lang w:val="en-GB"/>
        </w:rPr>
        <w:t xml:space="preserve"> all the respiration data for </w:t>
      </w:r>
      <w:r w:rsidR="001462FD" w:rsidRPr="003B2661">
        <w:rPr>
          <w:lang w:val="en-GB"/>
        </w:rPr>
        <w:t>e</w:t>
      </w:r>
      <w:r w:rsidR="001462FD">
        <w:rPr>
          <w:lang w:val="en-GB"/>
        </w:rPr>
        <w:t xml:space="preserve">ach </w:t>
      </w:r>
      <w:proofErr w:type="gramStart"/>
      <w:r w:rsidR="001462FD">
        <w:rPr>
          <w:lang w:val="en-GB"/>
        </w:rPr>
        <w:t>taxa</w:t>
      </w:r>
      <w:proofErr w:type="gramEnd"/>
      <w:r w:rsidR="001462FD">
        <w:rPr>
          <w:lang w:val="en-GB"/>
        </w:rPr>
        <w:t xml:space="preserve"> at each site of occurrence</w:t>
      </w:r>
      <w:r w:rsidR="001462FD" w:rsidRPr="003B2661">
        <w:rPr>
          <w:lang w:val="en-GB"/>
        </w:rPr>
        <w:t xml:space="preserve">. The best-fit model out of 10,000 runs in each case was kept to estimate the values of </w:t>
      </w:r>
      <w:proofErr w:type="spellStart"/>
      <w:r w:rsidR="00966C9A">
        <w:rPr>
          <w:i/>
          <w:lang w:val="en-GB"/>
        </w:rPr>
        <w:t>E</w:t>
      </w:r>
      <w:r w:rsidR="00966C9A" w:rsidRPr="00966C9A">
        <w:rPr>
          <w:i/>
          <w:vertAlign w:val="subscript"/>
          <w:lang w:val="en-GB"/>
        </w:rPr>
        <w:t>a</w:t>
      </w:r>
      <w:proofErr w:type="spellEnd"/>
      <w:r w:rsidR="001462FD" w:rsidRPr="003B2661">
        <w:rPr>
          <w:i/>
          <w:lang w:val="en-GB"/>
        </w:rPr>
        <w:t xml:space="preserve">, </w:t>
      </w:r>
      <w:r w:rsidR="00966C9A">
        <w:rPr>
          <w:i/>
          <w:lang w:val="en-GB"/>
        </w:rPr>
        <w:t>E</w:t>
      </w:r>
      <w:r w:rsidR="00966C9A" w:rsidRPr="00966C9A">
        <w:rPr>
          <w:i/>
          <w:vertAlign w:val="subscript"/>
          <w:lang w:val="en-GB"/>
        </w:rPr>
        <w:t>d</w:t>
      </w:r>
      <w:r w:rsidR="001462FD" w:rsidRPr="003B2661">
        <w:rPr>
          <w:i/>
          <w:lang w:val="en-GB"/>
        </w:rPr>
        <w:t xml:space="preserve">, </w:t>
      </w:r>
      <w:r w:rsidR="00966C9A">
        <w:rPr>
          <w:i/>
          <w:lang w:val="en-GB"/>
        </w:rPr>
        <w:t>B</w:t>
      </w:r>
      <w:r w:rsidR="00966C9A" w:rsidRPr="00966C9A">
        <w:rPr>
          <w:i/>
          <w:vertAlign w:val="subscript"/>
          <w:lang w:val="en-GB"/>
        </w:rPr>
        <w:t>0</w:t>
      </w:r>
      <w:r w:rsidR="001462FD" w:rsidRPr="003B2661">
        <w:rPr>
          <w:i/>
          <w:lang w:val="en-GB"/>
        </w:rPr>
        <w:t>, β</w:t>
      </w:r>
      <w:r w:rsidR="001462FD" w:rsidRPr="003B2661">
        <w:rPr>
          <w:lang w:val="en-GB"/>
        </w:rPr>
        <w:t xml:space="preserve"> and</w:t>
      </w:r>
      <w:r w:rsidR="001462FD" w:rsidRPr="003B2661">
        <w:rPr>
          <w:i/>
          <w:lang w:val="en-GB"/>
        </w:rPr>
        <w:t xml:space="preserve"> </w:t>
      </w:r>
      <w:proofErr w:type="spellStart"/>
      <w:r w:rsidR="00966C9A">
        <w:rPr>
          <w:i/>
          <w:lang w:val="en-GB"/>
        </w:rPr>
        <w:t>T</w:t>
      </w:r>
      <w:r w:rsidR="00966C9A" w:rsidRPr="00966C9A">
        <w:rPr>
          <w:i/>
          <w:vertAlign w:val="subscript"/>
          <w:lang w:val="en-GB"/>
        </w:rPr>
        <w:t>pk</w:t>
      </w:r>
      <w:proofErr w:type="spellEnd"/>
      <w:r w:rsidR="001462FD" w:rsidRPr="003B2661">
        <w:rPr>
          <w:position w:val="-6"/>
          <w:lang w:val="en-GB"/>
        </w:rPr>
        <w:t xml:space="preserve"> </w:t>
      </w:r>
      <w:r w:rsidR="001462FD" w:rsidRPr="003B2661">
        <w:rPr>
          <w:lang w:val="en-GB"/>
        </w:rPr>
        <w:t>(Table S4).</w:t>
      </w:r>
      <w:r w:rsidR="001462FD">
        <w:rPr>
          <w:lang w:val="en-GB"/>
        </w:rPr>
        <w:t xml:space="preserve"> </w:t>
      </w:r>
      <w:r w:rsidR="00416353" w:rsidRPr="003B2661">
        <w:rPr>
          <w:lang w:val="en-GB"/>
        </w:rPr>
        <w:t>Respiration curves were</w:t>
      </w:r>
      <w:r w:rsidR="001462FD">
        <w:rPr>
          <w:lang w:val="en-GB"/>
        </w:rPr>
        <w:t xml:space="preserve"> then</w:t>
      </w:r>
      <w:r w:rsidR="00416353" w:rsidRPr="003B2661">
        <w:rPr>
          <w:lang w:val="en-GB"/>
        </w:rPr>
        <w:t xml:space="preserve"> plotted for each</w:t>
      </w:r>
      <w:r w:rsidR="001C567C" w:rsidRPr="003B2661">
        <w:rPr>
          <w:lang w:val="en-GB"/>
        </w:rPr>
        <w:t xml:space="preserve"> </w:t>
      </w:r>
      <w:proofErr w:type="gramStart"/>
      <w:r w:rsidR="001C567C" w:rsidRPr="003B2661">
        <w:rPr>
          <w:lang w:val="en-GB"/>
        </w:rPr>
        <w:t>taxa</w:t>
      </w:r>
      <w:proofErr w:type="gramEnd"/>
      <w:r w:rsidR="001C567C" w:rsidRPr="003B2661">
        <w:rPr>
          <w:lang w:val="en-GB"/>
        </w:rPr>
        <w:t xml:space="preserve"> at each</w:t>
      </w:r>
      <w:r w:rsidR="001462FD">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32074AB6" w14:textId="77777777" w:rsidR="00CB5862" w:rsidRDefault="00CB5862" w:rsidP="00997AED">
      <w:pPr>
        <w:rPr>
          <w:lang w:val="en-GB"/>
        </w:rPr>
      </w:pPr>
      <w:r>
        <w:rPr>
          <w:lang w:val="en-GB"/>
        </w:rPr>
        <w:br w:type="page"/>
      </w:r>
    </w:p>
    <w:p w14:paraId="5CC9EDCD" w14:textId="77777777" w:rsidR="00CB5862" w:rsidRDefault="00CB5862" w:rsidP="00997AED">
      <w:pPr>
        <w:jc w:val="both"/>
        <w:rPr>
          <w:lang w:val="en-GB"/>
        </w:rPr>
      </w:pPr>
    </w:p>
    <w:p w14:paraId="49B4A877" w14:textId="5A3E617A" w:rsidR="009655B4" w:rsidRDefault="00C53E23" w:rsidP="00997AED">
      <w:pPr>
        <w:jc w:val="both"/>
      </w:pPr>
      <w:r>
        <w:rPr>
          <w:noProof/>
          <w:sz w:val="18"/>
          <w:szCs w:val="18"/>
          <w:lang w:val="en-US"/>
        </w:rPr>
        <w:drawing>
          <wp:inline distT="0" distB="0" distL="0" distR="0" wp14:anchorId="262E629C" wp14:editId="3DCBEA27">
            <wp:extent cx="3780064" cy="70539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780064" cy="7053943"/>
                    </a:xfrm>
                    <a:prstGeom prst="rect">
                      <a:avLst/>
                    </a:prstGeom>
                  </pic:spPr>
                </pic:pic>
              </a:graphicData>
            </a:graphic>
          </wp:inline>
        </w:drawing>
      </w:r>
    </w:p>
    <w:p w14:paraId="32AFB2A6" w14:textId="1530A3AC" w:rsidR="003536B0" w:rsidRPr="00CB5862" w:rsidRDefault="009655B4" w:rsidP="00997AED">
      <w:pPr>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00794FCE" w:rsidRPr="00794FCE">
        <w:rPr>
          <w:rFonts w:ascii="Times Roman" w:hAnsi="Times Roman"/>
          <w:b/>
          <w:sz w:val="22"/>
          <w:szCs w:val="22"/>
        </w:rPr>
        <w:t>Species specific metabolic rates TPCs vary with environmental temperature.</w:t>
      </w:r>
      <w:r w:rsidR="00794FCE" w:rsidRPr="00CB5862">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w:t>
      </w:r>
      <w:r w:rsidR="002218C9">
        <w:rPr>
          <w:rFonts w:ascii="Times Roman" w:hAnsi="Times Roman"/>
          <w:sz w:val="22"/>
          <w:szCs w:val="22"/>
        </w:rPr>
        <w:t xml:space="preserve">conceptual </w:t>
      </w:r>
      <w:r w:rsidR="003240CB">
        <w:rPr>
          <w:rFonts w:ascii="Times Roman" w:hAnsi="Times Roman"/>
          <w:sz w:val="22"/>
          <w:szCs w:val="22"/>
        </w:rPr>
        <w:t>Fig</w:t>
      </w:r>
      <w:r w:rsidRPr="00CB5862">
        <w:rPr>
          <w:rFonts w:ascii="Times Roman" w:hAnsi="Times Roman"/>
          <w:sz w:val="22"/>
          <w:szCs w:val="22"/>
        </w:rPr>
        <w:t xml:space="preserve"> 1B. Note that curves for the coolest and hottest adapted populations are lower than those for intermediate sites for both prey species.</w:t>
      </w:r>
    </w:p>
    <w:p w14:paraId="196566D8" w14:textId="77777777" w:rsidR="003A1179" w:rsidRDefault="003536B0" w:rsidP="00997AED">
      <w:pPr>
        <w:jc w:val="both"/>
      </w:pPr>
      <w:commentRangeStart w:id="13"/>
      <w:r>
        <w:rPr>
          <w:b/>
          <w:noProof/>
          <w:sz w:val="38"/>
          <w:szCs w:val="38"/>
          <w:lang w:val="en-US"/>
        </w:rPr>
        <w:lastRenderedPageBreak/>
        <w:drawing>
          <wp:inline distT="0" distB="0" distL="0" distR="0" wp14:anchorId="00544E9A" wp14:editId="3D580F8F">
            <wp:extent cx="5216703" cy="6955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5216703" cy="6955604"/>
                    </a:xfrm>
                    <a:prstGeom prst="rect">
                      <a:avLst/>
                    </a:prstGeom>
                  </pic:spPr>
                </pic:pic>
              </a:graphicData>
            </a:graphic>
          </wp:inline>
        </w:drawing>
      </w:r>
      <w:commentRangeEnd w:id="13"/>
      <w:r w:rsidR="00933106">
        <w:rPr>
          <w:rStyle w:val="CommentReference"/>
        </w:rPr>
        <w:commentReference w:id="13"/>
      </w:r>
    </w:p>
    <w:p w14:paraId="62272C75" w14:textId="41138475" w:rsidR="003536B0" w:rsidRPr="00CB5862" w:rsidRDefault="003A1179" w:rsidP="00997AED">
      <w:pPr>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00794FCE" w:rsidRPr="0018355D">
        <w:rPr>
          <w:rFonts w:ascii="Times Roman" w:hAnsi="Times Roman"/>
          <w:b/>
          <w:sz w:val="22"/>
          <w:szCs w:val="22"/>
        </w:rPr>
        <w:t xml:space="preserve">Site dependent variation in </w:t>
      </w:r>
      <w:r w:rsidR="007B1278" w:rsidRPr="0018355D">
        <w:rPr>
          <w:rFonts w:ascii="Times Roman" w:hAnsi="Times Roman"/>
          <w:b/>
          <w:sz w:val="22"/>
          <w:szCs w:val="22"/>
        </w:rPr>
        <w:t>model</w:t>
      </w:r>
      <w:r w:rsidRPr="0018355D">
        <w:rPr>
          <w:rFonts w:ascii="Times Roman" w:hAnsi="Times Roman"/>
          <w:b/>
          <w:sz w:val="22"/>
          <w:szCs w:val="22"/>
        </w:rPr>
        <w:t xml:space="preserve"> parameter estimates are </w:t>
      </w:r>
      <w:r w:rsidR="0018355D">
        <w:rPr>
          <w:rFonts w:ascii="Times Roman" w:hAnsi="Times Roman"/>
          <w:b/>
          <w:sz w:val="22"/>
          <w:szCs w:val="22"/>
        </w:rPr>
        <w:t>strongest for elevation parameter</w:t>
      </w:r>
      <w:r w:rsidR="0018355D" w:rsidRPr="0018355D">
        <w:rPr>
          <w:rFonts w:ascii="Times Roman" w:hAnsi="Times Roman"/>
          <w:b/>
          <w:sz w:val="22"/>
          <w:szCs w:val="22"/>
        </w:rPr>
        <w:t xml:space="preserve"> </w:t>
      </w:r>
      <w:r w:rsidR="0018355D" w:rsidRPr="0018355D">
        <w:rPr>
          <w:rFonts w:ascii="Times Roman" w:hAnsi="Times Roman"/>
          <w:b/>
          <w:i/>
          <w:sz w:val="22"/>
          <w:szCs w:val="22"/>
        </w:rPr>
        <w:t>b</w:t>
      </w:r>
      <w:r w:rsidR="0018355D" w:rsidRPr="0018355D">
        <w:rPr>
          <w:rFonts w:ascii="Times Roman" w:hAnsi="Times Roman"/>
          <w:b/>
          <w:i/>
          <w:sz w:val="22"/>
          <w:szCs w:val="22"/>
          <w:vertAlign w:val="subscript"/>
        </w:rPr>
        <w:t>0</w:t>
      </w:r>
      <w:r w:rsidRPr="00CB5862">
        <w:rPr>
          <w:rFonts w:ascii="Times Roman" w:hAnsi="Times Roman"/>
          <w:b/>
          <w:sz w:val="22"/>
          <w:szCs w:val="22"/>
        </w:rPr>
        <w:t>.</w:t>
      </w:r>
      <w:r w:rsidRPr="00CB5862">
        <w:rPr>
          <w:rFonts w:ascii="Times Roman" w:hAnsi="Times Roman"/>
          <w:sz w:val="22"/>
          <w:szCs w:val="22"/>
        </w:rPr>
        <w:t xml:space="preserve"> Parameter estimates, associated to biological traits, show significant differences in adaptation to local thermal environments within taxa. Note that these significant differences are only </w:t>
      </w:r>
      <w:proofErr w:type="spellStart"/>
      <w:r w:rsidR="00966C9A">
        <w:rPr>
          <w:i/>
          <w:sz w:val="22"/>
          <w:szCs w:val="22"/>
          <w:lang w:val="en-GB"/>
        </w:rPr>
        <w:t>T</w:t>
      </w:r>
      <w:r w:rsidR="00966C9A" w:rsidRPr="00966C9A">
        <w:rPr>
          <w:i/>
          <w:sz w:val="22"/>
          <w:szCs w:val="22"/>
          <w:vertAlign w:val="subscript"/>
          <w:lang w:val="en-GB"/>
        </w:rPr>
        <w:t>pk</w:t>
      </w:r>
      <w:proofErr w:type="spellEnd"/>
      <w:r w:rsidRPr="00CB5862">
        <w:rPr>
          <w:rFonts w:ascii="Times Roman" w:hAnsi="Times Roman"/>
          <w:sz w:val="22"/>
          <w:szCs w:val="22"/>
        </w:rPr>
        <w:t xml:space="preserve"> when model convergence was poor (Porto).Values for </w:t>
      </w:r>
      <w:r w:rsidR="00966C9A">
        <w:rPr>
          <w:i/>
          <w:sz w:val="22"/>
          <w:szCs w:val="22"/>
          <w:lang w:val="en-GB"/>
        </w:rPr>
        <w:t>b</w:t>
      </w:r>
      <w:r w:rsidR="00966C9A" w:rsidRPr="00966C9A">
        <w:rPr>
          <w:i/>
          <w:sz w:val="22"/>
          <w:szCs w:val="22"/>
          <w:vertAlign w:val="subscript"/>
          <w:lang w:val="en-GB"/>
        </w:rPr>
        <w:t>0</w:t>
      </w:r>
      <w:r w:rsidRPr="00CB5862">
        <w:rPr>
          <w:rFonts w:ascii="Times Roman" w:hAnsi="Times Roman"/>
          <w:sz w:val="22"/>
          <w:szCs w:val="22"/>
        </w:rPr>
        <w:t xml:space="preserve"> and </w:t>
      </w:r>
      <w:proofErr w:type="spellStart"/>
      <w:r w:rsidR="00966C9A">
        <w:rPr>
          <w:i/>
          <w:sz w:val="22"/>
          <w:szCs w:val="22"/>
          <w:lang w:val="en-GB"/>
        </w:rPr>
        <w:t>E</w:t>
      </w:r>
      <w:r w:rsidR="00966C9A" w:rsidRPr="00966C9A">
        <w:rPr>
          <w:i/>
          <w:sz w:val="22"/>
          <w:szCs w:val="22"/>
          <w:vertAlign w:val="subscript"/>
          <w:lang w:val="en-GB"/>
        </w:rPr>
        <w:t>a</w:t>
      </w:r>
      <w:proofErr w:type="spellEnd"/>
      <w:r w:rsidRPr="00CB5862">
        <w:rPr>
          <w:rFonts w:ascii="Times Roman" w:hAnsi="Times Roman"/>
          <w:sz w:val="22"/>
          <w:szCs w:val="22"/>
        </w:rPr>
        <w:t xml:space="preserve"> </w:t>
      </w:r>
      <w:commentRangeStart w:id="14"/>
      <w:r w:rsidRPr="00CB5862">
        <w:rPr>
          <w:rFonts w:ascii="Times Roman" w:hAnsi="Times Roman"/>
          <w:sz w:val="22"/>
          <w:szCs w:val="22"/>
        </w:rPr>
        <w:t>vary with temperature for each taxa.</w:t>
      </w:r>
      <w:commentRangeEnd w:id="14"/>
      <w:r w:rsidRPr="00CB5862">
        <w:rPr>
          <w:rStyle w:val="CommentReference"/>
          <w:bCs/>
        </w:rPr>
        <w:commentReference w:id="14"/>
      </w:r>
    </w:p>
    <w:p w14:paraId="13E162FE" w14:textId="77777777" w:rsidR="00843DF9" w:rsidRDefault="00843DF9" w:rsidP="00997AED">
      <w:pPr>
        <w:jc w:val="both"/>
        <w:rPr>
          <w:b/>
          <w:sz w:val="38"/>
          <w:szCs w:val="38"/>
          <w:lang w:val="en-GB"/>
        </w:rPr>
      </w:pPr>
    </w:p>
    <w:p w14:paraId="489F5F9F" w14:textId="701D9CD2" w:rsidR="00E401B9" w:rsidRPr="003B2661" w:rsidRDefault="00416353" w:rsidP="00997AED">
      <w:pPr>
        <w:jc w:val="both"/>
        <w:rPr>
          <w:b/>
          <w:sz w:val="38"/>
          <w:szCs w:val="38"/>
          <w:lang w:val="en-GB"/>
        </w:rPr>
      </w:pPr>
      <w:r w:rsidRPr="003B2661">
        <w:rPr>
          <w:b/>
          <w:sz w:val="38"/>
          <w:szCs w:val="38"/>
          <w:lang w:val="en-GB"/>
        </w:rPr>
        <w:lastRenderedPageBreak/>
        <w:t>Results</w:t>
      </w:r>
    </w:p>
    <w:p w14:paraId="25243D31" w14:textId="77777777" w:rsidR="00416353" w:rsidRPr="003B2661" w:rsidRDefault="001D746D" w:rsidP="00997AED">
      <w:pPr>
        <w:jc w:val="both"/>
        <w:rPr>
          <w:lang w:val="en-GB"/>
        </w:rPr>
      </w:pPr>
      <w:r w:rsidRPr="003B2661">
        <w:rPr>
          <w:sz w:val="32"/>
          <w:szCs w:val="32"/>
          <w:lang w:val="en-GB"/>
        </w:rPr>
        <w:t xml:space="preserve">The temperature dependence of respiration rate </w:t>
      </w:r>
    </w:p>
    <w:p w14:paraId="7A4C3FE3" w14:textId="50C4878F" w:rsidR="00416353" w:rsidRPr="00C31F24" w:rsidRDefault="00416353" w:rsidP="00997AED">
      <w:pPr>
        <w:ind w:firstLine="720"/>
        <w:jc w:val="both"/>
        <w:rPr>
          <w:i/>
          <w:lang w:val="en-GB"/>
        </w:rPr>
      </w:pPr>
      <w:r w:rsidRPr="003B2661">
        <w:rPr>
          <w:lang w:val="en-GB"/>
        </w:rPr>
        <w:t>Horizonta</w:t>
      </w:r>
      <w:r w:rsidR="003240CB">
        <w:rPr>
          <w:lang w:val="en-GB"/>
        </w:rPr>
        <w:t>l shift scenarios in TPC (Fig</w:t>
      </w:r>
      <w:r w:rsidRPr="003B2661">
        <w:rPr>
          <w:lang w:val="en-GB"/>
        </w:rPr>
        <w:t xml:space="preserve"> </w:t>
      </w:r>
      <w:r w:rsidR="000D380D">
        <w:rPr>
          <w:lang w:val="en-GB"/>
        </w:rPr>
        <w:t>1C</w:t>
      </w:r>
      <w:r w:rsidRPr="003B2661">
        <w:rPr>
          <w:lang w:val="en-GB"/>
        </w:rPr>
        <w:t>) between locally adapted populations were no</w:t>
      </w:r>
      <w:r w:rsidR="003240CB">
        <w:rPr>
          <w:lang w:val="en-GB"/>
        </w:rPr>
        <w:t>t supported for any taxa (Fig</w:t>
      </w:r>
      <w:r w:rsidRPr="003B2661">
        <w:rPr>
          <w:lang w:val="en-GB"/>
        </w:rPr>
        <w:t xml:space="preserve"> 3). </w:t>
      </w:r>
      <w:r w:rsidR="000D380D">
        <w:rPr>
          <w:lang w:val="en-GB"/>
        </w:rPr>
        <w:t xml:space="preserve">We failed to capture the falling part of the curve in Porto for both prey taxa resulting in model estimate of </w:t>
      </w:r>
      <w:proofErr w:type="spellStart"/>
      <w:r w:rsidR="009B04EA">
        <w:rPr>
          <w:i/>
          <w:lang w:val="en-GB"/>
        </w:rPr>
        <w:t>T</w:t>
      </w:r>
      <w:r w:rsidR="009B04EA" w:rsidRPr="009B04EA">
        <w:rPr>
          <w:i/>
          <w:vertAlign w:val="subscript"/>
          <w:lang w:val="en-GB"/>
        </w:rPr>
        <w:t>pk</w:t>
      </w:r>
      <w:proofErr w:type="spellEnd"/>
      <w:r w:rsidR="000D380D">
        <w:rPr>
          <w:lang w:val="en-GB"/>
        </w:rPr>
        <w:t xml:space="preserve"> at the maximum valued allowed by the NLS fit: 80°C. At all other sites, t</w:t>
      </w:r>
      <w:r w:rsidRPr="003B2661">
        <w:rPr>
          <w:lang w:val="en-GB"/>
        </w:rPr>
        <w:t xml:space="preserve">emperature of peak performance for each </w:t>
      </w:r>
      <w:proofErr w:type="gramStart"/>
      <w:r w:rsidRPr="003B2661">
        <w:rPr>
          <w:lang w:val="en-GB"/>
        </w:rPr>
        <w:t>taxa</w:t>
      </w:r>
      <w:proofErr w:type="gramEnd"/>
      <w:r w:rsidRPr="003B2661">
        <w:rPr>
          <w:lang w:val="en-GB"/>
        </w:rPr>
        <w:t xml:space="preserve"> did not vary significantly</w:t>
      </w:r>
      <w:r w:rsidR="000D380D">
        <w:rPr>
          <w:lang w:val="en-GB"/>
        </w:rPr>
        <w:t xml:space="preserve"> as</w:t>
      </w:r>
      <w:r w:rsidRPr="003B2661">
        <w:rPr>
          <w:lang w:val="en-GB"/>
        </w:rPr>
        <w:t xml:space="preserve"> all </w:t>
      </w:r>
      <w:proofErr w:type="spellStart"/>
      <w:r w:rsidR="009B04EA">
        <w:rPr>
          <w:i/>
          <w:lang w:val="en-GB"/>
        </w:rPr>
        <w:t>T</w:t>
      </w:r>
      <w:r w:rsidR="009B04EA" w:rsidRPr="009B04EA">
        <w:rPr>
          <w:i/>
          <w:vertAlign w:val="subscript"/>
          <w:lang w:val="en-GB"/>
        </w:rPr>
        <w:t>pk</w:t>
      </w:r>
      <w:proofErr w:type="spellEnd"/>
      <w:r w:rsidRPr="003B2661">
        <w:rPr>
          <w:i/>
          <w:position w:val="-6"/>
          <w:lang w:val="en-GB"/>
        </w:rPr>
        <w:t xml:space="preserve"> </w:t>
      </w:r>
      <w:r w:rsidRPr="003B2661">
        <w:rPr>
          <w:lang w:val="en-GB"/>
        </w:rPr>
        <w:t>confidence interval</w:t>
      </w:r>
      <w:r w:rsidR="000D380D">
        <w:rPr>
          <w:lang w:val="en-GB"/>
        </w:rPr>
        <w:t>s overlapped</w:t>
      </w:r>
      <w:r w:rsidR="003240CB">
        <w:rPr>
          <w:lang w:val="en-GB"/>
        </w:rPr>
        <w:t xml:space="preserve"> (Fig</w:t>
      </w:r>
      <w:r w:rsidR="008921B4" w:rsidRPr="003B2661">
        <w:rPr>
          <w:lang w:val="en-GB"/>
        </w:rPr>
        <w:t xml:space="preserve"> 4</w:t>
      </w:r>
      <w:r w:rsidRPr="003B2661">
        <w:rPr>
          <w:lang w:val="en-GB"/>
        </w:rPr>
        <w:t xml:space="preserve">). </w:t>
      </w:r>
      <w:r w:rsidR="000D380D">
        <w:rPr>
          <w:lang w:val="en-GB"/>
        </w:rPr>
        <w:t>All three taxa adapted to new thermal environments by shifting their TPCs vertically</w:t>
      </w:r>
      <w:r w:rsidR="003240CB">
        <w:rPr>
          <w:lang w:val="en-GB"/>
        </w:rPr>
        <w:t xml:space="preserve"> (Fig</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9B04EA">
        <w:rPr>
          <w:i/>
          <w:lang w:val="en-GB"/>
        </w:rPr>
        <w:t>b</w:t>
      </w:r>
      <w:r w:rsidR="009B04EA" w:rsidRPr="009B04EA">
        <w:rPr>
          <w:i/>
          <w:vertAlign w:val="subscript"/>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9B04EA">
        <w:rPr>
          <w:i/>
          <w:lang w:val="en-GB"/>
        </w:rPr>
        <w:t>b</w:t>
      </w:r>
      <w:r w:rsidR="009B04EA" w:rsidRPr="009B04EA">
        <w:rPr>
          <w:i/>
          <w:vertAlign w:val="subscript"/>
          <w:lang w:val="en-GB"/>
        </w:rPr>
        <w:t>0</w:t>
      </w:r>
      <w:r w:rsidR="00C31F24">
        <w:rPr>
          <w:lang w:val="en-GB"/>
        </w:rPr>
        <w:t xml:space="preserve"> at intermediate temperature</w:t>
      </w:r>
      <w:r w:rsidR="003240CB">
        <w:rPr>
          <w:lang w:val="en-GB"/>
        </w:rPr>
        <w:t>s than at either extreme (Fig</w:t>
      </w:r>
      <w:r w:rsidR="00C31F24">
        <w:rPr>
          <w:lang w:val="en-GB"/>
        </w:rPr>
        <w:t xml:space="preserve">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w:t>
      </w:r>
      <w:proofErr w:type="spellStart"/>
      <w:r w:rsidR="009B04EA">
        <w:rPr>
          <w:i/>
          <w:lang w:val="en-GB"/>
        </w:rPr>
        <w:t>E</w:t>
      </w:r>
      <w:r w:rsidR="009B04EA" w:rsidRPr="009B04EA">
        <w:rPr>
          <w:i/>
          <w:vertAlign w:val="subscript"/>
          <w:lang w:val="en-GB"/>
        </w:rPr>
        <w:t>a</w:t>
      </w:r>
      <w:proofErr w:type="spellEnd"/>
      <w:r w:rsidRPr="003B2661">
        <w:rPr>
          <w:i/>
          <w:position w:val="-6"/>
          <w:lang w:val="en-GB"/>
        </w:rPr>
        <w:t xml:space="preserve">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3240CB">
        <w:rPr>
          <w:lang w:val="en-GB"/>
        </w:rPr>
        <w:t xml:space="preserve"> (Fig</w:t>
      </w:r>
      <w:r w:rsidR="00D9729E" w:rsidRPr="003B2661">
        <w:rPr>
          <w:lang w:val="en-GB"/>
        </w:rPr>
        <w:t xml:space="preserv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3240CB">
        <w:rPr>
          <w:lang w:val="en-GB"/>
        </w:rPr>
        <w:t>(Fig</w:t>
      </w:r>
      <w:r w:rsidR="00A71FF4">
        <w:rPr>
          <w:lang w:val="en-GB"/>
        </w:rPr>
        <w:t xml:space="preserve"> 4)</w:t>
      </w:r>
      <w:r w:rsidR="00C31F24" w:rsidRPr="00C31F24">
        <w:rPr>
          <w:lang w:val="en-GB"/>
        </w:rPr>
        <w:t>.</w:t>
      </w:r>
    </w:p>
    <w:p w14:paraId="5A3BE56B" w14:textId="6D1F9348" w:rsidR="00416353" w:rsidRDefault="003B0EBE" w:rsidP="00997AED">
      <w:pPr>
        <w:ind w:firstLine="720"/>
        <w:jc w:val="both"/>
        <w:rPr>
          <w:lang w:val="en-GB"/>
        </w:rPr>
      </w:pPr>
      <w:commentRangeStart w:id="15"/>
      <w:r>
        <w:rPr>
          <w:lang w:val="en-GB"/>
        </w:rPr>
        <w:t>As with</w:t>
      </w:r>
      <w:r w:rsidR="00416353" w:rsidRPr="003B2661">
        <w:rPr>
          <w:lang w:val="en-GB"/>
        </w:rPr>
        <w:t xml:space="preserve"> respiration, no changes in velocity temperature performance curve </w:t>
      </w:r>
      <w:r w:rsidR="00416353" w:rsidRPr="003B2661">
        <w:rPr>
          <w:i/>
          <w:lang w:val="en-GB"/>
        </w:rPr>
        <w:t>T</w:t>
      </w:r>
      <w:r w:rsidR="00416353" w:rsidRPr="003B2661">
        <w:rPr>
          <w:i/>
          <w:position w:val="-6"/>
          <w:lang w:val="en-GB"/>
        </w:rPr>
        <w:t>pk</w:t>
      </w:r>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w:t>
      </w:r>
      <w:commentRangeEnd w:id="15"/>
      <w:r w:rsidR="00391E35">
        <w:rPr>
          <w:rStyle w:val="CommentReference"/>
        </w:rPr>
        <w:commentReference w:id="15"/>
      </w:r>
      <w:r w:rsidR="00EE7252">
        <w:rPr>
          <w:lang w:val="en-GB"/>
        </w:rPr>
        <w:t>Curve elevation increased fo</w:t>
      </w:r>
      <w:r w:rsidR="00EE7252" w:rsidRPr="009B04EA">
        <w:rPr>
          <w:lang w:val="en-GB"/>
        </w:rPr>
        <w:t>r all species: 0.07±0.028</w:t>
      </w:r>
      <w:r w:rsidR="00EE7252" w:rsidRPr="001B5875">
        <w:rPr>
          <w:lang w:val="en-GB"/>
        </w:rPr>
        <w:t>m.s</w:t>
      </w:r>
      <w:r w:rsidR="00EE7252" w:rsidRPr="001B5875">
        <w:rPr>
          <w:vertAlign w:val="superscript"/>
          <w:lang w:val="en-GB"/>
        </w:rPr>
        <w:t>-1</w:t>
      </w:r>
      <w:r w:rsidR="00EE7252" w:rsidRPr="009B04EA">
        <w:rPr>
          <w:lang w:val="en-GB"/>
        </w:rPr>
        <w:t xml:space="preserve"> versus 0.09±0.023</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Chironomus</w:t>
      </w:r>
      <w:r w:rsidR="00EE7252" w:rsidRPr="009B04EA">
        <w:rPr>
          <w:lang w:val="en-GB"/>
        </w:rPr>
        <w:t xml:space="preserve"> spp., 0.35±0.002</w:t>
      </w:r>
      <w:r w:rsidR="00EE7252" w:rsidRPr="001B5875">
        <w:rPr>
          <w:lang w:val="en-GB"/>
        </w:rPr>
        <w:t>m.s</w:t>
      </w:r>
      <w:r w:rsidR="00EE7252" w:rsidRPr="001B5875">
        <w:rPr>
          <w:vertAlign w:val="superscript"/>
          <w:lang w:val="en-GB"/>
        </w:rPr>
        <w:t>-1</w:t>
      </w:r>
      <w:r w:rsidR="00EE7252" w:rsidRPr="009B04EA">
        <w:rPr>
          <w:lang w:val="en-GB"/>
        </w:rPr>
        <w:t xml:space="preserve"> versus 0.47±0.009</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C. dipterum</w:t>
      </w:r>
      <w:r w:rsidR="00EE7252" w:rsidRPr="009B04EA">
        <w:rPr>
          <w:lang w:val="en-GB"/>
        </w:rPr>
        <w:t xml:space="preserve"> and 0.60±0.004</w:t>
      </w:r>
      <w:r w:rsidR="00EE7252" w:rsidRPr="001B5875">
        <w:rPr>
          <w:lang w:val="en-GB"/>
        </w:rPr>
        <w:t>m.s</w:t>
      </w:r>
      <w:r w:rsidR="00EE7252" w:rsidRPr="001B5875">
        <w:rPr>
          <w:vertAlign w:val="superscript"/>
          <w:lang w:val="en-GB"/>
        </w:rPr>
        <w:t>-1</w:t>
      </w:r>
      <w:r w:rsidR="00EE7252" w:rsidRPr="009B04EA">
        <w:rPr>
          <w:lang w:val="en-GB"/>
        </w:rPr>
        <w:t xml:space="preserve"> versus 0.78±0.005</w:t>
      </w:r>
      <w:r w:rsidR="00EE7252" w:rsidRPr="001B5875">
        <w:rPr>
          <w:lang w:val="en-GB"/>
        </w:rPr>
        <w:t>m.s</w:t>
      </w:r>
      <w:r w:rsidR="00EE7252" w:rsidRPr="001B5875">
        <w:rPr>
          <w:vertAlign w:val="superscript"/>
          <w:lang w:val="en-GB"/>
        </w:rPr>
        <w:t>-1</w:t>
      </w:r>
      <w:r w:rsidR="00EE7252" w:rsidRPr="009B04EA">
        <w:rPr>
          <w:lang w:val="en-GB"/>
        </w:rPr>
        <w:t xml:space="preserve"> for </w:t>
      </w:r>
      <w:r w:rsidR="00EE7252" w:rsidRPr="009B04EA">
        <w:rPr>
          <w:i/>
          <w:lang w:val="en-GB"/>
        </w:rPr>
        <w:t>S. striolatum</w:t>
      </w:r>
      <w:r w:rsidR="00EE7252" w:rsidRPr="009B04EA">
        <w:rPr>
          <w:lang w:val="en-GB"/>
        </w:rPr>
        <w:t xml:space="preserve"> in Toledo and Évora respectively.</w:t>
      </w:r>
      <w:r w:rsidR="00322629" w:rsidRPr="009B04EA">
        <w:rPr>
          <w:lang w:val="en-GB"/>
        </w:rPr>
        <w:t xml:space="preserve"> </w:t>
      </w:r>
      <w:commentRangeStart w:id="16"/>
      <w:r w:rsidR="00322629" w:rsidRPr="009B04EA">
        <w:rPr>
          <w:lang w:val="en-GB"/>
        </w:rPr>
        <w:t>We</w:t>
      </w:r>
      <w:commentRangeEnd w:id="16"/>
      <w:r w:rsidR="00712128" w:rsidRPr="009B04EA">
        <w:rPr>
          <w:rStyle w:val="CommentReference"/>
          <w:sz w:val="24"/>
          <w:szCs w:val="24"/>
          <w:lang w:val="en-GB"/>
        </w:rPr>
        <w:commentReference w:id="16"/>
      </w:r>
      <w:r w:rsidR="00322629" w:rsidRPr="009B04EA">
        <w:rPr>
          <w:lang w:val="en-GB"/>
        </w:rPr>
        <w:t xml:space="preserve"> fo</w:t>
      </w:r>
      <w:r w:rsidR="00322629" w:rsidRPr="003B2661">
        <w:rPr>
          <w:lang w:val="en-GB"/>
        </w:rPr>
        <w:t>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r w:rsidR="00DD1397">
        <w:rPr>
          <w:rFonts w:ascii="Lucida Grande" w:hAnsi="Lucida Grande" w:cs="Lucida Grande"/>
          <w:lang w:val="en-GB"/>
        </w:rPr>
        <w:t>Δ</w:t>
      </w:r>
      <w:r w:rsidR="009B04EA">
        <w:rPr>
          <w:i/>
          <w:lang w:val="en-GB"/>
        </w:rPr>
        <w:t>b</w:t>
      </w:r>
      <w:r w:rsidR="009B04EA" w:rsidRPr="009B04EA">
        <w:rPr>
          <w:i/>
          <w:vertAlign w:val="subscript"/>
          <w:lang w:val="en-GB"/>
        </w:rPr>
        <w:t>0</w:t>
      </w:r>
      <w:r w:rsidR="00DD1397">
        <w:rPr>
          <w:lang w:val="en-GB"/>
        </w:rPr>
        <w:t>=0.</w:t>
      </w:r>
      <w:r w:rsidR="00DD1397" w:rsidRPr="009B04EA">
        <w:rPr>
          <w:lang w:val="en-GB"/>
        </w:rPr>
        <w:t>52</w:t>
      </w:r>
      <w:r w:rsidR="00976B9D" w:rsidRPr="001B5875">
        <w:rPr>
          <w:lang w:val="en-GB"/>
        </w:rPr>
        <w:t>m.</w:t>
      </w:r>
      <w:r w:rsidR="00416353" w:rsidRPr="001B5875">
        <w:rPr>
          <w:lang w:val="en-GB"/>
        </w:rPr>
        <w:t>s</w:t>
      </w:r>
      <w:r w:rsidR="00976B9D" w:rsidRPr="001B5875">
        <w:rPr>
          <w:vertAlign w:val="superscript"/>
          <w:lang w:val="en-GB"/>
        </w:rPr>
        <w:t>-1</w:t>
      </w:r>
      <w:r w:rsidR="00DD1397" w:rsidRPr="009B04EA">
        <w:rPr>
          <w:lang w:val="en-GB"/>
        </w:rPr>
        <w:t xml:space="preserve"> 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=0.69</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for </w:t>
      </w:r>
      <w:r w:rsidR="00DD1397" w:rsidRPr="009B04EA">
        <w:rPr>
          <w:i/>
          <w:lang w:val="en-GB"/>
        </w:rPr>
        <w:t>Chironomus</w:t>
      </w:r>
      <w:r w:rsidR="00DD1397" w:rsidRPr="009B04EA">
        <w:rPr>
          <w:lang w:val="en-GB"/>
        </w:rPr>
        <w:t xml:space="preserve"> spp.</w:t>
      </w:r>
      <w:r w:rsidR="0069015C" w:rsidRPr="009B04EA">
        <w:rPr>
          <w:lang w:val="en-GB"/>
        </w:rPr>
        <w:t xml:space="preserve"> </w:t>
      </w:r>
      <w:r w:rsidR="00DD1397" w:rsidRPr="009B04EA">
        <w:rPr>
          <w:lang w:val="en-GB"/>
        </w:rPr>
        <w:t>and</w:t>
      </w:r>
      <w:r w:rsidR="00416353" w:rsidRPr="009B04EA">
        <w:rPr>
          <w:lang w:val="en-GB"/>
        </w:rPr>
        <w:t xml:space="preserve">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=0.25</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DD1397" w:rsidRPr="009B04EA">
        <w:rPr>
          <w:lang w:val="en-GB"/>
        </w:rPr>
        <w:t>=0.32</w:t>
      </w:r>
      <w:r w:rsidR="00976B9D" w:rsidRPr="001B5875">
        <w:rPr>
          <w:lang w:val="en-GB"/>
        </w:rPr>
        <w:t>m.s</w:t>
      </w:r>
      <w:r w:rsidR="00976B9D" w:rsidRPr="001B5875">
        <w:rPr>
          <w:vertAlign w:val="superscript"/>
          <w:lang w:val="en-GB"/>
        </w:rPr>
        <w:t>-1</w:t>
      </w:r>
      <w:r w:rsidR="00DD1397" w:rsidRPr="009B04EA">
        <w:rPr>
          <w:lang w:val="en-GB"/>
        </w:rPr>
        <w:t xml:space="preserve"> fo</w:t>
      </w:r>
      <w:r w:rsidR="00DD1397">
        <w:rPr>
          <w:lang w:val="en-GB"/>
        </w:rPr>
        <w:t xml:space="preserve">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9B04EA">
        <w:rPr>
          <w:i/>
          <w:lang w:val="en-GB"/>
        </w:rPr>
        <w:t>b</w:t>
      </w:r>
      <w:r w:rsidR="009B04EA" w:rsidRPr="009B04EA">
        <w:rPr>
          <w:i/>
          <w:vertAlign w:val="subscript"/>
          <w:lang w:val="en-GB"/>
        </w:rPr>
        <w:t>0</w:t>
      </w:r>
      <w:r w:rsidR="00EE7252" w:rsidRPr="003B2661">
        <w:rPr>
          <w:lang w:val="en-GB"/>
        </w:rPr>
        <w:t xml:space="preserve"> </w:t>
      </w:r>
      <w:r w:rsidR="00EE7252">
        <w:rPr>
          <w:lang w:val="en-GB"/>
        </w:rPr>
        <w:t xml:space="preserve">increases faster than that of either prey taxa </w:t>
      </w:r>
      <w:r w:rsidR="003240CB">
        <w:rPr>
          <w:lang w:val="en-GB"/>
        </w:rPr>
        <w:t>(Fig</w:t>
      </w:r>
      <w:r w:rsidR="00EE7252">
        <w:rPr>
          <w:lang w:val="en-GB"/>
        </w:rPr>
        <w:t xml:space="preserve"> 5</w:t>
      </w:r>
      <w:r w:rsidR="00322629" w:rsidRPr="003B2661">
        <w:rPr>
          <w:lang w:val="en-GB"/>
        </w:rPr>
        <w:t>)</w:t>
      </w:r>
      <w:r w:rsidR="00416353" w:rsidRPr="003B2661">
        <w:rPr>
          <w:lang w:val="en-GB"/>
        </w:rPr>
        <w:t>.</w:t>
      </w:r>
    </w:p>
    <w:p w14:paraId="46DD20BF" w14:textId="77777777" w:rsidR="00843DF9" w:rsidRPr="003B2661" w:rsidRDefault="00843DF9" w:rsidP="00997AED">
      <w:pPr>
        <w:ind w:firstLine="720"/>
        <w:jc w:val="both"/>
        <w:rPr>
          <w:lang w:val="en-GB"/>
        </w:rPr>
      </w:pPr>
    </w:p>
    <w:p w14:paraId="2C3E284A" w14:textId="77777777" w:rsidR="003A1179" w:rsidRDefault="003536B0" w:rsidP="00997AED">
      <w:pPr>
        <w:jc w:val="both"/>
      </w:pPr>
      <w:r>
        <w:rPr>
          <w:noProof/>
          <w:lang w:val="en-US"/>
        </w:rPr>
        <w:lastRenderedPageBreak/>
        <w:drawing>
          <wp:inline distT="0" distB="0" distL="0" distR="0" wp14:anchorId="7659C1D4" wp14:editId="6C6DEB48">
            <wp:extent cx="54864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693920"/>
                    </a:xfrm>
                    <a:prstGeom prst="rect">
                      <a:avLst/>
                    </a:prstGeom>
                  </pic:spPr>
                </pic:pic>
              </a:graphicData>
            </a:graphic>
          </wp:inline>
        </w:drawing>
      </w:r>
    </w:p>
    <w:p w14:paraId="679C5DBF" w14:textId="0D33D0DA" w:rsidR="004A3844" w:rsidRDefault="003A1179" w:rsidP="00997AED">
      <w:pPr>
        <w:jc w:val="both"/>
        <w:rPr>
          <w:rFonts w:ascii="Times Roman" w:hAnsi="Times Roman"/>
          <w:sz w:val="22"/>
          <w:szCs w:val="22"/>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 xml:space="preserve">Mismatches in velocity with </w:t>
      </w:r>
      <w:r w:rsidR="004A3E3C">
        <w:rPr>
          <w:rFonts w:ascii="Times Roman" w:hAnsi="Times Roman"/>
          <w:b/>
          <w:sz w:val="22"/>
          <w:szCs w:val="22"/>
        </w:rPr>
        <w:t xml:space="preserve">adaptation </w:t>
      </w:r>
      <w:r w:rsidRPr="00CB5862">
        <w:rPr>
          <w:rFonts w:ascii="Times Roman" w:hAnsi="Times Roman"/>
          <w:b/>
          <w:sz w:val="22"/>
          <w:szCs w:val="22"/>
        </w:rPr>
        <w:t>temperature.</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14:paraId="2DF45452" w14:textId="77777777" w:rsidR="009B04EA" w:rsidRPr="00CB5862" w:rsidRDefault="009B04EA" w:rsidP="00997AED">
      <w:pPr>
        <w:jc w:val="both"/>
        <w:rPr>
          <w:rFonts w:ascii="Times Roman" w:hAnsi="Times Roman"/>
          <w:sz w:val="22"/>
          <w:szCs w:val="22"/>
          <w:lang w:val="en-GB"/>
        </w:rPr>
      </w:pPr>
    </w:p>
    <w:p w14:paraId="74C5516F" w14:textId="77777777" w:rsidR="00416353" w:rsidRPr="003B2661" w:rsidRDefault="00D4762D" w:rsidP="00997AED">
      <w:pPr>
        <w:jc w:val="both"/>
        <w:rPr>
          <w:lang w:val="en-GB"/>
        </w:rPr>
      </w:pPr>
      <w:r w:rsidRPr="003B2661">
        <w:rPr>
          <w:sz w:val="32"/>
          <w:szCs w:val="32"/>
          <w:lang w:val="en-GB"/>
        </w:rPr>
        <w:t>E</w:t>
      </w:r>
      <w:r w:rsidR="00DF7A72" w:rsidRPr="003B2661">
        <w:rPr>
          <w:sz w:val="32"/>
          <w:szCs w:val="32"/>
          <w:lang w:val="en-GB"/>
        </w:rPr>
        <w:t>FFECT OF TEMPERATURE ON SEARCH AND ENCOUNTER RATE</w:t>
      </w:r>
      <w:r w:rsidR="0073297A">
        <w:rPr>
          <w:sz w:val="32"/>
          <w:szCs w:val="32"/>
          <w:lang w:val="en-GB"/>
        </w:rPr>
        <w:t>S</w:t>
      </w:r>
    </w:p>
    <w:p w14:paraId="50D2027D" w14:textId="35884EAB" w:rsidR="00416353" w:rsidRPr="00630156" w:rsidRDefault="00630156" w:rsidP="00997AED">
      <w:pPr>
        <w:ind w:firstLine="720"/>
        <w:jc w:val="both"/>
        <w:rPr>
          <w:rFonts w:ascii="Cambria" w:hAnsi="Cambria"/>
          <w:lang w:val="en-GB"/>
        </w:rPr>
      </w:pPr>
      <w:r w:rsidRPr="00630156">
        <w:rPr>
          <w:rFonts w:ascii="Cambria" w:hAnsi="Cambria"/>
        </w:rPr>
        <w:t xml:space="preserve">Modelling search rates according to mechanistic parameters reveals that consistent patterns emerge in all scenarios. </w:t>
      </w:r>
      <w:r w:rsidR="00416353" w:rsidRPr="00630156">
        <w:rPr>
          <w:rFonts w:ascii="Cambria" w:hAnsi="Cambria"/>
          <w:lang w:val="en-GB"/>
        </w:rPr>
        <w:t xml:space="preserve">For both species pairs and all strategies at both sites, we </w:t>
      </w:r>
      <w:r w:rsidR="00F578D5" w:rsidRPr="00630156">
        <w:rPr>
          <w:rFonts w:ascii="Cambria" w:hAnsi="Cambria"/>
          <w:lang w:val="en-GB"/>
        </w:rPr>
        <w:t>find</w:t>
      </w:r>
      <w:r w:rsidR="00416353" w:rsidRPr="00630156">
        <w:rPr>
          <w:rFonts w:ascii="Cambria" w:hAnsi="Cambria"/>
          <w:lang w:val="en-GB"/>
        </w:rPr>
        <w:t xml:space="preserve"> an exponential increase in search rates</w:t>
      </w:r>
      <w:r w:rsidR="003240CB" w:rsidRPr="00630156">
        <w:rPr>
          <w:rFonts w:ascii="Cambria" w:hAnsi="Cambria"/>
          <w:lang w:val="en-GB"/>
        </w:rPr>
        <w:t xml:space="preserve"> (Fig</w:t>
      </w:r>
      <w:r w:rsidR="00F578D5" w:rsidRPr="00630156">
        <w:rPr>
          <w:rFonts w:ascii="Cambria" w:hAnsi="Cambria"/>
          <w:lang w:val="en-GB"/>
        </w:rPr>
        <w:t xml:space="preserve"> 6)</w:t>
      </w:r>
      <w:r w:rsidR="00416353" w:rsidRPr="00630156">
        <w:rPr>
          <w:rFonts w:ascii="Cambria" w:hAnsi="Cambria"/>
          <w:lang w:val="en-GB"/>
        </w:rPr>
        <w:t xml:space="preserve">. </w:t>
      </w:r>
      <w:r w:rsidR="00F578D5" w:rsidRPr="00630156">
        <w:rPr>
          <w:rFonts w:ascii="Cambria" w:hAnsi="Cambria"/>
          <w:lang w:val="en-GB"/>
        </w:rPr>
        <w:t>The active 2D strategy</w:t>
      </w:r>
      <w:r w:rsidR="00416353" w:rsidRPr="00630156">
        <w:rPr>
          <w:rFonts w:ascii="Cambria" w:hAnsi="Cambria"/>
          <w:lang w:val="en-GB"/>
        </w:rPr>
        <w:t xml:space="preserve"> displayed the highest search rates over the OTR in all cases</w:t>
      </w:r>
      <w:r w:rsidR="00F578D5" w:rsidRPr="00630156">
        <w:rPr>
          <w:rFonts w:ascii="Cambria" w:hAnsi="Cambria"/>
          <w:lang w:val="en-GB"/>
        </w:rPr>
        <w:t xml:space="preserve">. These were followed by 2D sessile prey model predictions for </w:t>
      </w:r>
      <w:r w:rsidR="00F578D5" w:rsidRPr="00630156">
        <w:rPr>
          <w:rFonts w:ascii="Cambria" w:hAnsi="Cambria"/>
          <w:i/>
          <w:lang w:val="en-GB"/>
        </w:rPr>
        <w:t xml:space="preserve">Chironomus </w:t>
      </w:r>
      <w:r w:rsidR="00F578D5" w:rsidRPr="00630156">
        <w:rPr>
          <w:rFonts w:ascii="Cambria" w:hAnsi="Cambria"/>
          <w:lang w:val="en-GB"/>
        </w:rPr>
        <w:t xml:space="preserve">spp. and 3D active prey predictions for </w:t>
      </w:r>
      <w:r w:rsidR="00F578D5" w:rsidRPr="00630156">
        <w:rPr>
          <w:rFonts w:ascii="Cambria" w:hAnsi="Cambria"/>
          <w:i/>
          <w:lang w:val="en-GB"/>
        </w:rPr>
        <w:t>C. dipterum</w:t>
      </w:r>
      <w:r w:rsidR="00F578D5" w:rsidRPr="00630156">
        <w:rPr>
          <w:rFonts w:ascii="Cambria" w:hAnsi="Cambria"/>
          <w:lang w:val="en-GB"/>
        </w:rPr>
        <w:t>.</w:t>
      </w:r>
      <w:r w:rsidR="00416353" w:rsidRPr="00630156">
        <w:rPr>
          <w:rFonts w:ascii="Cambria" w:hAnsi="Cambria"/>
          <w:lang w:val="en-GB"/>
        </w:rPr>
        <w:t xml:space="preserve"> Search rates for the 3D sessile prey model were consistently smaller for both species pairs at each site.</w:t>
      </w:r>
      <w:r w:rsidR="00F578D5" w:rsidRPr="00630156">
        <w:rPr>
          <w:rFonts w:ascii="Cambria" w:hAnsi="Cambria"/>
          <w:lang w:val="en-GB"/>
        </w:rPr>
        <w:t xml:space="preserve"> The remaining 3D strategy fell in between for </w:t>
      </w:r>
      <w:r w:rsidR="00F578D5" w:rsidRPr="00630156">
        <w:rPr>
          <w:rFonts w:ascii="Cambria" w:hAnsi="Cambria"/>
          <w:i/>
          <w:lang w:val="en-GB"/>
        </w:rPr>
        <w:t xml:space="preserve">Chironomus </w:t>
      </w:r>
      <w:r w:rsidR="00F578D5" w:rsidRPr="00630156">
        <w:rPr>
          <w:rFonts w:ascii="Cambria" w:hAnsi="Cambria"/>
          <w:lang w:val="en-GB"/>
        </w:rPr>
        <w:t xml:space="preserve">spp. whilst the last sessile strategy took that position for </w:t>
      </w:r>
      <w:r w:rsidR="00F578D5" w:rsidRPr="00630156">
        <w:rPr>
          <w:rFonts w:ascii="Cambria" w:hAnsi="Cambria"/>
          <w:i/>
          <w:lang w:val="en-GB"/>
        </w:rPr>
        <w:t>C. dipterum</w:t>
      </w:r>
      <w:r w:rsidR="00F578D5" w:rsidRPr="00630156">
        <w:rPr>
          <w:rFonts w:ascii="Cambria" w:hAnsi="Cambria"/>
          <w:lang w:val="en-GB"/>
        </w:rPr>
        <w:t>.</w:t>
      </w:r>
    </w:p>
    <w:p w14:paraId="23B6564B" w14:textId="1907B81F" w:rsidR="004A3844" w:rsidRPr="00DB2935" w:rsidRDefault="00416353" w:rsidP="00997AED">
      <w:pPr>
        <w:ind w:firstLine="720"/>
        <w:jc w:val="both"/>
        <w:rPr>
          <w:lang w:val="en-GB"/>
        </w:rPr>
      </w:pPr>
      <w:r w:rsidRPr="00630156">
        <w:rPr>
          <w:rFonts w:ascii="Cambria" w:hAnsi="Cambria"/>
          <w:lang w:val="en-GB"/>
        </w:rPr>
        <w:t xml:space="preserve">Activation energies of sessile search rate models </w:t>
      </w:r>
      <w:r w:rsidR="0027619D" w:rsidRPr="00630156">
        <w:rPr>
          <w:rFonts w:ascii="Cambria" w:hAnsi="Cambria"/>
          <w:lang w:val="en-GB"/>
        </w:rPr>
        <w:t>increased by</w:t>
      </w:r>
      <w:r w:rsidRPr="00630156">
        <w:rPr>
          <w:rFonts w:ascii="Cambria" w:hAnsi="Cambria"/>
          <w:lang w:val="en-GB"/>
        </w:rPr>
        <w:t xml:space="preserve"> the same</w:t>
      </w:r>
      <w:r w:rsidR="0027619D" w:rsidRPr="00630156">
        <w:rPr>
          <w:rFonts w:ascii="Cambria" w:hAnsi="Cambria"/>
          <w:lang w:val="en-GB"/>
        </w:rPr>
        <w:t xml:space="preserve"> amount</w:t>
      </w:r>
      <w:r w:rsidRPr="00630156">
        <w:rPr>
          <w:rFonts w:ascii="Cambria" w:hAnsi="Cambria"/>
          <w:lang w:val="en-GB"/>
        </w:rPr>
        <w:t xml:space="preserve"> for both species pairs </w:t>
      </w:r>
      <w:r w:rsidR="003240CB" w:rsidRPr="00630156">
        <w:rPr>
          <w:rFonts w:ascii="Cambria" w:hAnsi="Cambria"/>
          <w:lang w:val="en-GB"/>
        </w:rPr>
        <w:t>after warm adaptation (Fig</w:t>
      </w:r>
      <w:r w:rsidR="00DB2935" w:rsidRPr="00630156">
        <w:rPr>
          <w:rFonts w:ascii="Cambria" w:hAnsi="Cambria"/>
          <w:lang w:val="en-GB"/>
        </w:rPr>
        <w:t xml:space="preserve"> 7)</w:t>
      </w:r>
      <w:r w:rsidRPr="00630156">
        <w:rPr>
          <w:rFonts w:ascii="Cambria" w:hAnsi="Cambria"/>
          <w:lang w:val="en-GB"/>
        </w:rPr>
        <w:t>.</w:t>
      </w:r>
      <w:r w:rsidR="00DB2935" w:rsidRPr="00630156">
        <w:rPr>
          <w:rFonts w:ascii="Cambria" w:hAnsi="Cambria"/>
          <w:lang w:val="en-GB"/>
        </w:rPr>
        <w:t xml:space="preserve"> In contrast, </w:t>
      </w:r>
      <w:r w:rsidR="00DB2935" w:rsidRPr="00630156">
        <w:rPr>
          <w:rFonts w:ascii="Cambria" w:hAnsi="Cambria"/>
          <w:i/>
          <w:lang w:val="en-GB"/>
        </w:rPr>
        <w:t>E</w:t>
      </w:r>
      <w:r w:rsidR="00DB2935" w:rsidRPr="00630156">
        <w:rPr>
          <w:rFonts w:ascii="Cambria" w:hAnsi="Cambria"/>
          <w:i/>
          <w:position w:val="-6"/>
          <w:lang w:val="en-GB"/>
        </w:rPr>
        <w:t>a</w:t>
      </w:r>
      <w:r w:rsidR="00DB2935" w:rsidRPr="00630156">
        <w:rPr>
          <w:rFonts w:ascii="Cambria" w:hAnsi="Cambria"/>
          <w:lang w:val="en-GB"/>
        </w:rPr>
        <w:t xml:space="preserve"> increased for active strategies for </w:t>
      </w:r>
      <w:r w:rsidR="00DB2935" w:rsidRPr="00630156">
        <w:rPr>
          <w:rFonts w:ascii="Cambria" w:hAnsi="Cambria"/>
          <w:i/>
          <w:lang w:val="en-GB"/>
        </w:rPr>
        <w:t xml:space="preserve">Chironomus </w:t>
      </w:r>
      <w:r w:rsidR="00DB2935" w:rsidRPr="00630156">
        <w:rPr>
          <w:rFonts w:ascii="Cambria" w:hAnsi="Cambria"/>
          <w:lang w:val="en-GB"/>
        </w:rPr>
        <w:t xml:space="preserve">spp. but decreased for </w:t>
      </w:r>
      <w:r w:rsidR="00DB2935" w:rsidRPr="00630156">
        <w:rPr>
          <w:rFonts w:ascii="Cambria" w:hAnsi="Cambria"/>
          <w:i/>
          <w:lang w:val="en-GB"/>
        </w:rPr>
        <w:t>C. dipterum</w:t>
      </w:r>
      <w:r w:rsidR="00DB2935" w:rsidRPr="00630156">
        <w:rPr>
          <w:rFonts w:ascii="Cambria" w:hAnsi="Cambria"/>
          <w:lang w:val="en-GB"/>
        </w:rPr>
        <w:t>.</w:t>
      </w:r>
      <w:r w:rsidRPr="00630156">
        <w:rPr>
          <w:rFonts w:ascii="Cambria" w:hAnsi="Cambria"/>
          <w:lang w:val="en-GB"/>
        </w:rPr>
        <w:t xml:space="preserve"> </w:t>
      </w:r>
      <w:r w:rsidR="00DB2935" w:rsidRPr="00630156">
        <w:rPr>
          <w:rFonts w:ascii="Cambria" w:hAnsi="Cambria"/>
          <w:lang w:val="en-GB"/>
        </w:rPr>
        <w:t xml:space="preserve">The elevation of search rate curves increased with adaptation to a warm environment irrespective of strategy for </w:t>
      </w:r>
      <w:r w:rsidR="00DB2935" w:rsidRPr="00630156">
        <w:rPr>
          <w:rFonts w:ascii="Cambria" w:hAnsi="Cambria"/>
          <w:i/>
          <w:lang w:val="en-GB"/>
        </w:rPr>
        <w:t xml:space="preserve">Chironomus </w:t>
      </w:r>
      <w:r w:rsidR="00DB2935" w:rsidRPr="00630156">
        <w:rPr>
          <w:rFonts w:ascii="Cambria" w:hAnsi="Cambria"/>
          <w:lang w:val="en-GB"/>
        </w:rPr>
        <w:t xml:space="preserve">spp. This increase was strongest for active strategies and for the 2D alternative in each foraging strategy. </w:t>
      </w:r>
      <w:r w:rsidR="00DB2935" w:rsidRPr="00630156">
        <w:rPr>
          <w:rFonts w:ascii="Cambria" w:hAnsi="Cambria"/>
          <w:i/>
          <w:lang w:val="en-GB"/>
        </w:rPr>
        <w:t xml:space="preserve">C. </w:t>
      </w:r>
      <w:proofErr w:type="gramStart"/>
      <w:r w:rsidR="00DB2935" w:rsidRPr="00630156">
        <w:rPr>
          <w:rFonts w:ascii="Cambria" w:hAnsi="Cambria"/>
          <w:i/>
          <w:lang w:val="en-GB"/>
        </w:rPr>
        <w:t>dipterum</w:t>
      </w:r>
      <w:proofErr w:type="gramEnd"/>
      <w:r w:rsidR="00DB2935" w:rsidRPr="00630156">
        <w:rPr>
          <w:rFonts w:ascii="Cambria" w:hAnsi="Cambria"/>
          <w:i/>
          <w:lang w:val="en-GB"/>
        </w:rPr>
        <w:t xml:space="preserve"> </w:t>
      </w:r>
      <w:r w:rsidR="00DB2935" w:rsidRPr="00630156">
        <w:rPr>
          <w:rFonts w:ascii="Cambria" w:hAnsi="Cambria"/>
          <w:lang w:val="en-GB"/>
        </w:rPr>
        <w:t>3D and sessile</w:t>
      </w:r>
      <w:r w:rsidR="00DB2935">
        <w:rPr>
          <w:lang w:val="en-GB"/>
        </w:rPr>
        <w:t xml:space="preserve"> 2D strategies increased in </w:t>
      </w:r>
      <w:r w:rsidR="00523033">
        <w:rPr>
          <w:i/>
          <w:lang w:val="en-GB"/>
        </w:rPr>
        <w:t>b</w:t>
      </w:r>
      <w:r w:rsidR="00523033" w:rsidRPr="00523033">
        <w:rPr>
          <w:i/>
          <w:vertAlign w:val="subscript"/>
          <w:lang w:val="en-GB"/>
        </w:rPr>
        <w:t>0</w:t>
      </w:r>
      <w:r w:rsidR="00DB2935">
        <w:rPr>
          <w:lang w:val="en-GB"/>
        </w:rPr>
        <w:t xml:space="preserve"> with warm adaptation. We found a small decrease in elevation for the </w:t>
      </w:r>
      <w:r w:rsidR="00DB2935">
        <w:rPr>
          <w:i/>
          <w:lang w:val="en-GB"/>
        </w:rPr>
        <w:t xml:space="preserve">C. </w:t>
      </w:r>
      <w:proofErr w:type="spellStart"/>
      <w:r w:rsidR="00DB2935">
        <w:rPr>
          <w:i/>
          <w:lang w:val="en-GB"/>
        </w:rPr>
        <w:t>dipterum</w:t>
      </w:r>
      <w:r w:rsidR="00DB2935">
        <w:rPr>
          <w:lang w:val="en-GB"/>
        </w:rPr>
        <w:t>’s</w:t>
      </w:r>
      <w:proofErr w:type="spellEnd"/>
      <w:r w:rsidR="00DB2935">
        <w:rPr>
          <w:lang w:val="en-GB"/>
        </w:rPr>
        <w:t xml:space="preserve"> active 2D model although large confidence intervals overlap with 0.</w:t>
      </w:r>
    </w:p>
    <w:p w14:paraId="25194FC4" w14:textId="77777777" w:rsidR="00946669" w:rsidRDefault="003536B0" w:rsidP="00997AED">
      <w:pPr>
        <w:jc w:val="both"/>
      </w:pPr>
      <w:r>
        <w:rPr>
          <w:noProof/>
          <w:lang w:val="en-US"/>
        </w:rPr>
        <w:drawing>
          <wp:inline distT="0" distB="0" distL="0" distR="0" wp14:anchorId="4FE8205E" wp14:editId="172E8FB1">
            <wp:extent cx="5486400" cy="434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45305"/>
                    </a:xfrm>
                    <a:prstGeom prst="rect">
                      <a:avLst/>
                    </a:prstGeom>
                  </pic:spPr>
                </pic:pic>
              </a:graphicData>
            </a:graphic>
          </wp:inline>
        </w:drawing>
      </w:r>
    </w:p>
    <w:p w14:paraId="5715E7D8" w14:textId="5E181FC6" w:rsidR="00843DF9" w:rsidRDefault="00946669" w:rsidP="00997AED">
      <w:pPr>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0018355D">
        <w:rPr>
          <w:rFonts w:ascii="Times Roman" w:hAnsi="Times Roman"/>
          <w:b/>
          <w:sz w:val="22"/>
          <w:szCs w:val="22"/>
        </w:rPr>
        <w:t xml:space="preserve">Site-specific exponential increase in search rates with temperature. </w:t>
      </w:r>
      <w:r w:rsidRPr="00CB5862">
        <w:rPr>
          <w:rFonts w:ascii="Times Roman" w:hAnsi="Times Roman"/>
          <w:sz w:val="22"/>
          <w:szCs w:val="22"/>
        </w:rPr>
        <w:t xml:space="preserve">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w:t>
      </w:r>
      <w:commentRangeStart w:id="17"/>
      <w:r w:rsidRPr="00CB5862">
        <w:rPr>
          <w:rFonts w:ascii="Times Roman" w:hAnsi="Times Roman"/>
          <w:sz w:val="22"/>
          <w:szCs w:val="22"/>
        </w:rPr>
        <w:t>. Darker shaded curves correspond to the most biologically relevant model for the interacting pair. The model predicts exponential increases in search rate with temperature</w:t>
      </w:r>
      <w:r w:rsidR="000F6B0F">
        <w:rPr>
          <w:rFonts w:ascii="Times Roman" w:hAnsi="Times Roman"/>
          <w:sz w:val="22"/>
          <w:szCs w:val="22"/>
        </w:rPr>
        <w:t xml:space="preserve">, but this </w:t>
      </w:r>
      <w:r w:rsidRPr="00CB5862">
        <w:rPr>
          <w:rFonts w:ascii="Times Roman" w:hAnsi="Times Roman"/>
          <w:sz w:val="22"/>
          <w:szCs w:val="22"/>
        </w:rPr>
        <w:t xml:space="preserve">increase is not </w:t>
      </w:r>
      <w:r w:rsidR="00284619">
        <w:rPr>
          <w:rFonts w:ascii="Times Roman" w:hAnsi="Times Roman"/>
          <w:sz w:val="22"/>
          <w:szCs w:val="22"/>
        </w:rPr>
        <w:t>equally</w:t>
      </w:r>
      <w:r w:rsidR="00284619" w:rsidRPr="00CB5862">
        <w:rPr>
          <w:rFonts w:ascii="Times Roman" w:hAnsi="Times Roman"/>
          <w:sz w:val="22"/>
          <w:szCs w:val="22"/>
        </w:rPr>
        <w:t xml:space="preserve"> </w:t>
      </w:r>
      <w:r w:rsidRPr="00CB5862">
        <w:rPr>
          <w:rFonts w:ascii="Times Roman" w:hAnsi="Times Roman"/>
          <w:sz w:val="22"/>
          <w:szCs w:val="22"/>
        </w:rPr>
        <w:t>strong for all strategies</w:t>
      </w:r>
      <w:r w:rsidR="00C66EE7">
        <w:rPr>
          <w:rFonts w:ascii="Times Roman" w:hAnsi="Times Roman"/>
          <w:sz w:val="22"/>
          <w:szCs w:val="22"/>
        </w:rPr>
        <w:t>,</w:t>
      </w:r>
      <w:r w:rsidRPr="00CB5862">
        <w:rPr>
          <w:rFonts w:ascii="Times Roman" w:hAnsi="Times Roman"/>
          <w:sz w:val="22"/>
          <w:szCs w:val="22"/>
        </w:rPr>
        <w:t xml:space="preserve"> and appears stronge</w:t>
      </w:r>
      <w:r w:rsidR="00285FBF">
        <w:rPr>
          <w:rFonts w:ascii="Times Roman" w:hAnsi="Times Roman"/>
          <w:sz w:val="22"/>
          <w:szCs w:val="22"/>
        </w:rPr>
        <w:t>st</w:t>
      </w:r>
      <w:r w:rsidRPr="00CB5862">
        <w:rPr>
          <w:rFonts w:ascii="Times Roman" w:hAnsi="Times Roman"/>
          <w:sz w:val="22"/>
          <w:szCs w:val="22"/>
        </w:rPr>
        <w:t xml:space="preserve"> in </w:t>
      </w:r>
      <w:r w:rsidR="00F96D9F" w:rsidRPr="00CB5862">
        <w:rPr>
          <w:rFonts w:ascii="Times Roman" w:hAnsi="Times Roman"/>
          <w:sz w:val="22"/>
          <w:szCs w:val="22"/>
        </w:rPr>
        <w:t>warm</w:t>
      </w:r>
      <w:r w:rsidR="00F96D9F">
        <w:rPr>
          <w:rFonts w:ascii="Times Roman" w:hAnsi="Times Roman"/>
          <w:sz w:val="22"/>
          <w:szCs w:val="22"/>
        </w:rPr>
        <w:t>-</w:t>
      </w:r>
      <w:r w:rsidRPr="00CB5862">
        <w:rPr>
          <w:rFonts w:ascii="Times Roman" w:hAnsi="Times Roman"/>
          <w:sz w:val="22"/>
          <w:szCs w:val="22"/>
        </w:rPr>
        <w:t>adapted pairs.</w:t>
      </w:r>
      <w:commentRangeEnd w:id="17"/>
      <w:r w:rsidR="002C0AD6">
        <w:rPr>
          <w:rStyle w:val="CommentReference"/>
        </w:rPr>
        <w:commentReference w:id="17"/>
      </w:r>
    </w:p>
    <w:p w14:paraId="7E6C3AE8" w14:textId="77777777" w:rsidR="00843DF9" w:rsidRDefault="00843DF9" w:rsidP="00997AED">
      <w:pPr>
        <w:rPr>
          <w:rFonts w:ascii="Times Roman" w:hAnsi="Times Roman"/>
          <w:sz w:val="22"/>
          <w:szCs w:val="22"/>
        </w:rPr>
      </w:pPr>
      <w:r>
        <w:rPr>
          <w:rFonts w:ascii="Times Roman" w:hAnsi="Times Roman"/>
          <w:sz w:val="22"/>
          <w:szCs w:val="22"/>
        </w:rPr>
        <w:br w:type="page"/>
      </w:r>
    </w:p>
    <w:p w14:paraId="191CD6A3" w14:textId="77777777" w:rsidR="004A3844" w:rsidRPr="00CB5862" w:rsidRDefault="004A3844" w:rsidP="00997AED">
      <w:pPr>
        <w:jc w:val="both"/>
        <w:rPr>
          <w:rFonts w:ascii="Times Roman" w:hAnsi="Times Roman"/>
          <w:sz w:val="22"/>
          <w:szCs w:val="22"/>
          <w:lang w:val="en-GB"/>
        </w:rPr>
      </w:pPr>
    </w:p>
    <w:p w14:paraId="0262E48A" w14:textId="77777777" w:rsidR="002E1BA6" w:rsidRDefault="006F31BB" w:rsidP="00997AED">
      <w:pPr>
        <w:jc w:val="both"/>
      </w:pPr>
      <w:commentRangeStart w:id="18"/>
      <w:r>
        <w:rPr>
          <w:noProof/>
          <w:lang w:val="en-US"/>
        </w:rPr>
        <w:drawing>
          <wp:inline distT="0" distB="0" distL="0" distR="0" wp14:anchorId="704B2F19" wp14:editId="0F5ABBF6">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commentRangeEnd w:id="18"/>
      <w:r w:rsidR="00E90BAB">
        <w:rPr>
          <w:rStyle w:val="CommentReference"/>
        </w:rPr>
        <w:commentReference w:id="18"/>
      </w:r>
    </w:p>
    <w:p w14:paraId="26E633E3" w14:textId="043E5C75" w:rsidR="002E1BA6" w:rsidRDefault="002E1BA6" w:rsidP="00997AED">
      <w:pPr>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 xml:space="preserve">Differences in search rate activation energy and </w:t>
      </w:r>
      <w:r w:rsidR="0018355D">
        <w:rPr>
          <w:rFonts w:ascii="Times Roman" w:hAnsi="Times Roman"/>
          <w:b/>
          <w:sz w:val="22"/>
          <w:szCs w:val="22"/>
        </w:rPr>
        <w:t>baseline performance</w:t>
      </w:r>
      <w:r w:rsidRPr="00CB5862">
        <w:rPr>
          <w:rFonts w:ascii="Times Roman" w:hAnsi="Times Roman"/>
          <w:b/>
          <w:sz w:val="22"/>
          <w:szCs w:val="22"/>
        </w:rPr>
        <w:t xml:space="preserve"> between warm and cold acclimated</w:t>
      </w:r>
      <w:r w:rsidR="0018355D">
        <w:rPr>
          <w:rFonts w:ascii="Times Roman" w:hAnsi="Times Roman"/>
          <w:b/>
          <w:sz w:val="22"/>
          <w:szCs w:val="22"/>
        </w:rPr>
        <w:t xml:space="preserve"> species</w:t>
      </w:r>
      <w:r w:rsidRPr="00CB5862">
        <w:rPr>
          <w:rFonts w:ascii="Times Roman" w:hAnsi="Times Roman"/>
          <w:b/>
          <w:sz w:val="22"/>
          <w:szCs w:val="22"/>
        </w:rPr>
        <w:t>.</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r w:rsidR="00261FA7" w:rsidRPr="00CB5862">
        <w:rPr>
          <w:rFonts w:ascii="Lucida Grande" w:hAnsi="Lucida Grande" w:cs="Lucida Grande"/>
          <w:sz w:val="22"/>
          <w:szCs w:val="22"/>
          <w:lang w:val="en-GB"/>
        </w:rPr>
        <w:t>Δ</w:t>
      </w:r>
      <w:r w:rsidR="009B04EA">
        <w:rPr>
          <w:i/>
          <w:sz w:val="22"/>
          <w:szCs w:val="22"/>
          <w:lang w:val="en-GB"/>
        </w:rPr>
        <w:t>b</w:t>
      </w:r>
      <w:r w:rsidR="009B04EA" w:rsidRPr="009B04EA">
        <w:rPr>
          <w:i/>
          <w:sz w:val="22"/>
          <w:szCs w:val="22"/>
          <w:vertAlign w:val="subscript"/>
          <w:lang w:val="en-GB"/>
        </w:rPr>
        <w:t>0</w:t>
      </w:r>
      <w:r w:rsidRPr="00CB5862">
        <w:rPr>
          <w:sz w:val="22"/>
          <w:szCs w:val="22"/>
          <w:lang w:val="en-GB"/>
        </w:rPr>
        <w:t xml:space="preserve">) </w:t>
      </w:r>
      <w:r w:rsidR="006C7C1D" w:rsidRPr="00CB5862">
        <w:rPr>
          <w:sz w:val="22"/>
          <w:szCs w:val="22"/>
          <w:lang w:val="en-GB"/>
        </w:rPr>
        <w:t>and activation energy (</w:t>
      </w:r>
      <w:proofErr w:type="spellStart"/>
      <w:r w:rsidR="00261FA7" w:rsidRPr="00CB5862">
        <w:rPr>
          <w:rFonts w:ascii="Lucida Grande" w:hAnsi="Lucida Grande" w:cs="Lucida Grande"/>
          <w:sz w:val="22"/>
          <w:szCs w:val="22"/>
          <w:lang w:val="en-GB"/>
        </w:rPr>
        <w:t>Δ</w:t>
      </w:r>
      <w:r w:rsidR="009B04EA">
        <w:rPr>
          <w:i/>
          <w:sz w:val="22"/>
          <w:szCs w:val="22"/>
          <w:lang w:val="en-GB"/>
        </w:rPr>
        <w:t>E</w:t>
      </w:r>
      <w:r w:rsidR="009B04EA" w:rsidRPr="009B04EA">
        <w:rPr>
          <w:i/>
          <w:sz w:val="22"/>
          <w:szCs w:val="22"/>
          <w:vertAlign w:val="subscript"/>
          <w:lang w:val="en-GB"/>
        </w:rPr>
        <w:t>a</w:t>
      </w:r>
      <w:proofErr w:type="spellEnd"/>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14:paraId="68615652" w14:textId="77777777" w:rsidR="00843DF9" w:rsidRPr="00CB5862" w:rsidRDefault="00843DF9" w:rsidP="00997AED">
      <w:pPr>
        <w:jc w:val="both"/>
        <w:rPr>
          <w:rFonts w:ascii="Times Roman" w:hAnsi="Times Roman"/>
          <w:sz w:val="22"/>
          <w:szCs w:val="22"/>
        </w:rPr>
      </w:pPr>
    </w:p>
    <w:p w14:paraId="793963DF" w14:textId="77777777" w:rsidR="00416353" w:rsidRPr="003B2661" w:rsidRDefault="00416353" w:rsidP="00997AED">
      <w:pPr>
        <w:jc w:val="both"/>
        <w:rPr>
          <w:b/>
          <w:lang w:val="en-GB"/>
        </w:rPr>
      </w:pPr>
      <w:commentRangeStart w:id="19"/>
      <w:r w:rsidRPr="003B2661">
        <w:rPr>
          <w:b/>
          <w:sz w:val="38"/>
          <w:szCs w:val="38"/>
          <w:lang w:val="en-GB"/>
        </w:rPr>
        <w:t>Discussion</w:t>
      </w:r>
      <w:commentRangeEnd w:id="19"/>
      <w:r w:rsidR="00863A48">
        <w:rPr>
          <w:rStyle w:val="CommentReference"/>
        </w:rPr>
        <w:commentReference w:id="19"/>
      </w:r>
    </w:p>
    <w:p w14:paraId="29B96B48" w14:textId="76405DCC" w:rsidR="00416353" w:rsidRPr="003B2661" w:rsidRDefault="00416353" w:rsidP="00997AED">
      <w:pPr>
        <w:ind w:firstLine="720"/>
        <w:jc w:val="both"/>
        <w:rPr>
          <w:lang w:val="en-GB"/>
        </w:rPr>
      </w:pPr>
      <w:commentRangeStart w:id="20"/>
      <w:r w:rsidRPr="003B2661">
        <w:rPr>
          <w:lang w:val="en-GB"/>
        </w:rPr>
        <w:t>Species-specific population temperature performance curves in this study display a vertical shift in the whole curve with incr</w:t>
      </w:r>
      <w:r w:rsidR="003240CB">
        <w:rPr>
          <w:lang w:val="en-GB"/>
        </w:rPr>
        <w:t>easing temperature (Fig</w:t>
      </w:r>
      <w:r w:rsidR="008D098E">
        <w:rPr>
          <w:lang w:val="en-GB"/>
        </w:rPr>
        <w:t xml:space="preserve"> 1B</w:t>
      </w:r>
      <w:r w:rsidRPr="003B2661">
        <w:rPr>
          <w:lang w:val="en-GB"/>
        </w:rPr>
        <w:t xml:space="preserve"> and 3). </w:t>
      </w:r>
      <w:commentRangeEnd w:id="20"/>
      <w:r w:rsidR="001E5A5F">
        <w:rPr>
          <w:rStyle w:val="CommentReference"/>
        </w:rPr>
        <w:commentReference w:id="20"/>
      </w:r>
      <w:r w:rsidRPr="003B2661">
        <w:rPr>
          <w:lang w:val="en-GB"/>
        </w:rPr>
        <w:t xml:space="preserve">We </w:t>
      </w:r>
      <w:commentRangeStart w:id="21"/>
      <w:r w:rsidRPr="003B2661">
        <w:rPr>
          <w:lang w:val="en-GB"/>
        </w:rPr>
        <w:t>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w:t>
      </w:r>
      <w:commentRangeEnd w:id="21"/>
      <w:r w:rsidR="00585377">
        <w:rPr>
          <w:rStyle w:val="CommentReference"/>
        </w:rPr>
        <w:commentReference w:id="21"/>
      </w:r>
      <w:r w:rsidR="003240CB">
        <w:rPr>
          <w:lang w:val="en-GB"/>
        </w:rPr>
        <w:t>(Fig</w:t>
      </w:r>
      <w:r w:rsidR="008D098E">
        <w:rPr>
          <w:lang w:val="en-GB"/>
        </w:rPr>
        <w:t xml:space="preserve"> 1C</w:t>
      </w:r>
      <w:r w:rsidRPr="003B2661">
        <w:rPr>
          <w:lang w:val="en-GB"/>
        </w:rPr>
        <w:t xml:space="preserve">). </w:t>
      </w:r>
      <w:commentRangeStart w:id="22"/>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 xml:space="preserve">with temperature. </w:t>
      </w:r>
      <w:commentRangeEnd w:id="22"/>
      <w:r w:rsidR="001114D9">
        <w:rPr>
          <w:rStyle w:val="CommentReference"/>
        </w:rPr>
        <w:commentReference w:id="22"/>
      </w:r>
      <w:r w:rsidRPr="003B2661">
        <w:rPr>
          <w:lang w:val="en-GB"/>
        </w:rPr>
        <w:t>Yet, this observed increase is not monotonous</w:t>
      </w:r>
      <w:r w:rsidR="003A3418">
        <w:rPr>
          <w:lang w:val="en-GB"/>
        </w:rPr>
        <w:t xml:space="preserve"> or consistent between species. Whilst the predatory dragonfly </w:t>
      </w:r>
      <w:r w:rsidR="0074026E">
        <w:rPr>
          <w:lang w:val="en-GB"/>
        </w:rPr>
        <w:t>TPCs increase in elevation as they adapt to hotter sites such a relationship is not observed i</w:t>
      </w:r>
      <w:r w:rsidR="003240CB">
        <w:rPr>
          <w:lang w:val="en-GB"/>
        </w:rPr>
        <w:t>n their prey (Fig</w:t>
      </w:r>
      <w:r w:rsidR="0074026E">
        <w:rPr>
          <w:lang w:val="en-GB"/>
        </w:rPr>
        <w:t xml:space="preserve">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proofErr w:type="spellStart"/>
      <w:r w:rsidR="009B04EA">
        <w:rPr>
          <w:i/>
          <w:lang w:val="en-GB"/>
        </w:rPr>
        <w:t>T</w:t>
      </w:r>
      <w:r w:rsidR="009B04EA" w:rsidRPr="009B04EA">
        <w:rPr>
          <w:i/>
          <w:vertAlign w:val="subscript"/>
          <w:lang w:val="en-GB"/>
        </w:rPr>
        <w:t>pk</w:t>
      </w:r>
      <w:proofErr w:type="spellEnd"/>
      <w:r w:rsidRPr="003B2661">
        <w:rPr>
          <w:position w:val="-6"/>
          <w:lang w:val="en-GB"/>
        </w:rPr>
        <w:t xml:space="preserve"> </w:t>
      </w:r>
      <w:r w:rsidRPr="003B2661">
        <w:rPr>
          <w:lang w:val="en-GB"/>
        </w:rPr>
        <w:t>is higher than the operatio</w:t>
      </w:r>
      <w:r w:rsidR="003240CB">
        <w:rPr>
          <w:lang w:val="en-GB"/>
        </w:rPr>
        <w:t>nal range of temperature (Fig</w:t>
      </w:r>
      <w:r w:rsidRPr="003B2661">
        <w:rPr>
          <w:lang w:val="en-GB"/>
        </w:rPr>
        <w:t xml:space="preserve"> 3). Displaying </w:t>
      </w:r>
      <w:proofErr w:type="spellStart"/>
      <w:r w:rsidR="009B04EA">
        <w:rPr>
          <w:i/>
          <w:lang w:val="en-GB"/>
        </w:rPr>
        <w:t>T</w:t>
      </w:r>
      <w:r w:rsidR="009B04EA" w:rsidRPr="009B04EA">
        <w:rPr>
          <w:i/>
          <w:vertAlign w:val="subscript"/>
          <w:lang w:val="en-GB"/>
        </w:rPr>
        <w:t>pk</w:t>
      </w:r>
      <w:proofErr w:type="spellEnd"/>
      <w:r w:rsidRPr="003B2661">
        <w:rPr>
          <w:lang w:val="en-GB"/>
        </w:rPr>
        <w:t xml:space="preserve"> values at unrealistically high temperatures of 35 °C or more provides a margin of safety to these taxa should climate change bring ambient temperatures higher than they currently are.</w:t>
      </w:r>
    </w:p>
    <w:p w14:paraId="49557A01" w14:textId="3C2C50F4" w:rsidR="00416353" w:rsidRPr="003B2661" w:rsidRDefault="00416353" w:rsidP="00997AED">
      <w:pPr>
        <w:ind w:firstLine="720"/>
        <w:jc w:val="both"/>
        <w:rPr>
          <w:lang w:val="en-GB"/>
        </w:rPr>
      </w:pPr>
      <w:r w:rsidRPr="003B2661">
        <w:rPr>
          <w:lang w:val="en-GB"/>
        </w:rPr>
        <w:t xml:space="preserve">Converting metabolic rate measurements into velocity, a key driver of species interactions </w:t>
      </w:r>
      <w:r w:rsidR="009B04EA">
        <w:rPr>
          <w:lang w:val="en-GB"/>
        </w:rPr>
        <w:fldChar w:fldCharType="begin" w:fldLock="1"/>
      </w:r>
      <w:r w:rsidR="009B04EA">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"mendeley" : { "formattedCitation" : "(Anthony I Dell, Pawar and Savage, 2014)", "plainTextFormattedCitation" : "(Anthony I Dell, Pawar and Savage, 2014)", "previouslyFormattedCitation" : "(Anthony I Dell, Pawar and Savage, 2014)" }, "properties" : {  }, "schema" : "https://github.com/citation-style-language/schema/raw/master/csl-citation.json" }</w:instrText>
      </w:r>
      <w:r w:rsidR="009B04EA">
        <w:rPr>
          <w:lang w:val="en-GB"/>
        </w:rPr>
        <w:fldChar w:fldCharType="separate"/>
      </w:r>
      <w:r w:rsidR="009B04EA" w:rsidRPr="009B04EA">
        <w:rPr>
          <w:noProof/>
          <w:lang w:val="en-GB"/>
        </w:rPr>
        <w:t>(Anthony I Dell, Pawar and Savage, 2014)</w:t>
      </w:r>
      <w:r w:rsidR="009B04EA">
        <w:rPr>
          <w:lang w:val="en-GB"/>
        </w:rPr>
        <w:fldChar w:fldCharType="end"/>
      </w:r>
      <w:r w:rsidRPr="003B2661">
        <w:rPr>
          <w:lang w:val="en-GB"/>
        </w:rPr>
        <w:t>, enable</w:t>
      </w:r>
      <w:r w:rsidR="007C7832">
        <w:rPr>
          <w:lang w:val="en-GB"/>
        </w:rPr>
        <w:t>d</w:t>
      </w:r>
      <w:r w:rsidRPr="003B2661">
        <w:rPr>
          <w:lang w:val="en-GB"/>
        </w:rPr>
        <w:t xml:space="preserve"> us to directly consider the mismatch in </w:t>
      </w:r>
      <w:r w:rsidR="000521E2">
        <w:rPr>
          <w:lang w:val="en-GB"/>
        </w:rPr>
        <w:t xml:space="preserve">functional </w:t>
      </w:r>
      <w:r w:rsidRPr="003B2661">
        <w:rPr>
          <w:lang w:val="en-GB"/>
        </w:rPr>
        <w:t>trait performance between p</w:t>
      </w:r>
      <w:r w:rsidR="00420991">
        <w:rPr>
          <w:lang w:val="en-GB"/>
        </w:rPr>
        <w:t xml:space="preserve">rey and predator </w:t>
      </w:r>
      <w:r w:rsidR="00C9697C">
        <w:rPr>
          <w:lang w:val="en-GB"/>
        </w:rPr>
        <w:t>in different species pairs</w:t>
      </w:r>
      <w:r w:rsidR="00270B03">
        <w:rPr>
          <w:lang w:val="en-GB"/>
        </w:rPr>
        <w:t xml:space="preserve"> </w:t>
      </w:r>
      <w:r w:rsidR="003240CB">
        <w:rPr>
          <w:lang w:val="en-GB"/>
        </w:rPr>
        <w:t>(Fig</w:t>
      </w:r>
      <w:r w:rsidR="00420991">
        <w:rPr>
          <w:lang w:val="en-GB"/>
        </w:rPr>
        <w:t xml:space="preserve"> 1D&amp;E and 5</w:t>
      </w:r>
      <w:r w:rsidRPr="003B2661">
        <w:rPr>
          <w:lang w:val="en-GB"/>
        </w:rPr>
        <w:t xml:space="preserve">). </w:t>
      </w:r>
      <w:commentRangeStart w:id="23"/>
      <w:r w:rsidRPr="003B2661">
        <w:rPr>
          <w:lang w:val="en-GB"/>
        </w:rPr>
        <w:t xml:space="preserve">Our study suggests that species adapt to new environments within the limits imposed by their physiology and phenotypic plasticity, which will lead to differing changes in performance and thus interaction types and strengths </w:t>
      </w:r>
      <w:commentRangeEnd w:id="23"/>
      <w:r w:rsidR="00DC398F">
        <w:rPr>
          <w:rStyle w:val="CommentReference"/>
        </w:rPr>
        <w:commentReference w:id="23"/>
      </w:r>
      <w:r w:rsidR="009B04EA">
        <w:rPr>
          <w:lang w:val="en-GB"/>
        </w:rPr>
        <w:fldChar w:fldCharType="begin" w:fldLock="1"/>
      </w:r>
      <w:r w:rsidR="009B04EA">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"Kordas", "given" : "Rebecca L", "non-dropping-particle" : "", "parse-names" : false, "suffix" : "" }, { "dropping-particle" : "", "family" : "Harley", "given" : "Christopher D G", "non-dropping-particle" : "", "parse-names" : false, "suffix" : "" }, { "dropping-particle" : "", "family" : "O'Connor", "given" : "Mary I", "non-dropping-particle" : "", "parse-names" : false, "suffix" : "" } ], "container-title" : "Journal of Experimental Marine Biology and Ecology", "id" : "ITEM-2", "issue" : "1", "issued" : { "date-parts" : [ [ "2011" ] ] }, "page" : "218-226", "publisher" : "Elsevier", "title" : "Community ecology in a warming world: the influence of temperature on interspecific interactions in marine systems", "type" : "article-journal", "volume" : "400" }, "uris" : [ "http://www.mendeley.com/documents/?uuid=23015ca4-2a98-46af-9cfa-c88cc9729559"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Pr>
          <w:lang w:val="en-GB"/>
        </w:rPr>
        <w:fldChar w:fldCharType="separate"/>
      </w:r>
      <w:r w:rsidR="009B04EA" w:rsidRPr="009B04EA">
        <w:rPr>
          <w:noProof/>
          <w:lang w:val="en-GB"/>
        </w:rPr>
        <w:t>(Angilletta, 2009; Kordas, Harley and O’Connor, 2011; Gibert and DeLong, 2014; Pawar, Dell and Savage, 2015)</w:t>
      </w:r>
      <w:r w:rsidR="009B04EA">
        <w:rPr>
          <w:lang w:val="en-GB"/>
        </w:rPr>
        <w:fldChar w:fldCharType="end"/>
      </w:r>
      <w:r w:rsidRPr="003B2661">
        <w:rPr>
          <w:lang w:val="en-GB"/>
        </w:rPr>
        <w:t>.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increasing potential attack and capture rates</w:t>
      </w:r>
      <w:r w:rsidRPr="003B2661">
        <w:rPr>
          <w:lang w:val="en-GB"/>
        </w:rPr>
        <w:t xml:space="preserve">. </w:t>
      </w:r>
      <w:commentRangeStart w:id="24"/>
      <w:r w:rsidR="0074026E">
        <w:rPr>
          <w:lang w:val="en-GB"/>
        </w:rPr>
        <w:t xml:space="preserve">Despite an increase in both prey velocity TPCs elevation, the increase in that of their predator causes a stronger mismatch in hotter environments. </w:t>
      </w:r>
      <w:commentRangeEnd w:id="24"/>
      <w:r w:rsidR="00712150">
        <w:rPr>
          <w:rStyle w:val="CommentReference"/>
        </w:rPr>
        <w:commentReference w:id="24"/>
      </w:r>
      <w:r w:rsidR="0074026E">
        <w:rPr>
          <w:lang w:val="en-GB"/>
        </w:rPr>
        <w:t xml:space="preserve">The monotonous increase in </w:t>
      </w:r>
      <w:r w:rsidR="004A2CA7">
        <w:rPr>
          <w:i/>
          <w:lang w:val="en-GB"/>
        </w:rPr>
        <w:t xml:space="preserve">S. striolatum </w:t>
      </w:r>
      <w:r w:rsidR="004A2CA7">
        <w:rPr>
          <w:lang w:val="en-GB"/>
        </w:rPr>
        <w:t xml:space="preserve">respiration </w:t>
      </w:r>
      <w:r w:rsidR="009B04EA">
        <w:rPr>
          <w:i/>
          <w:lang w:val="en-GB"/>
        </w:rPr>
        <w:t>b</w:t>
      </w:r>
      <w:r w:rsidR="009B04EA" w:rsidRPr="009B04EA">
        <w:rPr>
          <w:i/>
          <w:vertAlign w:val="subscript"/>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w:t>
      </w:r>
      <w:r w:rsidR="009B04EA">
        <w:rPr>
          <w:lang w:val="en-GB"/>
        </w:rPr>
        <w:fldChar w:fldCharType="begin" w:fldLock="1"/>
      </w:r>
      <w:r w:rsidR="009B04EA">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Pr>
          <w:lang w:val="en-GB"/>
        </w:rPr>
        <w:fldChar w:fldCharType="separate"/>
      </w:r>
      <w:r w:rsidR="009B04EA" w:rsidRPr="009B04EA">
        <w:rPr>
          <w:noProof/>
          <w:lang w:val="en-GB"/>
        </w:rPr>
        <w:t xml:space="preserve">(Gilbert </w:t>
      </w:r>
      <w:r w:rsidR="009B04EA" w:rsidRPr="009B04EA">
        <w:rPr>
          <w:i/>
          <w:noProof/>
          <w:lang w:val="en-GB"/>
        </w:rPr>
        <w:t>et al.</w:t>
      </w:r>
      <w:r w:rsidR="009B04EA" w:rsidRPr="009B04EA">
        <w:rPr>
          <w:noProof/>
          <w:lang w:val="en-GB"/>
        </w:rPr>
        <w:t>, 2005)</w:t>
      </w:r>
      <w:r w:rsidR="009B04EA">
        <w:rPr>
          <w:lang w:val="en-GB"/>
        </w:rPr>
        <w:fldChar w:fldCharType="end"/>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009B04EA">
        <w:rPr>
          <w:i/>
          <w:lang w:val="en-GB"/>
        </w:rPr>
        <w:t>O</w:t>
      </w:r>
      <w:r w:rsidR="009B04EA" w:rsidRPr="009B04EA">
        <w:rPr>
          <w:i/>
          <w:vertAlign w:val="subscript"/>
          <w:lang w:val="en-GB"/>
        </w:rPr>
        <w:t>2</w:t>
      </w:r>
      <w:r w:rsidRPr="003B2661">
        <w:rPr>
          <w:position w:val="-6"/>
          <w:lang w:val="en-GB"/>
        </w:rPr>
        <w:t xml:space="preserve"> </w:t>
      </w:r>
      <w:r w:rsidRPr="003B2661">
        <w:rPr>
          <w:lang w:val="en-GB"/>
        </w:rPr>
        <w:t xml:space="preserve">environments </w:t>
      </w:r>
      <w:r w:rsidR="009B04EA">
        <w:rPr>
          <w:lang w:val="en-GB"/>
        </w:rPr>
        <w:fldChar w:fldCharType="begin" w:fldLock="1"/>
      </w:r>
      <w:r w:rsidR="009B04EA">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Pr>
          <w:lang w:val="en-GB"/>
        </w:rPr>
        <w:fldChar w:fldCharType="separate"/>
      </w:r>
      <w:r w:rsidR="009B04EA" w:rsidRPr="009B04EA">
        <w:rPr>
          <w:noProof/>
          <w:lang w:val="en-GB"/>
        </w:rPr>
        <w:t>(Panis, Goddeeris and Verheyen, 1996; Bauernfeind and Soldan, 2012)</w:t>
      </w:r>
      <w:r w:rsidR="009B04EA">
        <w:rPr>
          <w:lang w:val="en-GB"/>
        </w:rPr>
        <w:fldChar w:fldCharType="end"/>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7E33E362" w:rsidR="00230DCA" w:rsidRPr="00A708CB" w:rsidRDefault="00230DCA" w:rsidP="00997AED">
      <w:pPr>
        <w:ind w:firstLine="720"/>
        <w:jc w:val="both"/>
        <w:rPr>
          <w:lang w:val="en-GB"/>
        </w:rPr>
      </w:pPr>
      <w:r w:rsidRPr="003B2661">
        <w:rPr>
          <w:lang w:val="en-GB"/>
        </w:rPr>
        <w:t xml:space="preserve">Predator-prey interactions are key to community-level dynamics in aquatic environments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Pr>
          <w:lang w:val="en-GB"/>
        </w:rPr>
        <w:fldChar w:fldCharType="separate"/>
      </w:r>
      <w:r w:rsidR="009B04EA" w:rsidRPr="009B04EA">
        <w:rPr>
          <w:noProof/>
          <w:lang w:val="en-GB"/>
        </w:rPr>
        <w:t>(Pawar, Dell and Savage, 2015)</w:t>
      </w:r>
      <w:r w:rsidR="009B04EA">
        <w:rPr>
          <w:lang w:val="en-GB"/>
        </w:rPr>
        <w:fldChar w:fldCharType="end"/>
      </w:r>
      <w:r w:rsidRPr="003B2661">
        <w:rPr>
          <w:lang w:val="en-GB"/>
        </w:rPr>
        <w:t>.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w:t>
      </w:r>
      <w:r w:rsidR="009B04EA">
        <w:rPr>
          <w:lang w:val="en-GB"/>
        </w:rPr>
        <w:fldChar w:fldCharType="begin" w:fldLock="1"/>
      </w:r>
      <w:r w:rsidR="009B04EA">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Pr>
          <w:lang w:val="en-GB"/>
        </w:rPr>
        <w:fldChar w:fldCharType="separate"/>
      </w:r>
      <w:r w:rsidR="009B04EA" w:rsidRPr="009B04EA">
        <w:rPr>
          <w:noProof/>
          <w:lang w:val="en-GB"/>
        </w:rPr>
        <w:t xml:space="preserve">(Brown </w:t>
      </w:r>
      <w:r w:rsidR="009B04EA" w:rsidRPr="009B04EA">
        <w:rPr>
          <w:i/>
          <w:noProof/>
          <w:lang w:val="en-GB"/>
        </w:rPr>
        <w:t>et al.</w:t>
      </w:r>
      <w:r w:rsidR="009B04EA" w:rsidRPr="009B04EA">
        <w:rPr>
          <w:noProof/>
          <w:lang w:val="en-GB"/>
        </w:rPr>
        <w:t xml:space="preserve">, 2004; Vucic-Pestic </w:t>
      </w:r>
      <w:r w:rsidR="009B04EA" w:rsidRPr="009B04EA">
        <w:rPr>
          <w:i/>
          <w:noProof/>
          <w:lang w:val="en-GB"/>
        </w:rPr>
        <w:t>et al.</w:t>
      </w:r>
      <w:r w:rsidR="009B04EA" w:rsidRPr="009B04EA">
        <w:rPr>
          <w:noProof/>
          <w:lang w:val="en-GB"/>
        </w:rPr>
        <w:t xml:space="preserve">, 2011; Rall </w:t>
      </w:r>
      <w:r w:rsidR="009B04EA" w:rsidRPr="009B04EA">
        <w:rPr>
          <w:i/>
          <w:noProof/>
          <w:lang w:val="en-GB"/>
        </w:rPr>
        <w:t>et al.</w:t>
      </w:r>
      <w:r w:rsidR="009B04EA" w:rsidRPr="009B04EA">
        <w:rPr>
          <w:noProof/>
          <w:lang w:val="en-GB"/>
        </w:rPr>
        <w:t>, 2012)</w:t>
      </w:r>
      <w:r w:rsidR="009B04EA">
        <w:rPr>
          <w:lang w:val="en-GB"/>
        </w:rPr>
        <w:fldChar w:fldCharType="end"/>
      </w:r>
      <w:r w:rsidR="00BC6A27" w:rsidRPr="003B2661">
        <w:rPr>
          <w:lang w:val="en-GB"/>
        </w:rPr>
        <w:t>.</w:t>
      </w:r>
      <w:r w:rsidR="006751D0" w:rsidRPr="003B2661">
        <w:rPr>
          <w:lang w:val="en-GB"/>
        </w:rPr>
        <w:t xml:space="preserve"> This relationship is maintained across foraging strategies but the magnitude of the increase varies, u</w:t>
      </w:r>
      <w:r w:rsidR="009A00D6" w:rsidRPr="003B2661">
        <w:rPr>
          <w:lang w:val="en-GB"/>
        </w:rPr>
        <w:t>nder</w:t>
      </w:r>
      <w:r w:rsidR="003A3418">
        <w:rPr>
          <w:lang w:val="en-GB"/>
        </w:rPr>
        <w:t>lying the importance of environ</w:t>
      </w:r>
      <w:r w:rsidR="009A00D6" w:rsidRPr="003B2661">
        <w:rPr>
          <w:lang w:val="en-GB"/>
        </w:rPr>
        <w:t xml:space="preserve">mental dimensionality in species interactions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Pr>
          <w:lang w:val="en-GB"/>
        </w:rPr>
        <w:fldChar w:fldCharType="separate"/>
      </w:r>
      <w:r w:rsidR="009B04EA" w:rsidRPr="009B04EA">
        <w:rPr>
          <w:noProof/>
          <w:lang w:val="en-GB"/>
        </w:rPr>
        <w:t>(Pawar, Dell and Savage, 2012)</w:t>
      </w:r>
      <w:r w:rsidR="009B04EA">
        <w:rPr>
          <w:lang w:val="en-GB"/>
        </w:rPr>
        <w:fldChar w:fldCharType="end"/>
      </w:r>
      <w:r w:rsidR="009A00D6" w:rsidRPr="003B2661">
        <w:rPr>
          <w:lang w:val="en-GB"/>
        </w:rPr>
        <w:t>.</w:t>
      </w:r>
      <w:r w:rsidR="00BC6A27" w:rsidRPr="003B2661">
        <w:rPr>
          <w:lang w:val="en-GB"/>
        </w:rPr>
        <w:t xml:space="preserve"> </w:t>
      </w:r>
      <w:r w:rsidR="00A708CB">
        <w:rPr>
          <w:lang w:val="en-GB"/>
        </w:rPr>
        <w:t>The strength of the relationship between search rates and temperature depends both on dimensionality and on the species</w:t>
      </w:r>
      <w:r w:rsidR="003240CB">
        <w:rPr>
          <w:lang w:val="en-GB"/>
        </w:rPr>
        <w:t xml:space="preserve"> operating in that space (Fig</w:t>
      </w:r>
      <w:r w:rsidR="00A708CB">
        <w:rPr>
          <w:lang w:val="en-GB"/>
        </w:rPr>
        <w:t xml:space="preserv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w:t>
      </w:r>
      <w:r w:rsidR="003240CB">
        <w:rPr>
          <w:lang w:val="en-GB"/>
        </w:rPr>
        <w:t xml:space="preserve"> in warm adapted species (Fig</w:t>
      </w:r>
      <w:r w:rsidR="00BB14DC">
        <w:rPr>
          <w:lang w:val="en-GB"/>
        </w:rPr>
        <w:t xml:space="preserve"> 7) suggests that as the difference in performance of velocity </w:t>
      </w:r>
      <w:proofErr w:type="gramStart"/>
      <w:r w:rsidR="00BB14DC">
        <w:rPr>
          <w:lang w:val="en-GB"/>
        </w:rPr>
        <w:t>increases,</w:t>
      </w:r>
      <w:proofErr w:type="gramEnd"/>
      <w:r w:rsidR="00BB14DC">
        <w:rPr>
          <w:lang w:val="en-GB"/>
        </w:rPr>
        <w:t xml:space="preserve"> so do search rates. </w:t>
      </w:r>
      <w:commentRangeStart w:id="25"/>
      <w:r w:rsidR="00BB14DC">
        <w:rPr>
          <w:lang w:val="en-GB"/>
        </w:rPr>
        <w:t>These results support the idea that the predator in this study will benefit disproportionately from the warming of its environment.</w:t>
      </w:r>
      <w:commentRangeEnd w:id="25"/>
      <w:r w:rsidR="00C22346">
        <w:rPr>
          <w:rStyle w:val="CommentReference"/>
        </w:rPr>
        <w:commentReference w:id="25"/>
      </w:r>
    </w:p>
    <w:p w14:paraId="11EE0736" w14:textId="33CDD807" w:rsidR="00416353" w:rsidRPr="003B2661" w:rsidRDefault="00416353" w:rsidP="00997AED">
      <w:pPr>
        <w:ind w:firstLine="720"/>
        <w:jc w:val="both"/>
        <w:rPr>
          <w:lang w:val="en-GB"/>
        </w:rPr>
      </w:pPr>
      <w:r w:rsidRPr="003B2661">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Pr>
          <w:lang w:val="en-GB"/>
        </w:rPr>
        <w:fldChar w:fldCharType="separate"/>
      </w:r>
      <w:r w:rsidR="00454CC6" w:rsidRPr="00454CC6">
        <w:rPr>
          <w:noProof/>
          <w:lang w:val="en-GB"/>
        </w:rPr>
        <w:t>(Pawar, Dell and Savage, 2015)</w:t>
      </w:r>
      <w:r w:rsidR="00454CC6">
        <w:rPr>
          <w:lang w:val="en-GB"/>
        </w:rPr>
        <w:fldChar w:fldCharType="end"/>
      </w:r>
      <w:r w:rsidRPr="003B2661">
        <w:rPr>
          <w:lang w:val="en-GB"/>
        </w:rPr>
        <w:t xml:space="preserve">. Second, the effect of dimensionality is largely dependent on the environment and the predator’s detection mechanism, as </w:t>
      </w:r>
      <w:r w:rsidR="009B04EA">
        <w:rPr>
          <w:i/>
          <w:lang w:val="en-GB"/>
        </w:rPr>
        <w:t>d</w:t>
      </w:r>
      <w:r w:rsidR="009B04EA" w:rsidRPr="009B04EA">
        <w:rPr>
          <w:i/>
          <w:vertAlign w:val="subscript"/>
          <w:lang w:val="en-GB"/>
        </w:rPr>
        <w:t>0</w:t>
      </w:r>
      <w:r w:rsidRPr="003B2661">
        <w:rPr>
          <w:position w:val="-6"/>
          <w:lang w:val="en-GB"/>
        </w:rPr>
        <w:t xml:space="preserve"> </w:t>
      </w:r>
      <w:r w:rsidRPr="003B2661">
        <w:rPr>
          <w:lang w:val="en-GB"/>
        </w:rPr>
        <w:t xml:space="preserve">(minimum detection distance) will depend both on the medium and trait used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Pr>
          <w:lang w:val="en-GB"/>
        </w:rPr>
        <w:fldChar w:fldCharType="separate"/>
      </w:r>
      <w:r w:rsidR="00454CC6" w:rsidRPr="00454CC6">
        <w:rPr>
          <w:noProof/>
          <w:lang w:val="en-GB"/>
        </w:rPr>
        <w:t>(Pawar, Dell and Savage, 2012)</w:t>
      </w:r>
      <w:r w:rsidR="00454CC6">
        <w:rPr>
          <w:lang w:val="en-GB"/>
        </w:rPr>
        <w:fldChar w:fldCharType="end"/>
      </w:r>
      <w:r w:rsidRPr="003B2661">
        <w:rPr>
          <w:lang w:val="en-GB"/>
        </w:rPr>
        <w:t xml:space="preserve">. Third, the model uses an established relationship for general forms of movement in water and cost of transport </w:t>
      </w:r>
      <w:r w:rsidR="00454CC6">
        <w:rPr>
          <w:lang w:val="en-GB"/>
        </w:rPr>
        <w:fldChar w:fldCharType="begin" w:fldLock="1"/>
      </w:r>
      <w:r w:rsidR="00454CC6">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Pr>
          <w:lang w:val="en-GB"/>
        </w:rPr>
        <w:fldChar w:fldCharType="separate"/>
      </w:r>
      <w:r w:rsidR="00454CC6" w:rsidRPr="00454CC6">
        <w:rPr>
          <w:noProof/>
          <w:lang w:val="en-GB"/>
        </w:rPr>
        <w:t>(Tucker, 1970; Videler and Nolet, 1990; Videler, 1993)</w:t>
      </w:r>
      <w:r w:rsidR="00454CC6">
        <w:rPr>
          <w:lang w:val="en-GB"/>
        </w:rPr>
        <w:fldChar w:fldCharType="end"/>
      </w:r>
      <w:r w:rsidRPr="003B2661">
        <w:rPr>
          <w:lang w:val="en-GB"/>
        </w:rPr>
        <w:t>. Alternatives can be used based on specific locomotion techniques and the physics involved therein but this was not available for our species</w:t>
      </w:r>
      <w:r w:rsidR="00454CC6">
        <w:rPr>
          <w:lang w:val="en-GB"/>
        </w:rPr>
        <w:t xml:space="preserve"> </w:t>
      </w:r>
      <w:r w:rsidR="00454CC6">
        <w:rPr>
          <w:lang w:val="en-GB"/>
        </w:rPr>
        <w:fldChar w:fldCharType="begin" w:fldLock="1"/>
      </w:r>
      <w:r w:rsidR="00454CC6">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Pr>
          <w:lang w:val="en-GB"/>
        </w:rPr>
        <w:fldChar w:fldCharType="separate"/>
      </w:r>
      <w:r w:rsidR="00454CC6" w:rsidRPr="00454CC6">
        <w:rPr>
          <w:noProof/>
          <w:lang w:val="en-GB"/>
        </w:rPr>
        <w:t>(Alexander, 2003)</w:t>
      </w:r>
      <w:r w:rsidR="00454CC6">
        <w:rPr>
          <w:lang w:val="en-GB"/>
        </w:rPr>
        <w:fldChar w:fldCharType="end"/>
      </w:r>
      <w:r w:rsidRPr="003B2661">
        <w:rPr>
          <w:lang w:val="en-GB"/>
        </w:rPr>
        <w:t xml:space="preserve">.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3240CB">
        <w:rPr>
          <w:lang w:val="en-GB"/>
        </w:rPr>
        <w:fldChar w:fldCharType="begin" w:fldLock="1"/>
      </w:r>
      <w:r w:rsidR="003240CB">
        <w:rPr>
          <w:lang w:val="en-GB"/>
        </w:rPr>
        <w:instrText>ADDIN CSL_CITATION { "citationItems" : [ { "id" : "ITEM-1", "itemData" : {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"publisher" : "Wiley Online Library", "title" : "Energetic and biomechanical constraints on animal migration distance", "type" : "article-journal", "volume" : "15" }, "uris" : [ "http://www.mendeley.com/documents/?uuid=a8ae2f1e-1001-4173-bd05-4a92445b5276"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Pr>
          <w:lang w:val="en-GB"/>
        </w:rPr>
        <w:fldChar w:fldCharType="separate"/>
      </w:r>
      <w:r w:rsidR="003240CB" w:rsidRPr="003240CB">
        <w:rPr>
          <w:noProof/>
          <w:lang w:val="en-GB"/>
        </w:rPr>
        <w:t xml:space="preserve">(Hein, Hou and Gillooly, 2012; Gibert </w:t>
      </w:r>
      <w:r w:rsidR="003240CB" w:rsidRPr="003240CB">
        <w:rPr>
          <w:i/>
          <w:noProof/>
          <w:lang w:val="en-GB"/>
        </w:rPr>
        <w:t>et al.</w:t>
      </w:r>
      <w:r w:rsidR="003240CB" w:rsidRPr="003240CB">
        <w:rPr>
          <w:noProof/>
          <w:lang w:val="en-GB"/>
        </w:rPr>
        <w:t>, 2016)</w:t>
      </w:r>
      <w:r w:rsidR="003240CB">
        <w:rPr>
          <w:lang w:val="en-GB"/>
        </w:rPr>
        <w:fldChar w:fldCharType="end"/>
      </w:r>
      <w:r w:rsidRPr="003B2661">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avail</w:t>
      </w:r>
      <w:r w:rsidRPr="003B2661">
        <w:rPr>
          <w:lang w:val="en-GB"/>
        </w:rPr>
        <w:t>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w:t>
      </w:r>
      <w:r w:rsidR="003240CB">
        <w:rPr>
          <w:lang w:val="en-GB"/>
        </w:rPr>
        <w:t xml:space="preserve"> </w:t>
      </w:r>
      <w:r w:rsidR="003240CB">
        <w:rPr>
          <w:lang w:val="en-GB"/>
        </w:rPr>
        <w:fldChar w:fldCharType="begin" w:fldLock="1"/>
      </w:r>
      <w:r w:rsidR="003240CB">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Pr>
          <w:lang w:val="en-GB"/>
        </w:rPr>
        <w:fldChar w:fldCharType="separate"/>
      </w:r>
      <w:r w:rsidR="003240CB" w:rsidRPr="003240CB">
        <w:rPr>
          <w:noProof/>
          <w:lang w:val="en-GB"/>
        </w:rPr>
        <w:t>(Alexander, 2003)</w:t>
      </w:r>
      <w:r w:rsidR="003240CB">
        <w:rPr>
          <w:lang w:val="en-GB"/>
        </w:rPr>
        <w:fldChar w:fldCharType="end"/>
      </w:r>
      <w:r w:rsidRPr="003B2661">
        <w:rPr>
          <w:lang w:val="en-GB"/>
        </w:rPr>
        <w:t xml:space="preserve">. Indeed, up to 60% of the energy allocated for muscle contraction may be lost due to this inefficiency </w:t>
      </w:r>
      <w:r w:rsidR="003240CB">
        <w:rPr>
          <w:lang w:val="en-GB"/>
        </w:rPr>
        <w:fldChar w:fldCharType="begin" w:fldLock="1"/>
      </w:r>
      <w:r w:rsidR="003240CB">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Pr>
          <w:lang w:val="en-GB"/>
        </w:rPr>
        <w:fldChar w:fldCharType="separate"/>
      </w:r>
      <w:r w:rsidR="003240CB" w:rsidRPr="003240CB">
        <w:rPr>
          <w:noProof/>
          <w:lang w:val="en-GB"/>
        </w:rPr>
        <w:t>(Tucker, 1975; Alexander, 2005)</w:t>
      </w:r>
      <w:r w:rsidR="003240CB">
        <w:rPr>
          <w:lang w:val="en-GB"/>
        </w:rPr>
        <w:fldChar w:fldCharType="end"/>
      </w:r>
      <w:r w:rsidRPr="003B2661">
        <w:rPr>
          <w:lang w:val="en-GB"/>
        </w:rPr>
        <w:t xml:space="preserve">.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xml:space="preserve">. This in turn would be hugely beneficial in studies on the effects of global warming on the dynamics of predation as search rates are notoriously complicated to estimate experimentally </w:t>
      </w:r>
      <w:r w:rsidR="003240CB">
        <w:rPr>
          <w:lang w:val="en-GB"/>
        </w:rPr>
        <w:fldChar w:fldCharType="begin" w:fldLock="1"/>
      </w:r>
      <w:r w:rsidR="003240CB">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Pr>
          <w:lang w:val="en-GB"/>
        </w:rPr>
        <w:fldChar w:fldCharType="separate"/>
      </w:r>
      <w:r w:rsidR="003240CB" w:rsidRPr="003240CB">
        <w:rPr>
          <w:noProof/>
          <w:lang w:val="en-GB"/>
        </w:rPr>
        <w:t xml:space="preserve">(Rall </w:t>
      </w:r>
      <w:r w:rsidR="003240CB" w:rsidRPr="003240CB">
        <w:rPr>
          <w:i/>
          <w:noProof/>
          <w:lang w:val="en-GB"/>
        </w:rPr>
        <w:t>et al.</w:t>
      </w:r>
      <w:r w:rsidR="003240CB" w:rsidRPr="003240CB">
        <w:rPr>
          <w:noProof/>
          <w:lang w:val="en-GB"/>
        </w:rPr>
        <w:t xml:space="preserve">, 2010; Vucic-Pestic </w:t>
      </w:r>
      <w:r w:rsidR="003240CB" w:rsidRPr="003240CB">
        <w:rPr>
          <w:i/>
          <w:noProof/>
          <w:lang w:val="en-GB"/>
        </w:rPr>
        <w:t>et al.</w:t>
      </w:r>
      <w:r w:rsidR="003240CB" w:rsidRPr="003240CB">
        <w:rPr>
          <w:noProof/>
          <w:lang w:val="en-GB"/>
        </w:rPr>
        <w:t>, 2011)</w:t>
      </w:r>
      <w:r w:rsidR="003240CB">
        <w:rPr>
          <w:lang w:val="en-GB"/>
        </w:rPr>
        <w:fldChar w:fldCharType="end"/>
      </w:r>
      <w:r w:rsidRPr="003B2661">
        <w:rPr>
          <w:lang w:val="en-GB"/>
        </w:rPr>
        <w:t>.</w:t>
      </w:r>
    </w:p>
    <w:p w14:paraId="73976A52" w14:textId="4B832648" w:rsidR="008913FE" w:rsidRPr="003B2661" w:rsidRDefault="00536083" w:rsidP="00997AED">
      <w:pPr>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 3)</w:t>
      </w:r>
      <w:r w:rsidR="00B04035" w:rsidRPr="003B2661">
        <w:rPr>
          <w:lang w:val="en-GB"/>
        </w:rPr>
        <w:t xml:space="preserve">, via changes in </w:t>
      </w:r>
      <w:r w:rsidR="003240CB">
        <w:rPr>
          <w:i/>
          <w:lang w:val="en-GB"/>
        </w:rPr>
        <w:t>b</w:t>
      </w:r>
      <w:r w:rsidR="003240CB" w:rsidRPr="003240CB">
        <w:rPr>
          <w:i/>
          <w:vertAlign w:val="subscript"/>
          <w:lang w:val="en-GB"/>
        </w:rPr>
        <w:t>0</w:t>
      </w:r>
      <w:r w:rsidR="00B04035" w:rsidRPr="003B2661">
        <w:rPr>
          <w:lang w:val="en-GB"/>
        </w:rPr>
        <w:t xml:space="preserve"> and </w:t>
      </w:r>
      <w:proofErr w:type="spellStart"/>
      <w:r w:rsidR="003240CB">
        <w:rPr>
          <w:i/>
          <w:lang w:val="en-GB"/>
        </w:rPr>
        <w:t>E</w:t>
      </w:r>
      <w:r w:rsidR="003240CB" w:rsidRPr="003240CB">
        <w:rPr>
          <w:i/>
          <w:vertAlign w:val="subscript"/>
          <w:lang w:val="en-GB"/>
        </w:rPr>
        <w:t>a</w:t>
      </w:r>
      <w:proofErr w:type="spellEnd"/>
      <w:r w:rsidR="00B04035" w:rsidRPr="003B2661">
        <w:rPr>
          <w:i/>
          <w:vertAlign w:val="subscript"/>
          <w:lang w:val="en-GB"/>
        </w:rPr>
        <w:t xml:space="preserve"> </w:t>
      </w:r>
      <w:r w:rsidR="00B04035" w:rsidRPr="003B2661">
        <w:rPr>
          <w:lang w:val="en-GB"/>
        </w:rPr>
        <w:t>(Fig 4), transfers directly to mismatches in biological traits (Fig 5) and is recovered in search rate ada</w:t>
      </w:r>
      <w:r w:rsidR="003240CB">
        <w:rPr>
          <w:lang w:val="en-GB"/>
        </w:rPr>
        <w:t>ptation to temperature (Fig</w:t>
      </w:r>
      <w:r w:rsidR="00BB14DC">
        <w:rPr>
          <w:lang w:val="en-GB"/>
        </w:rPr>
        <w:t xml:space="preserv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3B2661" w:rsidRDefault="00416353" w:rsidP="00997AED">
      <w:pPr>
        <w:jc w:val="both"/>
        <w:rPr>
          <w:lang w:val="en-GB"/>
        </w:rPr>
      </w:pPr>
    </w:p>
    <w:p w14:paraId="54628C32" w14:textId="77777777" w:rsidR="007C527B" w:rsidRPr="003B2661" w:rsidRDefault="007C527B" w:rsidP="00997AED">
      <w:pPr>
        <w:jc w:val="both"/>
        <w:rPr>
          <w:b/>
          <w:lang w:val="en-GB"/>
        </w:rPr>
      </w:pPr>
      <w:r w:rsidRPr="003B2661">
        <w:rPr>
          <w:b/>
          <w:sz w:val="38"/>
          <w:szCs w:val="38"/>
          <w:lang w:val="en-GB"/>
        </w:rPr>
        <w:t>Acknowledgements</w:t>
      </w:r>
    </w:p>
    <w:p w14:paraId="63A940D0" w14:textId="77777777" w:rsidR="007C527B" w:rsidRPr="003B2661" w:rsidRDefault="007C527B" w:rsidP="00997AED">
      <w:pPr>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14:paraId="6F2865EB" w14:textId="77777777" w:rsidR="007C527B" w:rsidRPr="003B2661" w:rsidRDefault="007C527B" w:rsidP="00997AED">
      <w:pPr>
        <w:jc w:val="both"/>
        <w:rPr>
          <w:lang w:val="en-GB"/>
        </w:rPr>
      </w:pPr>
    </w:p>
    <w:p w14:paraId="7BDAD9F6" w14:textId="77777777" w:rsidR="007C527B" w:rsidRPr="003B2661" w:rsidRDefault="007C527B" w:rsidP="00997AED">
      <w:pPr>
        <w:jc w:val="both"/>
        <w:rPr>
          <w:b/>
          <w:lang w:val="en-GB"/>
        </w:rPr>
      </w:pPr>
      <w:proofErr w:type="gramStart"/>
      <w:r w:rsidRPr="003B2661">
        <w:rPr>
          <w:b/>
          <w:sz w:val="38"/>
          <w:szCs w:val="38"/>
          <w:lang w:val="en-GB"/>
        </w:rPr>
        <w:t>Authors</w:t>
      </w:r>
      <w:proofErr w:type="gramEnd"/>
      <w:r w:rsidRPr="003B2661">
        <w:rPr>
          <w:b/>
          <w:sz w:val="38"/>
          <w:szCs w:val="38"/>
          <w:lang w:val="en-GB"/>
        </w:rPr>
        <w:t xml:space="preserve"> contribution statement</w:t>
      </w:r>
    </w:p>
    <w:p w14:paraId="15E89A4C" w14:textId="77777777" w:rsidR="007C527B" w:rsidRPr="003B2661" w:rsidRDefault="007C527B" w:rsidP="00997AED">
      <w:pPr>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 </w:t>
      </w:r>
    </w:p>
    <w:p w14:paraId="177406B1" w14:textId="77777777" w:rsidR="007C527B" w:rsidRPr="003B2661" w:rsidRDefault="007C527B" w:rsidP="00997AED">
      <w:pPr>
        <w:jc w:val="both"/>
        <w:rPr>
          <w:lang w:val="en-GB"/>
        </w:rPr>
      </w:pPr>
      <w:r w:rsidRPr="003B2661">
        <w:rPr>
          <w:lang w:val="en-GB"/>
        </w:rPr>
        <w:t xml:space="preserve">F. Affinito, M. Matias and R. </w:t>
      </w:r>
      <w:proofErr w:type="spellStart"/>
      <w:r w:rsidRPr="003B2661">
        <w:rPr>
          <w:lang w:val="en-GB"/>
        </w:rPr>
        <w:t>Kordas</w:t>
      </w:r>
      <w:proofErr w:type="spellEnd"/>
      <w:r w:rsidRPr="003B2661">
        <w:rPr>
          <w:lang w:val="en-GB"/>
        </w:rPr>
        <w:t xml:space="preserve"> collected the data</w:t>
      </w:r>
      <w:proofErr w:type="gramStart"/>
      <w:r w:rsidRPr="003B2661">
        <w:rPr>
          <w:lang w:val="en-GB"/>
        </w:rPr>
        <w:t>; </w:t>
      </w:r>
      <w:proofErr w:type="gramEnd"/>
    </w:p>
    <w:p w14:paraId="593166CD" w14:textId="77777777" w:rsidR="007C527B" w:rsidRPr="003B2661" w:rsidRDefault="007C527B" w:rsidP="00997AED">
      <w:pPr>
        <w:jc w:val="both"/>
        <w:rPr>
          <w:lang w:val="en-GB"/>
        </w:rPr>
      </w:pPr>
      <w:r w:rsidRPr="003B2661">
        <w:rPr>
          <w:lang w:val="en-GB"/>
        </w:rPr>
        <w:t>F. Affinito analysed the data</w:t>
      </w:r>
      <w:proofErr w:type="gramStart"/>
      <w:r w:rsidRPr="003B2661">
        <w:rPr>
          <w:lang w:val="en-GB"/>
        </w:rPr>
        <w:t>; </w:t>
      </w:r>
      <w:proofErr w:type="gramEnd"/>
    </w:p>
    <w:p w14:paraId="5741B0A5" w14:textId="77777777" w:rsidR="007C527B" w:rsidRPr="003B2661" w:rsidRDefault="007C527B" w:rsidP="00997AED">
      <w:pPr>
        <w:jc w:val="both"/>
        <w:rPr>
          <w:lang w:val="en-GB"/>
        </w:rPr>
      </w:pPr>
      <w:r w:rsidRPr="003B2661">
        <w:rPr>
          <w:lang w:val="en-GB"/>
        </w:rPr>
        <w:t>F. Affinito led the writing of the manuscript.</w:t>
      </w:r>
    </w:p>
    <w:p w14:paraId="0E22928B" w14:textId="77777777" w:rsidR="007C527B" w:rsidRPr="003B2661" w:rsidRDefault="007C527B" w:rsidP="00997AED">
      <w:pPr>
        <w:jc w:val="both"/>
        <w:rPr>
          <w:lang w:val="en-GB"/>
        </w:rPr>
      </w:pPr>
      <w:r w:rsidRPr="003B2661">
        <w:rPr>
          <w:lang w:val="en-GB"/>
        </w:rPr>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manuscript. </w:t>
      </w:r>
    </w:p>
    <w:p w14:paraId="5F5CA7D9" w14:textId="77777777" w:rsidR="007E5D87" w:rsidRDefault="007C527B" w:rsidP="00997AED">
      <w:pPr>
        <w:jc w:val="both"/>
        <w:rPr>
          <w:lang w:val="en-GB"/>
        </w:rPr>
      </w:pPr>
      <w:r w:rsidRPr="003B2661">
        <w:rPr>
          <w:lang w:val="en-GB"/>
        </w:rPr>
        <w:t>All authors contributed critically to the drafts and gave final approval for publication.</w:t>
      </w:r>
    </w:p>
    <w:p w14:paraId="00A0295F" w14:textId="77777777" w:rsidR="00A11A4B" w:rsidRDefault="00A11A4B" w:rsidP="00997AED">
      <w:pPr>
        <w:jc w:val="both"/>
        <w:rPr>
          <w:lang w:val="en-GB"/>
        </w:rPr>
      </w:pPr>
    </w:p>
    <w:p w14:paraId="1B5FC674" w14:textId="77777777" w:rsidR="00881266" w:rsidRDefault="00A11A4B" w:rsidP="00997AED">
      <w:pPr>
        <w:jc w:val="both"/>
        <w:rPr>
          <w:b/>
          <w:sz w:val="38"/>
          <w:szCs w:val="38"/>
          <w:lang w:val="en-GB"/>
        </w:rPr>
      </w:pPr>
      <w:r>
        <w:rPr>
          <w:b/>
          <w:sz w:val="38"/>
          <w:szCs w:val="38"/>
          <w:lang w:val="en-GB"/>
        </w:rPr>
        <w:t>References</w:t>
      </w:r>
    </w:p>
    <w:p w14:paraId="34D7E660" w14:textId="1013A5B4" w:rsidR="00C464EA" w:rsidRPr="00C464EA" w:rsidRDefault="00BC07F9" w:rsidP="00C464EA">
      <w:pPr>
        <w:widowControl w:val="0"/>
        <w:autoSpaceDE w:val="0"/>
        <w:autoSpaceDN w:val="0"/>
        <w:adjustRightInd w:val="0"/>
        <w:rPr>
          <w:rFonts w:ascii="Times Roman" w:hAnsi="Times Roman"/>
          <w:noProof/>
          <w:sz w:val="22"/>
        </w:rPr>
      </w:pPr>
      <w:r>
        <w:rPr>
          <w:rFonts w:ascii="Times Roman" w:hAnsi="Times Roman" w:cs="Times Roman"/>
          <w:color w:val="000000"/>
          <w:sz w:val="22"/>
          <w:szCs w:val="22"/>
          <w:lang w:val="en-US"/>
        </w:rPr>
        <w:fldChar w:fldCharType="begin" w:fldLock="1"/>
      </w:r>
      <w:r>
        <w:rPr>
          <w:rFonts w:ascii="Times Roman" w:hAnsi="Times Roman" w:cs="Times Roman"/>
          <w:color w:val="000000"/>
          <w:sz w:val="22"/>
          <w:szCs w:val="22"/>
          <w:lang w:val="en-US"/>
        </w:rPr>
        <w:instrText xml:space="preserve">ADDIN Mendeley Bibliography CSL_BIBLIOGRAPHY </w:instrText>
      </w:r>
      <w:r>
        <w:rPr>
          <w:rFonts w:ascii="Times Roman" w:hAnsi="Times Roman" w:cs="Times Roman"/>
          <w:color w:val="000000"/>
          <w:sz w:val="22"/>
          <w:szCs w:val="22"/>
          <w:lang w:val="en-US"/>
        </w:rPr>
        <w:fldChar w:fldCharType="separate"/>
      </w:r>
      <w:r w:rsidR="00C464EA" w:rsidRPr="00C464EA">
        <w:rPr>
          <w:rFonts w:ascii="Times Roman" w:hAnsi="Times Roman"/>
          <w:noProof/>
          <w:sz w:val="22"/>
        </w:rPr>
        <w:t xml:space="preserve">Albouy, C. </w:t>
      </w:r>
      <w:r w:rsidR="00C464EA" w:rsidRPr="00C464EA">
        <w:rPr>
          <w:rFonts w:ascii="Times Roman" w:hAnsi="Times Roman"/>
          <w:i/>
          <w:iCs/>
          <w:noProof/>
          <w:sz w:val="22"/>
        </w:rPr>
        <w:t>et al.</w:t>
      </w:r>
      <w:r w:rsidR="00C464EA" w:rsidRPr="00C464EA">
        <w:rPr>
          <w:rFonts w:ascii="Times Roman" w:hAnsi="Times Roman"/>
          <w:noProof/>
          <w:sz w:val="22"/>
        </w:rPr>
        <w:t xml:space="preserve"> (2014) ‘From projected species distribution to food-web structure under climate change’, </w:t>
      </w:r>
      <w:r w:rsidR="00C464EA" w:rsidRPr="00C464EA">
        <w:rPr>
          <w:rFonts w:ascii="Times Roman" w:hAnsi="Times Roman"/>
          <w:i/>
          <w:iCs/>
          <w:noProof/>
          <w:sz w:val="22"/>
        </w:rPr>
        <w:t>Global change biology</w:t>
      </w:r>
      <w:r w:rsidR="00C464EA" w:rsidRPr="00C464EA">
        <w:rPr>
          <w:rFonts w:ascii="Times Roman" w:hAnsi="Times Roman"/>
          <w:noProof/>
          <w:sz w:val="22"/>
        </w:rPr>
        <w:t>. Wiley Online Library, 20(3), pp. 730–741.</w:t>
      </w:r>
    </w:p>
    <w:p w14:paraId="59ADBD27"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Alexander, R. M. (2003) </w:t>
      </w:r>
      <w:r w:rsidRPr="00C464EA">
        <w:rPr>
          <w:rFonts w:ascii="Times Roman" w:hAnsi="Times Roman"/>
          <w:i/>
          <w:iCs/>
          <w:noProof/>
          <w:sz w:val="22"/>
        </w:rPr>
        <w:t>Principles of animal locomotion</w:t>
      </w:r>
      <w:r w:rsidRPr="00C464EA">
        <w:rPr>
          <w:rFonts w:ascii="Times Roman" w:hAnsi="Times Roman"/>
          <w:noProof/>
          <w:sz w:val="22"/>
        </w:rPr>
        <w:t>. Princeton University Press.</w:t>
      </w:r>
    </w:p>
    <w:p w14:paraId="793E578F"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Alexander, R. M. (2005) ‘Models and the scaling of energy costs for locomotion’, </w:t>
      </w:r>
      <w:r w:rsidRPr="00C464EA">
        <w:rPr>
          <w:rFonts w:ascii="Times Roman" w:hAnsi="Times Roman"/>
          <w:i/>
          <w:iCs/>
          <w:noProof/>
          <w:sz w:val="22"/>
        </w:rPr>
        <w:t>Journal of Experimental Biology</w:t>
      </w:r>
      <w:r w:rsidRPr="00C464EA">
        <w:rPr>
          <w:rFonts w:ascii="Times Roman" w:hAnsi="Times Roman"/>
          <w:noProof/>
          <w:sz w:val="22"/>
        </w:rPr>
        <w:t>, 208(9), pp. 1645–1652. doi: 10.1242/jeb.01484.</w:t>
      </w:r>
    </w:p>
    <w:p w14:paraId="67B1F358"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Angilletta, M. J. (2006) ‘Estimating and comparing thermal performance curves’, </w:t>
      </w:r>
      <w:r w:rsidRPr="00C464EA">
        <w:rPr>
          <w:rFonts w:ascii="Times Roman" w:hAnsi="Times Roman"/>
          <w:i/>
          <w:iCs/>
          <w:noProof/>
          <w:sz w:val="22"/>
        </w:rPr>
        <w:t>Journal of Thermal Biology</w:t>
      </w:r>
      <w:r w:rsidRPr="00C464EA">
        <w:rPr>
          <w:rFonts w:ascii="Times Roman" w:hAnsi="Times Roman"/>
          <w:noProof/>
          <w:sz w:val="22"/>
        </w:rPr>
        <w:t>, 31(7), pp. 541–545. doi: 10.1016/j.jtherbio.2006.06.002.</w:t>
      </w:r>
    </w:p>
    <w:p w14:paraId="30D1747A"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Angilletta, M. J. (2009) </w:t>
      </w:r>
      <w:r w:rsidRPr="00C464EA">
        <w:rPr>
          <w:rFonts w:ascii="Times Roman" w:hAnsi="Times Roman"/>
          <w:i/>
          <w:iCs/>
          <w:noProof/>
          <w:sz w:val="22"/>
        </w:rPr>
        <w:t>Thermal adaptation: a theoretical and empirical synthesis</w:t>
      </w:r>
      <w:r w:rsidRPr="00C464EA">
        <w:rPr>
          <w:rFonts w:ascii="Times Roman" w:hAnsi="Times Roman"/>
          <w:noProof/>
          <w:sz w:val="22"/>
        </w:rPr>
        <w:t>. Oxford University Press.</w:t>
      </w:r>
    </w:p>
    <w:p w14:paraId="6E6E294F"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Bauernfeind, E. and Soldan, T. (2012) </w:t>
      </w:r>
      <w:r w:rsidRPr="00C464EA">
        <w:rPr>
          <w:rFonts w:ascii="Times Roman" w:hAnsi="Times Roman"/>
          <w:i/>
          <w:iCs/>
          <w:noProof/>
          <w:sz w:val="22"/>
        </w:rPr>
        <w:t>The Mayflies of Europe (Ephemeroptera)</w:t>
      </w:r>
      <w:r w:rsidRPr="00C464EA">
        <w:rPr>
          <w:rFonts w:ascii="Times Roman" w:hAnsi="Times Roman"/>
          <w:noProof/>
          <w:sz w:val="22"/>
        </w:rPr>
        <w:t>. Brill.</w:t>
      </w:r>
    </w:p>
    <w:p w14:paraId="1333B65C"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Brodersen, K. P. </w:t>
      </w:r>
      <w:r w:rsidRPr="00C464EA">
        <w:rPr>
          <w:rFonts w:ascii="Times Roman" w:hAnsi="Times Roman"/>
          <w:i/>
          <w:iCs/>
          <w:noProof/>
          <w:sz w:val="22"/>
        </w:rPr>
        <w:t>et al.</w:t>
      </w:r>
      <w:r w:rsidRPr="00C464EA">
        <w:rPr>
          <w:rFonts w:ascii="Times Roman" w:hAnsi="Times Roman"/>
          <w:noProof/>
          <w:sz w:val="22"/>
        </w:rPr>
        <w:t xml:space="preserve"> (2008) ‘Respiration of midges (Diptera; Chironomidae) in British Columbian lakes: oxy-regulation, temperature and their role as palaeo-indicators’, </w:t>
      </w:r>
      <w:r w:rsidRPr="00C464EA">
        <w:rPr>
          <w:rFonts w:ascii="Times Roman" w:hAnsi="Times Roman"/>
          <w:i/>
          <w:iCs/>
          <w:noProof/>
          <w:sz w:val="22"/>
        </w:rPr>
        <w:t>Freshwater Biology</w:t>
      </w:r>
      <w:r w:rsidRPr="00C464EA">
        <w:rPr>
          <w:rFonts w:ascii="Times Roman" w:hAnsi="Times Roman"/>
          <w:noProof/>
          <w:sz w:val="22"/>
        </w:rPr>
        <w:t>. Wiley Online Library, 53(3), pp. 593–602.</w:t>
      </w:r>
    </w:p>
    <w:p w14:paraId="41E7A83C"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Brown, J. H. </w:t>
      </w:r>
      <w:r w:rsidRPr="00C464EA">
        <w:rPr>
          <w:rFonts w:ascii="Times Roman" w:hAnsi="Times Roman"/>
          <w:i/>
          <w:iCs/>
          <w:noProof/>
          <w:sz w:val="22"/>
        </w:rPr>
        <w:t>et al.</w:t>
      </w:r>
      <w:r w:rsidRPr="00C464EA">
        <w:rPr>
          <w:rFonts w:ascii="Times Roman" w:hAnsi="Times Roman"/>
          <w:noProof/>
          <w:sz w:val="22"/>
        </w:rPr>
        <w:t xml:space="preserve"> (2004) ‘Toward a metabolic theory of ecology’, </w:t>
      </w:r>
      <w:r w:rsidRPr="00C464EA">
        <w:rPr>
          <w:rFonts w:ascii="Times Roman" w:hAnsi="Times Roman"/>
          <w:i/>
          <w:iCs/>
          <w:noProof/>
          <w:sz w:val="22"/>
        </w:rPr>
        <w:t>Ecology</w:t>
      </w:r>
      <w:r w:rsidRPr="00C464EA">
        <w:rPr>
          <w:rFonts w:ascii="Times Roman" w:hAnsi="Times Roman"/>
          <w:noProof/>
          <w:sz w:val="22"/>
        </w:rPr>
        <w:t>. Wiley Online Library, 85(7), pp. 1771–1789.</w:t>
      </w:r>
    </w:p>
    <w:p w14:paraId="6F2DE434"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Coley, P. D., Bryant, J. P. and Chapin III, F. S. (1985) ‘Resource availability and plant antiherbivore defense’, </w:t>
      </w:r>
      <w:r w:rsidRPr="00C464EA">
        <w:rPr>
          <w:rFonts w:ascii="Times Roman" w:hAnsi="Times Roman"/>
          <w:i/>
          <w:iCs/>
          <w:noProof/>
          <w:sz w:val="22"/>
        </w:rPr>
        <w:t>Science</w:t>
      </w:r>
      <w:r w:rsidRPr="00C464EA">
        <w:rPr>
          <w:rFonts w:ascii="Times Roman" w:hAnsi="Times Roman"/>
          <w:noProof/>
          <w:sz w:val="22"/>
        </w:rPr>
        <w:t>. American Association for the Advancement of Science, 230, pp. 895–900.</w:t>
      </w:r>
    </w:p>
    <w:p w14:paraId="4E9899FF"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Cranston, P. S., Pinder, L. C. V and Armitage, P. D. (1995) </w:t>
      </w:r>
      <w:r w:rsidRPr="00C464EA">
        <w:rPr>
          <w:rFonts w:ascii="Times Roman" w:hAnsi="Times Roman"/>
          <w:i/>
          <w:iCs/>
          <w:noProof/>
          <w:sz w:val="22"/>
        </w:rPr>
        <w:t>The Chironomidae</w:t>
      </w:r>
      <w:r w:rsidRPr="00C464EA">
        <w:rPr>
          <w:rFonts w:ascii="Times New Roman" w:hAnsi="Times New Roman" w:cs="Times New Roman"/>
          <w:i/>
          <w:iCs/>
          <w:noProof/>
          <w:sz w:val="22"/>
        </w:rPr>
        <w:t> </w:t>
      </w:r>
      <w:r w:rsidRPr="00C464EA">
        <w:rPr>
          <w:rFonts w:ascii="Times Roman" w:hAnsi="Times Roman"/>
          <w:i/>
          <w:iCs/>
          <w:noProof/>
          <w:sz w:val="22"/>
        </w:rPr>
        <w:t>: biology and ecology of non-biting midges / edited by P.D. Armitage, P.S. Cranston, L.C.V. Pinder</w:t>
      </w:r>
      <w:r w:rsidRPr="00C464EA">
        <w:rPr>
          <w:rFonts w:ascii="Times Roman" w:hAnsi="Times Roman"/>
          <w:noProof/>
          <w:sz w:val="22"/>
        </w:rPr>
        <w:t>. Chapman &amp; Hall London.</w:t>
      </w:r>
    </w:p>
    <w:p w14:paraId="4F58B642"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Dell, A. I., Pawar, S. and Savage, V. M. (2011) ‘Systematic variation in the temperature dependence of physiological and ecological traits’, </w:t>
      </w:r>
      <w:r w:rsidRPr="00C464EA">
        <w:rPr>
          <w:rFonts w:ascii="Times Roman" w:hAnsi="Times Roman"/>
          <w:i/>
          <w:iCs/>
          <w:noProof/>
          <w:sz w:val="22"/>
        </w:rPr>
        <w:t>Proceedings of the National Academy of Sciences</w:t>
      </w:r>
      <w:r w:rsidRPr="00C464EA">
        <w:rPr>
          <w:rFonts w:ascii="Times Roman" w:hAnsi="Times Roman"/>
          <w:noProof/>
          <w:sz w:val="22"/>
        </w:rPr>
        <w:t>. National Acad Sciences, 108(26), pp. 10591–10596.</w:t>
      </w:r>
    </w:p>
    <w:p w14:paraId="1954EE07"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Dell, A. I., Pawar, S. and Savage, V. M. (2014) ‘Temperature dependence of trophic interactions are driven by asymmetry of species responses and foraging strategy’, </w:t>
      </w:r>
      <w:r w:rsidRPr="00C464EA">
        <w:rPr>
          <w:rFonts w:ascii="Times Roman" w:hAnsi="Times Roman"/>
          <w:i/>
          <w:iCs/>
          <w:noProof/>
          <w:sz w:val="22"/>
        </w:rPr>
        <w:t>Journal of Animal Ecology</w:t>
      </w:r>
      <w:r w:rsidRPr="00C464EA">
        <w:rPr>
          <w:rFonts w:ascii="Times Roman" w:hAnsi="Times Roman"/>
          <w:noProof/>
          <w:sz w:val="22"/>
        </w:rPr>
        <w:t>. Wiley Online Library, 83(1), pp. 70–84.</w:t>
      </w:r>
    </w:p>
    <w:p w14:paraId="6A3C332B"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Dell, A. I., Pawar, S. and Savage, V. M. (2014) ‘Temperature dependence of trophic interactions are driven by asymmetry of species responses and foraging strategy’, </w:t>
      </w:r>
      <w:r w:rsidRPr="00C464EA">
        <w:rPr>
          <w:rFonts w:ascii="Times Roman" w:hAnsi="Times Roman"/>
          <w:i/>
          <w:iCs/>
          <w:noProof/>
          <w:sz w:val="22"/>
        </w:rPr>
        <w:t>Journal of Animal Ecology</w:t>
      </w:r>
      <w:r w:rsidRPr="00C464EA">
        <w:rPr>
          <w:rFonts w:ascii="Times Roman" w:hAnsi="Times Roman"/>
          <w:noProof/>
          <w:sz w:val="22"/>
        </w:rPr>
        <w:t>, 83(1), pp. 70–84. doi: 10.1111/1365-2656.12081.</w:t>
      </w:r>
    </w:p>
    <w:p w14:paraId="2283F468"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DeLong, J. P. </w:t>
      </w:r>
      <w:r w:rsidRPr="00C464EA">
        <w:rPr>
          <w:rFonts w:ascii="Times Roman" w:hAnsi="Times Roman"/>
          <w:i/>
          <w:iCs/>
          <w:noProof/>
          <w:sz w:val="22"/>
        </w:rPr>
        <w:t>et al.</w:t>
      </w:r>
      <w:r w:rsidRPr="00C464EA">
        <w:rPr>
          <w:rFonts w:ascii="Times Roman" w:hAnsi="Times Roman"/>
          <w:noProof/>
          <w:sz w:val="22"/>
        </w:rPr>
        <w:t xml:space="preserve"> (2017) ‘The combined effects of reactant kinetics and enzyme stability explain the temperature dependence of metabolic rates’, </w:t>
      </w:r>
      <w:r w:rsidRPr="00C464EA">
        <w:rPr>
          <w:rFonts w:ascii="Times Roman" w:hAnsi="Times Roman"/>
          <w:i/>
          <w:iCs/>
          <w:noProof/>
          <w:sz w:val="22"/>
        </w:rPr>
        <w:t>Ecology and evolution</w:t>
      </w:r>
      <w:r w:rsidRPr="00C464EA">
        <w:rPr>
          <w:rFonts w:ascii="Times Roman" w:hAnsi="Times Roman"/>
          <w:noProof/>
          <w:sz w:val="22"/>
        </w:rPr>
        <w:t>. Wiley Online Library.</w:t>
      </w:r>
    </w:p>
    <w:p w14:paraId="3B43EFF4"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Elliott, J. M. and Davison, W. (1975) ‘Energy equivalents of oxygen consumption in animal energetics’, </w:t>
      </w:r>
      <w:r w:rsidRPr="00C464EA">
        <w:rPr>
          <w:rFonts w:ascii="Times Roman" w:hAnsi="Times Roman"/>
          <w:i/>
          <w:iCs/>
          <w:noProof/>
          <w:sz w:val="22"/>
        </w:rPr>
        <w:t>Oecologia</w:t>
      </w:r>
      <w:r w:rsidRPr="00C464EA">
        <w:rPr>
          <w:rFonts w:ascii="Times Roman" w:hAnsi="Times Roman"/>
          <w:noProof/>
          <w:sz w:val="22"/>
        </w:rPr>
        <w:t>, 19(3), pp. 195–201. doi: 10.1007/BF00345305.</w:t>
      </w:r>
    </w:p>
    <w:p w14:paraId="385949FE"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Elzhov, T. V </w:t>
      </w:r>
      <w:r w:rsidRPr="00C464EA">
        <w:rPr>
          <w:rFonts w:ascii="Times Roman" w:hAnsi="Times Roman"/>
          <w:i/>
          <w:iCs/>
          <w:noProof/>
          <w:sz w:val="22"/>
        </w:rPr>
        <w:t>et al.</w:t>
      </w:r>
      <w:r w:rsidRPr="00C464EA">
        <w:rPr>
          <w:rFonts w:ascii="Times Roman" w:hAnsi="Times Roman"/>
          <w:noProof/>
          <w:sz w:val="22"/>
        </w:rPr>
        <w:t xml:space="preserve"> (2016) ‘minpack.lm: R Interface to the Levenberg-Marquardt Nonlinear Least-Squares Algorithm Found in MINPACK, Plus Support for Bounds’. Available at: https://cran.r-project.org/package=minpack.lm.</w:t>
      </w:r>
    </w:p>
    <w:p w14:paraId="547873C2"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Gibert, J. P. </w:t>
      </w:r>
      <w:r w:rsidRPr="00C464EA">
        <w:rPr>
          <w:rFonts w:ascii="Times Roman" w:hAnsi="Times Roman"/>
          <w:i/>
          <w:iCs/>
          <w:noProof/>
          <w:sz w:val="22"/>
        </w:rPr>
        <w:t>et al.</w:t>
      </w:r>
      <w:r w:rsidRPr="00C464EA">
        <w:rPr>
          <w:rFonts w:ascii="Times Roman" w:hAnsi="Times Roman"/>
          <w:noProof/>
          <w:sz w:val="22"/>
        </w:rPr>
        <w:t xml:space="preserve"> (2016) ‘Crossing regimes of temperature dependence in animal movement’, </w:t>
      </w:r>
      <w:r w:rsidRPr="00C464EA">
        <w:rPr>
          <w:rFonts w:ascii="Times Roman" w:hAnsi="Times Roman"/>
          <w:i/>
          <w:iCs/>
          <w:noProof/>
          <w:sz w:val="22"/>
        </w:rPr>
        <w:t>Global change biology</w:t>
      </w:r>
      <w:r w:rsidRPr="00C464EA">
        <w:rPr>
          <w:rFonts w:ascii="Times Roman" w:hAnsi="Times Roman"/>
          <w:noProof/>
          <w:sz w:val="22"/>
        </w:rPr>
        <w:t>. Wiley Online Library, 22(5), pp. 1722–1736.</w:t>
      </w:r>
    </w:p>
    <w:p w14:paraId="2BFDB531"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Gibert, J. P. and DeLong, J. P. (2014) ‘Temperature alters food web body-size structure’, </w:t>
      </w:r>
      <w:r w:rsidRPr="00C464EA">
        <w:rPr>
          <w:rFonts w:ascii="Times Roman" w:hAnsi="Times Roman"/>
          <w:i/>
          <w:iCs/>
          <w:noProof/>
          <w:sz w:val="22"/>
        </w:rPr>
        <w:t>Biology letters</w:t>
      </w:r>
      <w:r w:rsidRPr="00C464EA">
        <w:rPr>
          <w:rFonts w:ascii="Times Roman" w:hAnsi="Times Roman"/>
          <w:noProof/>
          <w:sz w:val="22"/>
        </w:rPr>
        <w:t>. The Royal Society, 10(8), p. 20140473.</w:t>
      </w:r>
    </w:p>
    <w:p w14:paraId="3F1CD8DD"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Gilbert, B. </w:t>
      </w:r>
      <w:r w:rsidRPr="00C464EA">
        <w:rPr>
          <w:rFonts w:ascii="Times Roman" w:hAnsi="Times Roman"/>
          <w:i/>
          <w:iCs/>
          <w:noProof/>
          <w:sz w:val="22"/>
        </w:rPr>
        <w:t>et al.</w:t>
      </w:r>
      <w:r w:rsidRPr="00C464EA">
        <w:rPr>
          <w:rFonts w:ascii="Times Roman" w:hAnsi="Times Roman"/>
          <w:noProof/>
          <w:sz w:val="22"/>
        </w:rPr>
        <w:t xml:space="preserve"> (2014) ‘A bioenergetic framework for the temperature dependence of trophic interactions’, </w:t>
      </w:r>
      <w:r w:rsidRPr="00C464EA">
        <w:rPr>
          <w:rFonts w:ascii="Times Roman" w:hAnsi="Times Roman"/>
          <w:i/>
          <w:iCs/>
          <w:noProof/>
          <w:sz w:val="22"/>
        </w:rPr>
        <w:t>Ecology Letters</w:t>
      </w:r>
      <w:r w:rsidRPr="00C464EA">
        <w:rPr>
          <w:rFonts w:ascii="Times Roman" w:hAnsi="Times Roman"/>
          <w:noProof/>
          <w:sz w:val="22"/>
        </w:rPr>
        <w:t>, 17(8), pp. 902–914. doi: 10.1111/ele.12307.</w:t>
      </w:r>
    </w:p>
    <w:p w14:paraId="50B87BBD"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Gilbert, D. </w:t>
      </w:r>
      <w:r w:rsidRPr="00C464EA">
        <w:rPr>
          <w:rFonts w:ascii="Times Roman" w:hAnsi="Times Roman"/>
          <w:i/>
          <w:iCs/>
          <w:noProof/>
          <w:sz w:val="22"/>
        </w:rPr>
        <w:t>et al.</w:t>
      </w:r>
      <w:r w:rsidRPr="00C464EA">
        <w:rPr>
          <w:rFonts w:ascii="Times Roman" w:hAnsi="Times Roman"/>
          <w:noProof/>
          <w:sz w:val="22"/>
        </w:rPr>
        <w:t xml:space="preserve"> (2005) ‘A seventy-two-year record of diminishing deep-water oxygen in the St. Lawrence estuary: The northwest Atlantic connection’, </w:t>
      </w:r>
      <w:r w:rsidRPr="00C464EA">
        <w:rPr>
          <w:rFonts w:ascii="Times Roman" w:hAnsi="Times Roman"/>
          <w:i/>
          <w:iCs/>
          <w:noProof/>
          <w:sz w:val="22"/>
        </w:rPr>
        <w:t>Limnology and Oceanography</w:t>
      </w:r>
      <w:r w:rsidRPr="00C464EA">
        <w:rPr>
          <w:rFonts w:ascii="Times Roman" w:hAnsi="Times Roman"/>
          <w:noProof/>
          <w:sz w:val="22"/>
        </w:rPr>
        <w:t>. Wiley Online Library, 50(5), pp. 1654–1666.</w:t>
      </w:r>
    </w:p>
    <w:p w14:paraId="506FD940"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Gillooly, J. F. </w:t>
      </w:r>
      <w:r w:rsidRPr="00C464EA">
        <w:rPr>
          <w:rFonts w:ascii="Times Roman" w:hAnsi="Times Roman"/>
          <w:i/>
          <w:iCs/>
          <w:noProof/>
          <w:sz w:val="22"/>
        </w:rPr>
        <w:t>et al.</w:t>
      </w:r>
      <w:r w:rsidRPr="00C464EA">
        <w:rPr>
          <w:rFonts w:ascii="Times Roman" w:hAnsi="Times Roman"/>
          <w:noProof/>
          <w:sz w:val="22"/>
        </w:rPr>
        <w:t xml:space="preserve"> (2001) ‘Effects of size and temperature on metabolic rate’, </w:t>
      </w:r>
      <w:r w:rsidRPr="00C464EA">
        <w:rPr>
          <w:rFonts w:ascii="Times Roman" w:hAnsi="Times Roman"/>
          <w:i/>
          <w:iCs/>
          <w:noProof/>
          <w:sz w:val="22"/>
        </w:rPr>
        <w:t>Science</w:t>
      </w:r>
      <w:r w:rsidRPr="00C464EA">
        <w:rPr>
          <w:rFonts w:ascii="Times Roman" w:hAnsi="Times Roman"/>
          <w:noProof/>
          <w:sz w:val="22"/>
        </w:rPr>
        <w:t>, 293(September), pp. 2248–2251. doi: 10.1126/science.1061967.</w:t>
      </w:r>
    </w:p>
    <w:p w14:paraId="6DEE530D"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Gillooly, J. F. </w:t>
      </w:r>
      <w:r w:rsidRPr="00C464EA">
        <w:rPr>
          <w:rFonts w:ascii="Times Roman" w:hAnsi="Times Roman"/>
          <w:i/>
          <w:iCs/>
          <w:noProof/>
          <w:sz w:val="22"/>
        </w:rPr>
        <w:t>et al.</w:t>
      </w:r>
      <w:r w:rsidRPr="00C464EA">
        <w:rPr>
          <w:rFonts w:ascii="Times Roman" w:hAnsi="Times Roman"/>
          <w:noProof/>
          <w:sz w:val="22"/>
        </w:rPr>
        <w:t xml:space="preserve"> (2001) ‘Effects of size and temperature on metabolic rate’, </w:t>
      </w:r>
      <w:r w:rsidRPr="00C464EA">
        <w:rPr>
          <w:rFonts w:ascii="Times Roman" w:hAnsi="Times Roman"/>
          <w:i/>
          <w:iCs/>
          <w:noProof/>
          <w:sz w:val="22"/>
        </w:rPr>
        <w:t>science</w:t>
      </w:r>
      <w:r w:rsidRPr="00C464EA">
        <w:rPr>
          <w:rFonts w:ascii="Times Roman" w:hAnsi="Times Roman"/>
          <w:noProof/>
          <w:sz w:val="22"/>
        </w:rPr>
        <w:t>. American Association for the Advancement of Science, 293(5538), pp. 2248–2251.</w:t>
      </w:r>
    </w:p>
    <w:p w14:paraId="6AF4FBA7"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Hein, A. M., Hou, C. and Gillooly, J. F. (2012) ‘Energetic and biomechanical constraints on animal migration distance’, </w:t>
      </w:r>
      <w:r w:rsidRPr="00C464EA">
        <w:rPr>
          <w:rFonts w:ascii="Times Roman" w:hAnsi="Times Roman"/>
          <w:i/>
          <w:iCs/>
          <w:noProof/>
          <w:sz w:val="22"/>
        </w:rPr>
        <w:t>Ecology letters</w:t>
      </w:r>
      <w:r w:rsidRPr="00C464EA">
        <w:rPr>
          <w:rFonts w:ascii="Times Roman" w:hAnsi="Times Roman"/>
          <w:noProof/>
          <w:sz w:val="22"/>
        </w:rPr>
        <w:t>. Wiley Online Library, 15(2), pp. 104–110.</w:t>
      </w:r>
    </w:p>
    <w:p w14:paraId="53671F17"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Houghton, J. T. (1996) </w:t>
      </w:r>
      <w:r w:rsidRPr="00C464EA">
        <w:rPr>
          <w:rFonts w:ascii="Times Roman" w:hAnsi="Times Roman"/>
          <w:i/>
          <w:iCs/>
          <w:noProof/>
          <w:sz w:val="22"/>
        </w:rPr>
        <w:t>Climate change 1995: The science of climate change: contribution of working group I to the second assessment report of the Intergovernmental Panel on Climate Change</w:t>
      </w:r>
      <w:r w:rsidRPr="00C464EA">
        <w:rPr>
          <w:rFonts w:ascii="Times Roman" w:hAnsi="Times Roman"/>
          <w:noProof/>
          <w:sz w:val="22"/>
        </w:rPr>
        <w:t>. Cambridge University Press.</w:t>
      </w:r>
    </w:p>
    <w:p w14:paraId="3620A513"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Huey, R. B. and Kingsolver, J. G. (2011) ‘Variation in universal temperature dependence of biological rates’, </w:t>
      </w:r>
      <w:r w:rsidRPr="00C464EA">
        <w:rPr>
          <w:rFonts w:ascii="Times Roman" w:hAnsi="Times Roman"/>
          <w:i/>
          <w:iCs/>
          <w:noProof/>
          <w:sz w:val="22"/>
        </w:rPr>
        <w:t>Proceedings of the National Academy of Sciences</w:t>
      </w:r>
      <w:r w:rsidRPr="00C464EA">
        <w:rPr>
          <w:rFonts w:ascii="Times Roman" w:hAnsi="Times Roman"/>
          <w:noProof/>
          <w:sz w:val="22"/>
        </w:rPr>
        <w:t>, 108(26), pp. 10377–10378. doi: 10.1073/pnas.1107430108.</w:t>
      </w:r>
    </w:p>
    <w:p w14:paraId="1D699D13"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Hughes, L. (2000) ‘Biological consequences of global warming: is the signal already apparent?’, </w:t>
      </w:r>
      <w:r w:rsidRPr="00C464EA">
        <w:rPr>
          <w:rFonts w:ascii="Times Roman" w:hAnsi="Times Roman"/>
          <w:i/>
          <w:iCs/>
          <w:noProof/>
          <w:sz w:val="22"/>
        </w:rPr>
        <w:t>Trends in ecology &amp; evolution</w:t>
      </w:r>
      <w:r w:rsidRPr="00C464EA">
        <w:rPr>
          <w:rFonts w:ascii="Times Roman" w:hAnsi="Times Roman"/>
          <w:noProof/>
          <w:sz w:val="22"/>
        </w:rPr>
        <w:t>. Elsevier, 15(2), pp. 56–61.</w:t>
      </w:r>
    </w:p>
    <w:p w14:paraId="77BBAD34"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Kingsolver, J. G. (2009) ‘The Well-Temperatured Biologist: (American Society of Naturalists Presidential Address)’, </w:t>
      </w:r>
      <w:r w:rsidRPr="00C464EA">
        <w:rPr>
          <w:rFonts w:ascii="Times Roman" w:hAnsi="Times Roman"/>
          <w:i/>
          <w:iCs/>
          <w:noProof/>
          <w:sz w:val="22"/>
        </w:rPr>
        <w:t>The American Naturalist</w:t>
      </w:r>
      <w:r w:rsidRPr="00C464EA">
        <w:rPr>
          <w:rFonts w:ascii="Times Roman" w:hAnsi="Times Roman"/>
          <w:noProof/>
          <w:sz w:val="22"/>
        </w:rPr>
        <w:t>. The University of Chicago Press, 174(6), pp. 755–768.</w:t>
      </w:r>
    </w:p>
    <w:p w14:paraId="75F092C8"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Kontopoulos, D.-G. </w:t>
      </w:r>
      <w:r w:rsidRPr="00C464EA">
        <w:rPr>
          <w:rFonts w:ascii="Times Roman" w:hAnsi="Times Roman"/>
          <w:i/>
          <w:iCs/>
          <w:noProof/>
          <w:sz w:val="22"/>
        </w:rPr>
        <w:t>et al.</w:t>
      </w:r>
      <w:r w:rsidRPr="00C464EA">
        <w:rPr>
          <w:rFonts w:ascii="Times Roman" w:hAnsi="Times Roman"/>
          <w:noProof/>
          <w:sz w:val="22"/>
        </w:rPr>
        <w:t xml:space="preserve"> (2018) ‘Use and misuse of temperature normalisation in meta-analyses of thermal responses of biological traits’, </w:t>
      </w:r>
      <w:r w:rsidRPr="00C464EA">
        <w:rPr>
          <w:rFonts w:ascii="Times Roman" w:hAnsi="Times Roman"/>
          <w:i/>
          <w:iCs/>
          <w:noProof/>
          <w:sz w:val="22"/>
        </w:rPr>
        <w:t>PeerJ</w:t>
      </w:r>
      <w:r w:rsidRPr="00C464EA">
        <w:rPr>
          <w:rFonts w:ascii="Times Roman" w:hAnsi="Times Roman"/>
          <w:noProof/>
          <w:sz w:val="22"/>
        </w:rPr>
        <w:t>. doi: 10.7287/peerj.preprints.3068v1.</w:t>
      </w:r>
    </w:p>
    <w:p w14:paraId="293BFC44"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Kordas, R. L., Harley, C. D. G. and O’Connor, M. I. (2011) ‘Community ecology in a warming world: the influence of temperature on interspecific interactions in marine systems’, </w:t>
      </w:r>
      <w:r w:rsidRPr="00C464EA">
        <w:rPr>
          <w:rFonts w:ascii="Times Roman" w:hAnsi="Times Roman"/>
          <w:i/>
          <w:iCs/>
          <w:noProof/>
          <w:sz w:val="22"/>
        </w:rPr>
        <w:t>Journal of Experimental Marine Biology and Ecology</w:t>
      </w:r>
      <w:r w:rsidRPr="00C464EA">
        <w:rPr>
          <w:rFonts w:ascii="Times Roman" w:hAnsi="Times Roman"/>
          <w:noProof/>
          <w:sz w:val="22"/>
        </w:rPr>
        <w:t>. Elsevier, 400(1), pp. 218–226.</w:t>
      </w:r>
    </w:p>
    <w:p w14:paraId="7D498F0C"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Loreau, M. </w:t>
      </w:r>
      <w:r w:rsidRPr="00C464EA">
        <w:rPr>
          <w:rFonts w:ascii="Times Roman" w:hAnsi="Times Roman"/>
          <w:i/>
          <w:iCs/>
          <w:noProof/>
          <w:sz w:val="22"/>
        </w:rPr>
        <w:t>et al.</w:t>
      </w:r>
      <w:r w:rsidRPr="00C464EA">
        <w:rPr>
          <w:rFonts w:ascii="Times Roman" w:hAnsi="Times Roman"/>
          <w:noProof/>
          <w:sz w:val="22"/>
        </w:rPr>
        <w:t xml:space="preserve"> (2001) ‘Biodiversity and ecosystem functioning: current knowledge and future challenges’, </w:t>
      </w:r>
      <w:r w:rsidRPr="00C464EA">
        <w:rPr>
          <w:rFonts w:ascii="Times Roman" w:hAnsi="Times Roman"/>
          <w:i/>
          <w:iCs/>
          <w:noProof/>
          <w:sz w:val="22"/>
        </w:rPr>
        <w:t>science</w:t>
      </w:r>
      <w:r w:rsidRPr="00C464EA">
        <w:rPr>
          <w:rFonts w:ascii="Times Roman" w:hAnsi="Times Roman"/>
          <w:noProof/>
          <w:sz w:val="22"/>
        </w:rPr>
        <w:t>. American Association for the Advancement of Science, 294(5543), pp. 804–808.</w:t>
      </w:r>
    </w:p>
    <w:p w14:paraId="0A01B11B"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McGill, B. J. and Mittelbach, G. G. (2006) ‘An allometric vision and motion model to predict prey encounter rates’, </w:t>
      </w:r>
      <w:r w:rsidRPr="00C464EA">
        <w:rPr>
          <w:rFonts w:ascii="Times Roman" w:hAnsi="Times Roman"/>
          <w:i/>
          <w:iCs/>
          <w:noProof/>
          <w:sz w:val="22"/>
        </w:rPr>
        <w:t>Evolutionary Ecology Research</w:t>
      </w:r>
      <w:r w:rsidRPr="00C464EA">
        <w:rPr>
          <w:rFonts w:ascii="Times Roman" w:hAnsi="Times Roman"/>
          <w:noProof/>
          <w:sz w:val="22"/>
        </w:rPr>
        <w:t>. Evolutionary Ecology, Ltd., 8(4), pp. 691–701.</w:t>
      </w:r>
    </w:p>
    <w:p w14:paraId="7DF40217"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Merritt, R. W. and Cummins, K. W. (1996) </w:t>
      </w:r>
      <w:r w:rsidRPr="00C464EA">
        <w:rPr>
          <w:rFonts w:ascii="Times Roman" w:hAnsi="Times Roman"/>
          <w:i/>
          <w:iCs/>
          <w:noProof/>
          <w:sz w:val="22"/>
        </w:rPr>
        <w:t>An introduction to the aquatic insects of North America</w:t>
      </w:r>
      <w:r w:rsidRPr="00C464EA">
        <w:rPr>
          <w:rFonts w:ascii="Times Roman" w:hAnsi="Times Roman"/>
          <w:noProof/>
          <w:sz w:val="22"/>
        </w:rPr>
        <w:t>. Kendall Hunt.</w:t>
      </w:r>
    </w:p>
    <w:p w14:paraId="15012FC8"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Ohlund, G. </w:t>
      </w:r>
      <w:r w:rsidRPr="00C464EA">
        <w:rPr>
          <w:rFonts w:ascii="Times Roman" w:hAnsi="Times Roman"/>
          <w:i/>
          <w:iCs/>
          <w:noProof/>
          <w:sz w:val="22"/>
        </w:rPr>
        <w:t>et al.</w:t>
      </w:r>
      <w:r w:rsidRPr="00C464EA">
        <w:rPr>
          <w:rFonts w:ascii="Times Roman" w:hAnsi="Times Roman"/>
          <w:noProof/>
          <w:sz w:val="22"/>
        </w:rPr>
        <w:t xml:space="preserve"> (2014) ‘Temperature dependence of predation depends on the relative performance of predators and prey’, </w:t>
      </w:r>
      <w:r w:rsidRPr="00C464EA">
        <w:rPr>
          <w:rFonts w:ascii="Times Roman" w:hAnsi="Times Roman"/>
          <w:i/>
          <w:iCs/>
          <w:noProof/>
          <w:sz w:val="22"/>
        </w:rPr>
        <w:t>Proceedings of the Royal Society B: Biological Sciences</w:t>
      </w:r>
      <w:r w:rsidRPr="00C464EA">
        <w:rPr>
          <w:rFonts w:ascii="Times Roman" w:hAnsi="Times Roman"/>
          <w:noProof/>
          <w:sz w:val="22"/>
        </w:rPr>
        <w:t>. doi: 10.1098/rspb.2014.2254.</w:t>
      </w:r>
    </w:p>
    <w:p w14:paraId="6992D635"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Panis, L. I., Goddeeris, B. and Verheyen, R. (1996) ‘On the relationship between vertical microdistribution and adaptations to oxygen stress in littoral Chironomidae (Diptera)’, </w:t>
      </w:r>
      <w:r w:rsidRPr="00C464EA">
        <w:rPr>
          <w:rFonts w:ascii="Times Roman" w:hAnsi="Times Roman"/>
          <w:i/>
          <w:iCs/>
          <w:noProof/>
          <w:sz w:val="22"/>
        </w:rPr>
        <w:t>Hydrobiologia</w:t>
      </w:r>
      <w:r w:rsidRPr="00C464EA">
        <w:rPr>
          <w:rFonts w:ascii="Times Roman" w:hAnsi="Times Roman"/>
          <w:noProof/>
          <w:sz w:val="22"/>
        </w:rPr>
        <w:t>. Springer, 318(1–3), pp. 61–67.</w:t>
      </w:r>
    </w:p>
    <w:p w14:paraId="4130A531"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Pawar, S., Dell, A. I. and Savage, V. M. (2012) ‘Dimensionality of consumer search space drives trophic interaction strengths’, </w:t>
      </w:r>
      <w:r w:rsidRPr="00C464EA">
        <w:rPr>
          <w:rFonts w:ascii="Times Roman" w:hAnsi="Times Roman"/>
          <w:i/>
          <w:iCs/>
          <w:noProof/>
          <w:sz w:val="22"/>
        </w:rPr>
        <w:t>Nature</w:t>
      </w:r>
      <w:r w:rsidRPr="00C464EA">
        <w:rPr>
          <w:rFonts w:ascii="Times Roman" w:hAnsi="Times Roman"/>
          <w:noProof/>
          <w:sz w:val="22"/>
        </w:rPr>
        <w:t>. Nature Publishing Group, 486(7404), p. 485.</w:t>
      </w:r>
    </w:p>
    <w:p w14:paraId="023E1EE6"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Pawar, S., Dell, A. I. and Savage, V. M. (2015) ‘From metabolic constraints on individuals to the dynamics of ecosystems’, </w:t>
      </w:r>
      <w:r w:rsidRPr="00C464EA">
        <w:rPr>
          <w:rFonts w:ascii="Times Roman" w:hAnsi="Times Roman"/>
          <w:i/>
          <w:iCs/>
          <w:noProof/>
          <w:sz w:val="22"/>
        </w:rPr>
        <w:t>Aquatic functional biodiversity: an ecological and evolutionary perspective</w:t>
      </w:r>
      <w:r w:rsidRPr="00C464EA">
        <w:rPr>
          <w:rFonts w:ascii="Times Roman" w:hAnsi="Times Roman"/>
          <w:noProof/>
          <w:sz w:val="22"/>
        </w:rPr>
        <w:t>, pp. 3–36.</w:t>
      </w:r>
    </w:p>
    <w:p w14:paraId="243405B8"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Peñuelas, J. and Filella, I. (2001) ‘Responses to a warming world’, </w:t>
      </w:r>
      <w:r w:rsidRPr="00C464EA">
        <w:rPr>
          <w:rFonts w:ascii="Times Roman" w:hAnsi="Times Roman"/>
          <w:i/>
          <w:iCs/>
          <w:noProof/>
          <w:sz w:val="22"/>
        </w:rPr>
        <w:t>Science</w:t>
      </w:r>
      <w:r w:rsidRPr="00C464EA">
        <w:rPr>
          <w:rFonts w:ascii="Times Roman" w:hAnsi="Times Roman"/>
          <w:noProof/>
          <w:sz w:val="22"/>
        </w:rPr>
        <w:t>. American Association for the Advancement of Science, 294(5543), pp. 793–795.</w:t>
      </w:r>
    </w:p>
    <w:p w14:paraId="7ACC251B"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R Core Team (2015) ‘R: A Language and Environment for Statistical Computing’. Vienna, Austria. Available at: https://www.r-project.org/.</w:t>
      </w:r>
    </w:p>
    <w:p w14:paraId="04B875AC"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Rall, B. C. </w:t>
      </w:r>
      <w:r w:rsidRPr="00C464EA">
        <w:rPr>
          <w:rFonts w:ascii="Times Roman" w:hAnsi="Times Roman"/>
          <w:i/>
          <w:iCs/>
          <w:noProof/>
          <w:sz w:val="22"/>
        </w:rPr>
        <w:t>et al.</w:t>
      </w:r>
      <w:r w:rsidRPr="00C464EA">
        <w:rPr>
          <w:rFonts w:ascii="Times Roman" w:hAnsi="Times Roman"/>
          <w:noProof/>
          <w:sz w:val="22"/>
        </w:rPr>
        <w:t xml:space="preserve"> (2010) ‘Temperature, predator--prey interaction strength and population stability’, </w:t>
      </w:r>
      <w:r w:rsidRPr="00C464EA">
        <w:rPr>
          <w:rFonts w:ascii="Times Roman" w:hAnsi="Times Roman"/>
          <w:i/>
          <w:iCs/>
          <w:noProof/>
          <w:sz w:val="22"/>
        </w:rPr>
        <w:t>Global Change Biology</w:t>
      </w:r>
      <w:r w:rsidRPr="00C464EA">
        <w:rPr>
          <w:rFonts w:ascii="Times Roman" w:hAnsi="Times Roman"/>
          <w:noProof/>
          <w:sz w:val="22"/>
        </w:rPr>
        <w:t>. Wiley Online Library, 16(8), pp. 2145–2157.</w:t>
      </w:r>
    </w:p>
    <w:p w14:paraId="3386FA83"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Rall, B. C. </w:t>
      </w:r>
      <w:r w:rsidRPr="00C464EA">
        <w:rPr>
          <w:rFonts w:ascii="Times Roman" w:hAnsi="Times Roman"/>
          <w:i/>
          <w:iCs/>
          <w:noProof/>
          <w:sz w:val="22"/>
        </w:rPr>
        <w:t>et al.</w:t>
      </w:r>
      <w:r w:rsidRPr="00C464EA">
        <w:rPr>
          <w:rFonts w:ascii="Times Roman" w:hAnsi="Times Roman"/>
          <w:noProof/>
          <w:sz w:val="22"/>
        </w:rPr>
        <w:t xml:space="preserve"> (2012) ‘Universal temperature and body-mass scaling of feeding rates’, </w:t>
      </w:r>
      <w:r w:rsidRPr="00C464EA">
        <w:rPr>
          <w:rFonts w:ascii="Times Roman" w:hAnsi="Times Roman"/>
          <w:i/>
          <w:iCs/>
          <w:noProof/>
          <w:sz w:val="22"/>
        </w:rPr>
        <w:t>Phil. Trans. R. Soc. B</w:t>
      </w:r>
      <w:r w:rsidRPr="00C464EA">
        <w:rPr>
          <w:rFonts w:ascii="Times Roman" w:hAnsi="Times Roman"/>
          <w:noProof/>
          <w:sz w:val="22"/>
        </w:rPr>
        <w:t>. The Royal Society, 367(1605), pp. 2923–2934.</w:t>
      </w:r>
    </w:p>
    <w:p w14:paraId="5C4541D0"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Saxe, H. </w:t>
      </w:r>
      <w:r w:rsidRPr="00C464EA">
        <w:rPr>
          <w:rFonts w:ascii="Times Roman" w:hAnsi="Times Roman"/>
          <w:i/>
          <w:iCs/>
          <w:noProof/>
          <w:sz w:val="22"/>
        </w:rPr>
        <w:t>et al.</w:t>
      </w:r>
      <w:r w:rsidRPr="00C464EA">
        <w:rPr>
          <w:rFonts w:ascii="Times Roman" w:hAnsi="Times Roman"/>
          <w:noProof/>
          <w:sz w:val="22"/>
        </w:rPr>
        <w:t xml:space="preserve"> (2001) ‘Tree and forest functioning in response to global warming’, </w:t>
      </w:r>
      <w:r w:rsidRPr="00C464EA">
        <w:rPr>
          <w:rFonts w:ascii="Times Roman" w:hAnsi="Times Roman"/>
          <w:i/>
          <w:iCs/>
          <w:noProof/>
          <w:sz w:val="22"/>
        </w:rPr>
        <w:t>New Phytologist</w:t>
      </w:r>
      <w:r w:rsidRPr="00C464EA">
        <w:rPr>
          <w:rFonts w:ascii="Times Roman" w:hAnsi="Times Roman"/>
          <w:noProof/>
          <w:sz w:val="22"/>
        </w:rPr>
        <w:t>. Wiley Online Library, 149(3), pp. 369–399.</w:t>
      </w:r>
    </w:p>
    <w:p w14:paraId="67FABAAD"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Schoolfield, R. M., Sharpe, P. J. H. and Magnuson, C. E. (1981) ‘Non-linear regression of biological temperature-dependent rate models based on absolute reaction-rate theory’, </w:t>
      </w:r>
      <w:r w:rsidRPr="00C464EA">
        <w:rPr>
          <w:rFonts w:ascii="Times Roman" w:hAnsi="Times Roman"/>
          <w:i/>
          <w:iCs/>
          <w:noProof/>
          <w:sz w:val="22"/>
        </w:rPr>
        <w:t>Journal of theoretical biology</w:t>
      </w:r>
      <w:r w:rsidRPr="00C464EA">
        <w:rPr>
          <w:rFonts w:ascii="Times Roman" w:hAnsi="Times Roman"/>
          <w:noProof/>
          <w:sz w:val="22"/>
        </w:rPr>
        <w:t>. Elsevier, 88(4), pp. 719–731.</w:t>
      </w:r>
    </w:p>
    <w:p w14:paraId="18D87131"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Stocker, T. (2014) </w:t>
      </w:r>
      <w:r w:rsidRPr="00C464EA">
        <w:rPr>
          <w:rFonts w:ascii="Times Roman" w:hAnsi="Times Roman"/>
          <w:i/>
          <w:iCs/>
          <w:noProof/>
          <w:sz w:val="22"/>
        </w:rPr>
        <w:t>Climate change 2013: the physical science basis: Working Group I contribution to the Fifth assessment report of the Intergovernmental Panel on Climate Change</w:t>
      </w:r>
      <w:r w:rsidRPr="00C464EA">
        <w:rPr>
          <w:rFonts w:ascii="Times Roman" w:hAnsi="Times Roman"/>
          <w:noProof/>
          <w:sz w:val="22"/>
        </w:rPr>
        <w:t>. Cambridge University Press.</w:t>
      </w:r>
    </w:p>
    <w:p w14:paraId="427B1F52"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Tucker, V. A. (1970) ‘Energetic cost of locomotion in animals’, </w:t>
      </w:r>
      <w:r w:rsidRPr="00C464EA">
        <w:rPr>
          <w:rFonts w:ascii="Times Roman" w:hAnsi="Times Roman"/>
          <w:i/>
          <w:iCs/>
          <w:noProof/>
          <w:sz w:val="22"/>
        </w:rPr>
        <w:t>Comparative Biochemistry and Physiology</w:t>
      </w:r>
      <w:r w:rsidRPr="00C464EA">
        <w:rPr>
          <w:rFonts w:ascii="Times Roman" w:hAnsi="Times Roman"/>
          <w:noProof/>
          <w:sz w:val="22"/>
        </w:rPr>
        <w:t>. Elsevier, 34(4), pp. 841–846.</w:t>
      </w:r>
    </w:p>
    <w:p w14:paraId="086D6150"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Tucker, V. A. (1975) ‘The energetic cost of moving about: walking and running are extremely inefficient forms of locomotion. Much greater efficiency is achieved by birds, fish—and bicyclists’, </w:t>
      </w:r>
      <w:r w:rsidRPr="00C464EA">
        <w:rPr>
          <w:rFonts w:ascii="Times Roman" w:hAnsi="Times Roman"/>
          <w:i/>
          <w:iCs/>
          <w:noProof/>
          <w:sz w:val="22"/>
        </w:rPr>
        <w:t>American Scientist</w:t>
      </w:r>
      <w:r w:rsidRPr="00C464EA">
        <w:rPr>
          <w:rFonts w:ascii="Times Roman" w:hAnsi="Times Roman"/>
          <w:noProof/>
          <w:sz w:val="22"/>
        </w:rPr>
        <w:t>. JSTOR, 63(4), pp. 413–419.</w:t>
      </w:r>
    </w:p>
    <w:p w14:paraId="673AE957"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Videler, J. J. (1993) </w:t>
      </w:r>
      <w:r w:rsidRPr="00C464EA">
        <w:rPr>
          <w:rFonts w:ascii="Times Roman" w:hAnsi="Times Roman"/>
          <w:i/>
          <w:iCs/>
          <w:noProof/>
          <w:sz w:val="22"/>
        </w:rPr>
        <w:t>Fish swimming</w:t>
      </w:r>
      <w:r w:rsidRPr="00C464EA">
        <w:rPr>
          <w:rFonts w:ascii="Times Roman" w:hAnsi="Times Roman"/>
          <w:noProof/>
          <w:sz w:val="22"/>
        </w:rPr>
        <w:t>. Springer Science &amp; Business Media.</w:t>
      </w:r>
    </w:p>
    <w:p w14:paraId="5A16A00C"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Videler, J. J. and Nolet, B. A. (1990) ‘Costs of swimming measured at optimum speed: scale effects, differences between swimming styles, taxonomic groups and submerged and surface swimming’, </w:t>
      </w:r>
      <w:r w:rsidRPr="00C464EA">
        <w:rPr>
          <w:rFonts w:ascii="Times Roman" w:hAnsi="Times Roman"/>
          <w:i/>
          <w:iCs/>
          <w:noProof/>
          <w:sz w:val="22"/>
        </w:rPr>
        <w:t>Comparative Biochemistry and Physiology Part A: Physiology</w:t>
      </w:r>
      <w:r w:rsidRPr="00C464EA">
        <w:rPr>
          <w:rFonts w:ascii="Times Roman" w:hAnsi="Times Roman"/>
          <w:noProof/>
          <w:sz w:val="22"/>
        </w:rPr>
        <w:t>. Elsevier, 97(2), pp. 91–99.</w:t>
      </w:r>
    </w:p>
    <w:p w14:paraId="3106C659"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Vucic-Pestic, O. </w:t>
      </w:r>
      <w:r w:rsidRPr="00C464EA">
        <w:rPr>
          <w:rFonts w:ascii="Times Roman" w:hAnsi="Times Roman"/>
          <w:i/>
          <w:iCs/>
          <w:noProof/>
          <w:sz w:val="22"/>
        </w:rPr>
        <w:t>et al.</w:t>
      </w:r>
      <w:r w:rsidRPr="00C464EA">
        <w:rPr>
          <w:rFonts w:ascii="Times Roman" w:hAnsi="Times Roman"/>
          <w:noProof/>
          <w:sz w:val="22"/>
        </w:rPr>
        <w:t xml:space="preserve"> (2011) ‘Warming up the system: higher predator feeding rates but lower energetic efficiencies’, </w:t>
      </w:r>
      <w:r w:rsidRPr="00C464EA">
        <w:rPr>
          <w:rFonts w:ascii="Times Roman" w:hAnsi="Times Roman"/>
          <w:i/>
          <w:iCs/>
          <w:noProof/>
          <w:sz w:val="22"/>
        </w:rPr>
        <w:t>Global Change Biology</w:t>
      </w:r>
      <w:r w:rsidRPr="00C464EA">
        <w:rPr>
          <w:rFonts w:ascii="Times Roman" w:hAnsi="Times Roman"/>
          <w:noProof/>
          <w:sz w:val="22"/>
        </w:rPr>
        <w:t>. Wiley Online Library, 17(3), pp. 1301–1310.</w:t>
      </w:r>
    </w:p>
    <w:p w14:paraId="6BF423F0" w14:textId="77777777" w:rsidR="00C464EA" w:rsidRPr="00C464EA" w:rsidRDefault="00C464EA" w:rsidP="00C464EA">
      <w:pPr>
        <w:widowControl w:val="0"/>
        <w:autoSpaceDE w:val="0"/>
        <w:autoSpaceDN w:val="0"/>
        <w:adjustRightInd w:val="0"/>
        <w:rPr>
          <w:rFonts w:ascii="Times Roman" w:hAnsi="Times Roman"/>
          <w:noProof/>
          <w:sz w:val="22"/>
        </w:rPr>
      </w:pPr>
      <w:r w:rsidRPr="00C464EA">
        <w:rPr>
          <w:rFonts w:ascii="Times Roman" w:hAnsi="Times Roman"/>
          <w:noProof/>
          <w:sz w:val="22"/>
        </w:rPr>
        <w:t xml:space="preserve">Yvon-Durocher, G. </w:t>
      </w:r>
      <w:r w:rsidRPr="00C464EA">
        <w:rPr>
          <w:rFonts w:ascii="Times Roman" w:hAnsi="Times Roman"/>
          <w:i/>
          <w:iCs/>
          <w:noProof/>
          <w:sz w:val="22"/>
        </w:rPr>
        <w:t>et al.</w:t>
      </w:r>
      <w:r w:rsidRPr="00C464EA">
        <w:rPr>
          <w:rFonts w:ascii="Times Roman" w:hAnsi="Times Roman"/>
          <w:noProof/>
          <w:sz w:val="22"/>
        </w:rPr>
        <w:t xml:space="preserve"> (2012) ‘Reconciling the temperature dependence of respiration across timescales and ecosystem types’, </w:t>
      </w:r>
      <w:r w:rsidRPr="00C464EA">
        <w:rPr>
          <w:rFonts w:ascii="Times Roman" w:hAnsi="Times Roman"/>
          <w:i/>
          <w:iCs/>
          <w:noProof/>
          <w:sz w:val="22"/>
        </w:rPr>
        <w:t>Nature</w:t>
      </w:r>
      <w:r w:rsidRPr="00C464EA">
        <w:rPr>
          <w:rFonts w:ascii="Times Roman" w:hAnsi="Times Roman"/>
          <w:noProof/>
          <w:sz w:val="22"/>
        </w:rPr>
        <w:t>. Nature Publishing Group, 487(7408), p. 472.</w:t>
      </w:r>
    </w:p>
    <w:p w14:paraId="6745A8FA" w14:textId="5447628F" w:rsidR="007C527B" w:rsidRPr="00881266" w:rsidRDefault="00BC07F9" w:rsidP="00C464EA">
      <w:pPr>
        <w:widowControl w:val="0"/>
        <w:autoSpaceDE w:val="0"/>
        <w:autoSpaceDN w:val="0"/>
        <w:adjustRightInd w:val="0"/>
        <w:rPr>
          <w:rFonts w:ascii="Times Roman" w:hAnsi="Times Roman" w:cs="Times Roman"/>
          <w:color w:val="000000"/>
          <w:lang w:val="en-US"/>
        </w:rPr>
      </w:pPr>
      <w:r>
        <w:rPr>
          <w:rFonts w:ascii="Times Roman" w:hAnsi="Times Roman" w:cs="Times Roman"/>
          <w:color w:val="000000"/>
          <w:sz w:val="22"/>
          <w:szCs w:val="22"/>
          <w:lang w:val="en-US"/>
        </w:rPr>
        <w:fldChar w:fldCharType="end"/>
      </w:r>
    </w:p>
    <w:sectPr w:rsidR="007C527B" w:rsidRPr="00881266"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mhasoba" w:date="2018-02-27T14:41:00Z" w:initials="SP">
    <w:p w14:paraId="26E972CF" w14:textId="77777777" w:rsidR="00BA0F03" w:rsidRDefault="00BA0F03">
      <w:pPr>
        <w:pStyle w:val="CommentText"/>
      </w:pPr>
      <w:r>
        <w:rPr>
          <w:rStyle w:val="CommentReference"/>
        </w:rPr>
        <w:annotationRef/>
      </w:r>
      <w:r>
        <w:t>Time to write an abstract !</w:t>
      </w:r>
    </w:p>
  </w:comment>
  <w:comment w:id="3" w:author="Flavio Affinito" w:date="2018-02-27T10:18:00Z" w:initials="FA">
    <w:p w14:paraId="64E629A4" w14:textId="77777777" w:rsidR="00BA0F03" w:rsidRDefault="00BA0F03">
      <w:pPr>
        <w:pStyle w:val="CommentText"/>
      </w:pPr>
      <w:r>
        <w:rPr>
          <w:rStyle w:val="CommentReference"/>
        </w:rPr>
        <w:annotationRef/>
      </w:r>
      <w:r>
        <w:t>I just decided to put a few here that come up often in the MS for search optimisation, please add any you think is needed/better</w:t>
      </w:r>
    </w:p>
  </w:comment>
  <w:comment w:id="4" w:author="Flavio Affinito" w:date="2018-02-28T16:44:00Z" w:initials="FA">
    <w:p w14:paraId="6CD86C7D" w14:textId="23C15B83" w:rsidR="00BA0F03" w:rsidRDefault="00BA0F03">
      <w:pPr>
        <w:pStyle w:val="CommentText"/>
      </w:pPr>
      <w:r>
        <w:rPr>
          <w:rStyle w:val="CommentReference"/>
        </w:rPr>
        <w:annotationRef/>
      </w:r>
      <w:r>
        <w:t>SP, I am not too sure what you mean by citation field codes. I had those in the LaTeX version but the Mendely plugin for word just plugs in the whole citation directly.</w:t>
      </w:r>
    </w:p>
  </w:comment>
  <w:comment w:id="6" w:author="Flavio Affinito" w:date="2018-02-27T10:18:00Z" w:initials="FA">
    <w:p w14:paraId="50980BAF" w14:textId="77777777" w:rsidR="00BA0F03" w:rsidRDefault="00BA0F03">
      <w:pPr>
        <w:pStyle w:val="CommentText"/>
      </w:pPr>
      <w:r>
        <w:rPr>
          <w:rStyle w:val="CommentReference"/>
        </w:rPr>
        <w:annotationRef/>
      </w:r>
      <w:r>
        <w:t>I can’t think of a single best citation for here</w:t>
      </w:r>
    </w:p>
  </w:comment>
  <w:comment w:id="10" w:author="Flavio Affinito" w:date="2018-03-02T13:46:00Z" w:initials="FA">
    <w:p w14:paraId="047696A8" w14:textId="6885CCA2" w:rsidR="00BA0F03" w:rsidRDefault="00BA0F03">
      <w:pPr>
        <w:pStyle w:val="CommentText"/>
      </w:pPr>
      <w:r>
        <w:rPr>
          <w:rStyle w:val="CommentReference"/>
        </w:rPr>
        <w:annotationRef/>
      </w:r>
      <w:r>
        <w:t>This is velocity expressed with mass and temperature but its rather large and relies upon the model that is only presented later, should I really put it here without havng introduced the Schoolfield model before ? I’m finding it harder to have a nice flow in my methods with the modelling in this order… Maybe its just me, but let me know what you think.</w:t>
      </w:r>
    </w:p>
  </w:comment>
  <w:comment w:id="11" w:author="mhasoba" w:date="2018-02-27T10:18:00Z" w:initials="SP">
    <w:p w14:paraId="23D6B4E0" w14:textId="77777777" w:rsidR="00BA0F03" w:rsidRDefault="00BA0F03">
      <w:pPr>
        <w:pStyle w:val="CommentText"/>
      </w:pPr>
      <w:r>
        <w:rPr>
          <w:rStyle w:val="CommentReference"/>
        </w:rPr>
        <w:annotationRef/>
      </w:r>
      <w:r>
        <w:t xml:space="preserve">This is more appropriate as an SI figure. Either move it without replacing it, or replace  with </w:t>
      </w:r>
      <w:r>
        <w:rPr>
          <w:vanish/>
        </w:rPr>
        <w:t>r seacc8 Nat Ecol Evol as a mdntexts.ies- but definitely not needed here.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figure showing the actual thermal regimes over days and nights across treatments. </w:t>
      </w:r>
    </w:p>
  </w:comment>
  <w:comment w:id="12" w:author="mhasoba" w:date="2018-02-28T16:34:00Z" w:initials="SP">
    <w:p w14:paraId="7EE5C5D8" w14:textId="77777777" w:rsidR="00BA0F03" w:rsidRDefault="00BA0F03">
      <w:pPr>
        <w:pStyle w:val="CommentText"/>
      </w:pPr>
      <w:r>
        <w:rPr>
          <w:rStyle w:val="CommentReference"/>
        </w:rPr>
        <w:annotationRef/>
      </w:r>
      <w:r>
        <w:t>Fig.2 does not say anything about  abundance…</w:t>
      </w:r>
    </w:p>
    <w:p w14:paraId="584A3166" w14:textId="77777777" w:rsidR="00BA0F03" w:rsidRDefault="00BA0F03">
      <w:pPr>
        <w:pStyle w:val="CommentText"/>
      </w:pPr>
    </w:p>
    <w:p w14:paraId="58579792" w14:textId="1751D5FA" w:rsidR="00BA0F03" w:rsidRDefault="00BA0F03">
      <w:pPr>
        <w:pStyle w:val="CommentText"/>
      </w:pPr>
      <w:r>
        <w:t>FA : No but it shows which species were found at each site. Should I add number of sampled individuals on it ?</w:t>
      </w:r>
    </w:p>
  </w:comment>
  <w:comment w:id="13" w:author="mhasoba" w:date="2018-02-27T15:12:00Z" w:initials="SP">
    <w:p w14:paraId="24F05F32" w14:textId="77777777" w:rsidR="00BA0F03" w:rsidRDefault="00BA0F03">
      <w:pPr>
        <w:pStyle w:val="CommentText"/>
      </w:pPr>
      <w:r>
        <w:rPr>
          <w:rStyle w:val="CommentReference"/>
        </w:rPr>
        <w:annotationRef/>
      </w:r>
      <w:r>
        <w:t>Why show T</w:t>
      </w:r>
      <w:r w:rsidRPr="00610165">
        <w:rPr>
          <w:vertAlign w:val="subscript"/>
        </w:rPr>
        <w:t>pk</w:t>
      </w:r>
      <w:r>
        <w:t> ? Let ‘s make clear that we are dealing with the ITR, and that the T</w:t>
      </w:r>
      <w:r w:rsidRPr="00610165">
        <w:rPr>
          <w:vertAlign w:val="subscript"/>
        </w:rPr>
        <w:t>pk</w:t>
      </w:r>
      <w:r>
        <w:t>’s lie well above the OTR’s upper limit. I can see that you have T_pk shift as a  scenario in Fig 1, but T</w:t>
      </w:r>
      <w:r w:rsidRPr="00BA5710">
        <w:rPr>
          <w:vertAlign w:val="subscript"/>
        </w:rPr>
        <w:t>pk</w:t>
      </w:r>
      <w:r>
        <w:t xml:space="preserve"> = T</w:t>
      </w:r>
      <w:r w:rsidRPr="00BA5710">
        <w:rPr>
          <w:vertAlign w:val="subscript"/>
        </w:rPr>
        <w:t>opt</w:t>
      </w:r>
      <w:r>
        <w:t xml:space="preserve"> only if the trait is </w:t>
      </w:r>
      <w:r w:rsidRPr="00BA5710">
        <w:rPr>
          <w:i/>
        </w:rPr>
        <w:t>r</w:t>
      </w:r>
      <w:r w:rsidRPr="00BA5710">
        <w:rPr>
          <w:vertAlign w:val="subscript"/>
        </w:rPr>
        <w:t>max</w:t>
      </w:r>
      <w:r>
        <w:t>.  Let’s discuss this.</w:t>
      </w:r>
    </w:p>
  </w:comment>
  <w:comment w:id="14" w:author="Flavio Affinito" w:date="2018-02-27T15:15:00Z" w:initials="FA">
    <w:p w14:paraId="4BA6E655" w14:textId="77777777" w:rsidR="00BA0F03" w:rsidRDefault="00BA0F03">
      <w:pPr>
        <w:pStyle w:val="CommentText"/>
      </w:pPr>
      <w:r>
        <w:rPr>
          <w:rStyle w:val="CommentReference"/>
        </w:rPr>
        <w:annotationRef/>
      </w:r>
      <w:r>
        <w:t>I don’t know how much more I should be saying in here…</w:t>
      </w:r>
    </w:p>
    <w:p w14:paraId="5CDF241E" w14:textId="77777777" w:rsidR="00BA0F03" w:rsidRDefault="00BA0F03">
      <w:pPr>
        <w:pStyle w:val="CommentText"/>
      </w:pPr>
    </w:p>
    <w:p w14:paraId="7779798C" w14:textId="77777777" w:rsidR="00BA0F03" w:rsidRDefault="00BA0F03">
      <w:pPr>
        <w:pStyle w:val="CommentText"/>
      </w:pPr>
      <w:r>
        <w:t>SP : But in general, b</w:t>
      </w:r>
      <w:r w:rsidRPr="000843ED">
        <w:rPr>
          <w:vertAlign w:val="subscript"/>
        </w:rPr>
        <w:t>0</w:t>
      </w:r>
      <w:r>
        <w:rPr>
          <w:vertAlign w:val="subscript"/>
        </w:rPr>
        <w:t xml:space="preserve"> </w:t>
      </w:r>
      <w:r w:rsidRPr="000843ED">
        <w:t>varies</w:t>
      </w:r>
      <w:r>
        <w:rPr>
          <w:vertAlign w:val="subscript"/>
        </w:rPr>
        <w:t xml:space="preserve"> </w:t>
      </w:r>
      <w:r w:rsidRPr="000843ED">
        <w:t>more than</w:t>
      </w:r>
      <w:r>
        <w:t xml:space="preserve"> E, right ? I am curious about the Variation in </w:t>
      </w:r>
      <w:r w:rsidRPr="000843ED">
        <w:rPr>
          <w:i/>
        </w:rPr>
        <w:t>E</w:t>
      </w:r>
      <w:r>
        <w:t xml:space="preserve"> in particular… let’s discuss this.  </w:t>
      </w:r>
      <w:r>
        <w:rPr>
          <w:vertAlign w:val="subscript"/>
        </w:rPr>
        <w:t xml:space="preserve"> </w:t>
      </w:r>
    </w:p>
  </w:comment>
  <w:comment w:id="15" w:author="mhasoba" w:date="2018-02-28T16:18:00Z" w:initials="SP">
    <w:p w14:paraId="0A38EA39" w14:textId="464D2C73" w:rsidR="00BA0F03" w:rsidRDefault="00BA0F03">
      <w:pPr>
        <w:pStyle w:val="CommentText"/>
      </w:pPr>
      <w:r>
        <w:rPr>
          <w:rStyle w:val="CommentReference"/>
        </w:rPr>
        <w:annotationRef/>
      </w:r>
      <w:r>
        <w:t xml:space="preserve">Isn’t is pointless to state patters for velocity, given that velocity is directly calculated from Respiration TPC’s with no other temperature depndent parameters involved ? </w:t>
      </w:r>
    </w:p>
    <w:p w14:paraId="19AF23C0" w14:textId="5484F174" w:rsidR="00BA0F03" w:rsidRDefault="00BA0F03">
      <w:pPr>
        <w:pStyle w:val="CommentText"/>
      </w:pPr>
    </w:p>
    <w:p w14:paraId="0B2FC9CF" w14:textId="25BD9F0C" w:rsidR="00BA0F03" w:rsidRDefault="00BA0F03">
      <w:pPr>
        <w:pStyle w:val="CommentText"/>
      </w:pPr>
      <w:r>
        <w:t>FA: These Tpk values are indeed the same as those for respiration. I’ll wait for our chat before deciding what to do about Tpk stuff.</w:t>
      </w:r>
    </w:p>
  </w:comment>
  <w:comment w:id="16" w:author="Becca Kordas" w:date="2018-03-02T13:58:00Z" w:initials="BK">
    <w:p w14:paraId="447E31A6" w14:textId="17001D8A" w:rsidR="00BA0F03" w:rsidRDefault="00BA0F03">
      <w:pPr>
        <w:pStyle w:val="CommentText"/>
      </w:pPr>
      <w:r>
        <w:rPr>
          <w:rStyle w:val="CommentReference"/>
        </w:rPr>
        <w:annotationRef/>
      </w:r>
      <w:r>
        <w:t>If you were to make a plot of respiration rates, just like your fig 5 (same spp &amp; locations), would it look identical ?</w:t>
      </w:r>
    </w:p>
    <w:p w14:paraId="7A79E62F" w14:textId="78539CA2" w:rsidR="00BA0F03" w:rsidRDefault="00BA0F03">
      <w:pPr>
        <w:pStyle w:val="CommentText"/>
      </w:pPr>
    </w:p>
    <w:p w14:paraId="3AACED5C" w14:textId="3287B4A8" w:rsidR="00BA0F03" w:rsidRDefault="00BA0F03">
      <w:pPr>
        <w:pStyle w:val="CommentText"/>
      </w:pPr>
      <w:r>
        <w:t xml:space="preserve">FA: Yes it would, the velocity curves come from equation </w:t>
      </w:r>
      <w:r>
        <w:t>7, which just transforms respiration into velocity so its more of a conversion of units but the curve shape is preserved.</w:t>
      </w:r>
    </w:p>
  </w:comment>
  <w:comment w:id="17" w:author="mhasoba" w:date="2018-02-28T16:23:00Z" w:initials="SP">
    <w:p w14:paraId="56B6687C" w14:textId="77777777" w:rsidR="00BA0F03" w:rsidRDefault="00BA0F03">
      <w:pPr>
        <w:pStyle w:val="CommentText"/>
      </w:pPr>
      <w:r>
        <w:rPr>
          <w:rStyle w:val="CommentReference"/>
        </w:rPr>
        <w:annotationRef/>
      </w:r>
      <w:r>
        <w:t xml:space="preserve">Uncertainty bounds around the focal curves atleast would be good. Let’s discuss. </w:t>
      </w:r>
    </w:p>
    <w:p w14:paraId="45325640" w14:textId="77777777" w:rsidR="00BA0F03" w:rsidRDefault="00BA0F03">
      <w:pPr>
        <w:pStyle w:val="CommentText"/>
      </w:pPr>
    </w:p>
    <w:p w14:paraId="1C7612AD" w14:textId="63A25A4A" w:rsidR="00BA0F03" w:rsidRDefault="00BA0F03">
      <w:pPr>
        <w:pStyle w:val="CommentText"/>
      </w:pPr>
      <w:r>
        <w:t>FA : I must admit I am not sure where to get those from. The only uncertainty I have here is associated with the parameters themselves, how do I propagate that to the entire model/the curves ?</w:t>
      </w:r>
    </w:p>
  </w:comment>
  <w:comment w:id="18" w:author="mhasoba" w:date="2018-02-27T15:25:00Z" w:initials="SP">
    <w:p w14:paraId="2ED330AB" w14:textId="77777777" w:rsidR="00BA0F03" w:rsidRDefault="00BA0F03">
      <w:pPr>
        <w:pStyle w:val="CommentText"/>
      </w:pPr>
      <w:r>
        <w:rPr>
          <w:rStyle w:val="CommentReference"/>
        </w:rPr>
        <w:annotationRef/>
      </w:r>
      <w:r>
        <w:t>I am not sure what this implies. Let’s discuss.</w:t>
      </w:r>
    </w:p>
  </w:comment>
  <w:comment w:id="19" w:author="mhasoba" w:date="2018-02-27T15:32:00Z" w:initials="SP">
    <w:p w14:paraId="2AB8E72E" w14:textId="77777777" w:rsidR="00BA0F03" w:rsidRDefault="00BA0F03">
      <w:pPr>
        <w:pStyle w:val="CommentText"/>
      </w:pPr>
      <w:r>
        <w:rPr>
          <w:rStyle w:val="CommentReference"/>
        </w:rPr>
        <w:annotationRef/>
      </w:r>
      <w:r>
        <w:t>OK, I am going to stop reading hereabouts. Can you list the top 3 conclusions for us to dicuss ? also, include those in the abstract as well – time to write one, I think.</w:t>
      </w:r>
    </w:p>
  </w:comment>
  <w:comment w:id="20" w:author="mhasoba" w:date="2018-02-27T15:26:00Z" w:initials="SP">
    <w:p w14:paraId="1289A55B" w14:textId="77777777" w:rsidR="00BA0F03" w:rsidRDefault="00BA0F03">
      <w:pPr>
        <w:pStyle w:val="CommentText"/>
      </w:pPr>
      <w:r>
        <w:rPr>
          <w:rStyle w:val="CommentReference"/>
        </w:rPr>
        <w:annotationRef/>
      </w:r>
      <w:r>
        <w:t xml:space="preserve">Start a sentence about what this study aimed to do first. </w:t>
      </w:r>
    </w:p>
  </w:comment>
  <w:comment w:id="21" w:author="mhasoba" w:date="2018-02-28T16:21:00Z" w:initials="SP">
    <w:p w14:paraId="45995F23" w14:textId="77777777" w:rsidR="00BA0F03" w:rsidRDefault="00BA0F03">
      <w:pPr>
        <w:pStyle w:val="CommentText"/>
      </w:pPr>
      <w:r>
        <w:rPr>
          <w:rStyle w:val="CommentReference"/>
        </w:rPr>
        <w:annotationRef/>
      </w:r>
      <w:r>
        <w:t>I don’t understand this point. Let’s discuss</w:t>
      </w:r>
    </w:p>
    <w:p w14:paraId="109AEACE" w14:textId="77777777" w:rsidR="00BA0F03" w:rsidRDefault="00BA0F03">
      <w:pPr>
        <w:pStyle w:val="CommentText"/>
      </w:pPr>
    </w:p>
    <w:p w14:paraId="5C4E7E6A" w14:textId="19E690D7" w:rsidR="00BA0F03" w:rsidRDefault="00BA0F03">
      <w:pPr>
        <w:pStyle w:val="CommentText"/>
      </w:pPr>
      <w:r>
        <w:t>FA : I am bringing this up because its one of the scenarios I suggest in the conceptual figure based on previous work and I am dismissing it as an explanation for adaptation in our work.</w:t>
      </w:r>
    </w:p>
  </w:comment>
  <w:comment w:id="22" w:author="mhasoba" w:date="2018-02-27T15:27:00Z" w:initials="SP">
    <w:p w14:paraId="27E39BB5" w14:textId="77777777" w:rsidR="00BA0F03" w:rsidRDefault="00BA0F03">
      <w:pPr>
        <w:pStyle w:val="CommentText"/>
      </w:pPr>
      <w:r>
        <w:rPr>
          <w:rStyle w:val="CommentReference"/>
        </w:rPr>
        <w:annotationRef/>
      </w:r>
      <w:r>
        <w:t xml:space="preserve">This is speculative – does not follow directly from the results, as far as I can see. </w:t>
      </w:r>
    </w:p>
  </w:comment>
  <w:comment w:id="23" w:author="mhasoba" w:date="2018-02-27T15:31:00Z" w:initials="SP">
    <w:p w14:paraId="61D927FF" w14:textId="77777777" w:rsidR="00BA0F03" w:rsidRDefault="00BA0F03">
      <w:pPr>
        <w:pStyle w:val="CommentText"/>
      </w:pPr>
      <w:r>
        <w:rPr>
          <w:rStyle w:val="CommentReference"/>
        </w:rPr>
        <w:annotationRef/>
      </w:r>
      <w:r>
        <w:t>This is an underwhelming, and too general  an inference, I feel. Let’s discuss.</w:t>
      </w:r>
    </w:p>
  </w:comment>
  <w:comment w:id="24" w:author="mhasoba" w:date="2018-02-27T15:30:00Z" w:initials="SP">
    <w:p w14:paraId="62E05925" w14:textId="77777777" w:rsidR="00BA0F03" w:rsidRDefault="00BA0F03">
      <w:pPr>
        <w:pStyle w:val="CommentText"/>
      </w:pPr>
      <w:r>
        <w:rPr>
          <w:rStyle w:val="CommentReference"/>
        </w:rPr>
        <w:annotationRef/>
      </w:r>
      <w:r>
        <w:t>In contrast to the above comment, this is interesting… stick to specific conclusions like this as much as possible.</w:t>
      </w:r>
    </w:p>
  </w:comment>
  <w:comment w:id="25" w:author="mhasoba" w:date="2018-02-27T15:33:00Z" w:initials="SP">
    <w:p w14:paraId="53C8D5C7" w14:textId="77777777" w:rsidR="00BA0F03" w:rsidRDefault="00BA0F03">
      <w:pPr>
        <w:pStyle w:val="CommentText"/>
      </w:pPr>
      <w:r>
        <w:rPr>
          <w:rStyle w:val="CommentReference"/>
        </w:rPr>
        <w:annotationRef/>
      </w:r>
      <w:r>
        <w:t>Interesting…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BA0F03" w:rsidRDefault="00BA0F03" w:rsidP="00D4216C">
      <w:r>
        <w:separator/>
      </w:r>
    </w:p>
  </w:endnote>
  <w:endnote w:type="continuationSeparator" w:id="0">
    <w:p w14:paraId="7D7C2B3F" w14:textId="77777777" w:rsidR="00BA0F03" w:rsidRDefault="00BA0F03"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BA0F03" w:rsidRDefault="00BA0F03"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BA0F03" w:rsidRDefault="00BA0F0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BA0F03" w:rsidRDefault="00BA0F03"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9514B">
      <w:rPr>
        <w:rStyle w:val="PageNumber"/>
        <w:noProof/>
      </w:rPr>
      <w:t>2</w:t>
    </w:r>
    <w:r>
      <w:rPr>
        <w:rStyle w:val="PageNumber"/>
      </w:rPr>
      <w:fldChar w:fldCharType="end"/>
    </w:r>
  </w:p>
  <w:p w14:paraId="665C6072" w14:textId="77777777" w:rsidR="00BA0F03" w:rsidRDefault="00BA0F0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BA0F03" w:rsidRDefault="00BA0F03" w:rsidP="00D4216C">
      <w:r>
        <w:separator/>
      </w:r>
    </w:p>
  </w:footnote>
  <w:footnote w:type="continuationSeparator" w:id="0">
    <w:p w14:paraId="0687347A" w14:textId="77777777" w:rsidR="00BA0F03" w:rsidRDefault="00BA0F03" w:rsidP="00D4216C">
      <w:r>
        <w:continuationSeparator/>
      </w:r>
    </w:p>
  </w:footnote>
  <w:footnote w:id="1">
    <w:p w14:paraId="0505A81D" w14:textId="77777777" w:rsidR="00BA0F03" w:rsidRPr="003C1D48" w:rsidRDefault="00BA0F03">
      <w:pPr>
        <w:pStyle w:val="FootnoteText"/>
        <w:rPr>
          <w:lang w:val="fr-FR"/>
        </w:rPr>
      </w:pPr>
      <w:r>
        <w:t>Correspondence : flavio.affinito@gmail.com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416353"/>
    <w:rsid w:val="000014EB"/>
    <w:rsid w:val="00010179"/>
    <w:rsid w:val="00013BF4"/>
    <w:rsid w:val="00020678"/>
    <w:rsid w:val="00021600"/>
    <w:rsid w:val="00025AF5"/>
    <w:rsid w:val="00026ABD"/>
    <w:rsid w:val="000443FB"/>
    <w:rsid w:val="00044926"/>
    <w:rsid w:val="00044E3F"/>
    <w:rsid w:val="000521E2"/>
    <w:rsid w:val="000531D1"/>
    <w:rsid w:val="00055B6D"/>
    <w:rsid w:val="000603AE"/>
    <w:rsid w:val="0006780A"/>
    <w:rsid w:val="0006793A"/>
    <w:rsid w:val="000726A1"/>
    <w:rsid w:val="0008214D"/>
    <w:rsid w:val="000843ED"/>
    <w:rsid w:val="00086780"/>
    <w:rsid w:val="00086A4C"/>
    <w:rsid w:val="00091D3C"/>
    <w:rsid w:val="00092424"/>
    <w:rsid w:val="000929A8"/>
    <w:rsid w:val="000A180D"/>
    <w:rsid w:val="000A3434"/>
    <w:rsid w:val="000A608E"/>
    <w:rsid w:val="000B2165"/>
    <w:rsid w:val="000C130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1115A"/>
    <w:rsid w:val="001114D9"/>
    <w:rsid w:val="00113AD6"/>
    <w:rsid w:val="00114BBC"/>
    <w:rsid w:val="00116769"/>
    <w:rsid w:val="00117FAE"/>
    <w:rsid w:val="0012083E"/>
    <w:rsid w:val="00121298"/>
    <w:rsid w:val="001264CD"/>
    <w:rsid w:val="00126969"/>
    <w:rsid w:val="001279F6"/>
    <w:rsid w:val="00142230"/>
    <w:rsid w:val="00142742"/>
    <w:rsid w:val="001462FD"/>
    <w:rsid w:val="00150BC8"/>
    <w:rsid w:val="00152CA2"/>
    <w:rsid w:val="00155A34"/>
    <w:rsid w:val="00157780"/>
    <w:rsid w:val="001701FB"/>
    <w:rsid w:val="001741B0"/>
    <w:rsid w:val="00175263"/>
    <w:rsid w:val="001762F2"/>
    <w:rsid w:val="00181D69"/>
    <w:rsid w:val="0018355D"/>
    <w:rsid w:val="00184091"/>
    <w:rsid w:val="00184B3D"/>
    <w:rsid w:val="0018552E"/>
    <w:rsid w:val="001856AD"/>
    <w:rsid w:val="00187C01"/>
    <w:rsid w:val="00187D03"/>
    <w:rsid w:val="001901F4"/>
    <w:rsid w:val="00191C6B"/>
    <w:rsid w:val="0019362F"/>
    <w:rsid w:val="00195F74"/>
    <w:rsid w:val="00196811"/>
    <w:rsid w:val="00197D7D"/>
    <w:rsid w:val="001A0CDD"/>
    <w:rsid w:val="001B38F9"/>
    <w:rsid w:val="001B3906"/>
    <w:rsid w:val="001B445A"/>
    <w:rsid w:val="001B5875"/>
    <w:rsid w:val="001C2E14"/>
    <w:rsid w:val="001C4258"/>
    <w:rsid w:val="001C567C"/>
    <w:rsid w:val="001C5B3B"/>
    <w:rsid w:val="001D0302"/>
    <w:rsid w:val="001D0CAA"/>
    <w:rsid w:val="001D2895"/>
    <w:rsid w:val="001D3446"/>
    <w:rsid w:val="001D746D"/>
    <w:rsid w:val="001E3015"/>
    <w:rsid w:val="001E5A5F"/>
    <w:rsid w:val="001E754F"/>
    <w:rsid w:val="001F3354"/>
    <w:rsid w:val="001F72A7"/>
    <w:rsid w:val="001F74A6"/>
    <w:rsid w:val="00203C44"/>
    <w:rsid w:val="00204DCC"/>
    <w:rsid w:val="002061BD"/>
    <w:rsid w:val="00207667"/>
    <w:rsid w:val="00220AB3"/>
    <w:rsid w:val="002218C9"/>
    <w:rsid w:val="00222B56"/>
    <w:rsid w:val="002261EB"/>
    <w:rsid w:val="002275DA"/>
    <w:rsid w:val="002279C9"/>
    <w:rsid w:val="00230DCA"/>
    <w:rsid w:val="00231A9F"/>
    <w:rsid w:val="00235BD0"/>
    <w:rsid w:val="00235E1A"/>
    <w:rsid w:val="0023768C"/>
    <w:rsid w:val="0023779B"/>
    <w:rsid w:val="00241006"/>
    <w:rsid w:val="00242AD5"/>
    <w:rsid w:val="0024402A"/>
    <w:rsid w:val="00244F64"/>
    <w:rsid w:val="002501CE"/>
    <w:rsid w:val="00252600"/>
    <w:rsid w:val="0025683B"/>
    <w:rsid w:val="002610AB"/>
    <w:rsid w:val="002613DE"/>
    <w:rsid w:val="00261FA7"/>
    <w:rsid w:val="002672EF"/>
    <w:rsid w:val="00270B03"/>
    <w:rsid w:val="002741A4"/>
    <w:rsid w:val="0027619D"/>
    <w:rsid w:val="00284449"/>
    <w:rsid w:val="00284619"/>
    <w:rsid w:val="00285FBF"/>
    <w:rsid w:val="00296441"/>
    <w:rsid w:val="002970C6"/>
    <w:rsid w:val="002975C9"/>
    <w:rsid w:val="002A6468"/>
    <w:rsid w:val="002A6B43"/>
    <w:rsid w:val="002A79C8"/>
    <w:rsid w:val="002A7B18"/>
    <w:rsid w:val="002B3334"/>
    <w:rsid w:val="002B56AA"/>
    <w:rsid w:val="002B68E5"/>
    <w:rsid w:val="002B6A75"/>
    <w:rsid w:val="002C0AD6"/>
    <w:rsid w:val="002C42D3"/>
    <w:rsid w:val="002C6322"/>
    <w:rsid w:val="002C7CF5"/>
    <w:rsid w:val="002D03D0"/>
    <w:rsid w:val="002D23E5"/>
    <w:rsid w:val="002D7E03"/>
    <w:rsid w:val="002E0215"/>
    <w:rsid w:val="002E1BA6"/>
    <w:rsid w:val="002E2461"/>
    <w:rsid w:val="002E435D"/>
    <w:rsid w:val="002E5928"/>
    <w:rsid w:val="002E5FFB"/>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51159"/>
    <w:rsid w:val="003536B0"/>
    <w:rsid w:val="00354387"/>
    <w:rsid w:val="00354EDE"/>
    <w:rsid w:val="003554B7"/>
    <w:rsid w:val="003608FA"/>
    <w:rsid w:val="00366DBA"/>
    <w:rsid w:val="003750C4"/>
    <w:rsid w:val="00376BF6"/>
    <w:rsid w:val="003816EF"/>
    <w:rsid w:val="00385B14"/>
    <w:rsid w:val="00387E67"/>
    <w:rsid w:val="00387F1A"/>
    <w:rsid w:val="00387F79"/>
    <w:rsid w:val="00391976"/>
    <w:rsid w:val="00391E35"/>
    <w:rsid w:val="00392EB3"/>
    <w:rsid w:val="00397C75"/>
    <w:rsid w:val="003A1179"/>
    <w:rsid w:val="003A3418"/>
    <w:rsid w:val="003B0EBE"/>
    <w:rsid w:val="003B2661"/>
    <w:rsid w:val="003B33AE"/>
    <w:rsid w:val="003B344F"/>
    <w:rsid w:val="003C17B6"/>
    <w:rsid w:val="003C1D48"/>
    <w:rsid w:val="003C6082"/>
    <w:rsid w:val="003D021D"/>
    <w:rsid w:val="003D1BAB"/>
    <w:rsid w:val="003D2B66"/>
    <w:rsid w:val="003D2FCF"/>
    <w:rsid w:val="003D4A25"/>
    <w:rsid w:val="003D641A"/>
    <w:rsid w:val="003D767D"/>
    <w:rsid w:val="003E06B7"/>
    <w:rsid w:val="003E56E0"/>
    <w:rsid w:val="003F15A0"/>
    <w:rsid w:val="003F3122"/>
    <w:rsid w:val="003F42FD"/>
    <w:rsid w:val="003F463E"/>
    <w:rsid w:val="003F67D4"/>
    <w:rsid w:val="003F708B"/>
    <w:rsid w:val="0040097B"/>
    <w:rsid w:val="00400E89"/>
    <w:rsid w:val="004022E0"/>
    <w:rsid w:val="004026CE"/>
    <w:rsid w:val="00405512"/>
    <w:rsid w:val="00405C47"/>
    <w:rsid w:val="00406E28"/>
    <w:rsid w:val="00411071"/>
    <w:rsid w:val="00414D6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4CC6"/>
    <w:rsid w:val="0045517C"/>
    <w:rsid w:val="00455B8F"/>
    <w:rsid w:val="0046095B"/>
    <w:rsid w:val="00463111"/>
    <w:rsid w:val="00466A06"/>
    <w:rsid w:val="00472E29"/>
    <w:rsid w:val="0047417A"/>
    <w:rsid w:val="00480B76"/>
    <w:rsid w:val="00480BE4"/>
    <w:rsid w:val="00482F36"/>
    <w:rsid w:val="0048424E"/>
    <w:rsid w:val="00484488"/>
    <w:rsid w:val="00485420"/>
    <w:rsid w:val="00486651"/>
    <w:rsid w:val="00490274"/>
    <w:rsid w:val="00490FB4"/>
    <w:rsid w:val="00494C87"/>
    <w:rsid w:val="004A04A4"/>
    <w:rsid w:val="004A2CA7"/>
    <w:rsid w:val="004A3844"/>
    <w:rsid w:val="004A3E3C"/>
    <w:rsid w:val="004A67F9"/>
    <w:rsid w:val="004A762B"/>
    <w:rsid w:val="004B5747"/>
    <w:rsid w:val="004B68EE"/>
    <w:rsid w:val="004B7449"/>
    <w:rsid w:val="004C33EC"/>
    <w:rsid w:val="004C35D8"/>
    <w:rsid w:val="004C579B"/>
    <w:rsid w:val="004D4F15"/>
    <w:rsid w:val="004D5A66"/>
    <w:rsid w:val="004E09B1"/>
    <w:rsid w:val="004E2EDF"/>
    <w:rsid w:val="004F2798"/>
    <w:rsid w:val="004F580E"/>
    <w:rsid w:val="00501953"/>
    <w:rsid w:val="00504F64"/>
    <w:rsid w:val="00510C85"/>
    <w:rsid w:val="00512FB1"/>
    <w:rsid w:val="00517DEC"/>
    <w:rsid w:val="00523033"/>
    <w:rsid w:val="005244EC"/>
    <w:rsid w:val="005252B9"/>
    <w:rsid w:val="00536083"/>
    <w:rsid w:val="00537A4C"/>
    <w:rsid w:val="00541EAE"/>
    <w:rsid w:val="00544F36"/>
    <w:rsid w:val="0054752D"/>
    <w:rsid w:val="005572C3"/>
    <w:rsid w:val="0056495D"/>
    <w:rsid w:val="00570454"/>
    <w:rsid w:val="00574C94"/>
    <w:rsid w:val="00577822"/>
    <w:rsid w:val="00585377"/>
    <w:rsid w:val="00587EF7"/>
    <w:rsid w:val="00590BE0"/>
    <w:rsid w:val="00591A88"/>
    <w:rsid w:val="0059591B"/>
    <w:rsid w:val="00596E53"/>
    <w:rsid w:val="005A6CE8"/>
    <w:rsid w:val="005B3664"/>
    <w:rsid w:val="005B667C"/>
    <w:rsid w:val="005B7D3F"/>
    <w:rsid w:val="005C4432"/>
    <w:rsid w:val="005C6A72"/>
    <w:rsid w:val="005C6B75"/>
    <w:rsid w:val="005D27C2"/>
    <w:rsid w:val="005D72CD"/>
    <w:rsid w:val="005E0072"/>
    <w:rsid w:val="005E1258"/>
    <w:rsid w:val="005E6339"/>
    <w:rsid w:val="005F40E6"/>
    <w:rsid w:val="005F7189"/>
    <w:rsid w:val="005F779A"/>
    <w:rsid w:val="0060037F"/>
    <w:rsid w:val="00600D08"/>
    <w:rsid w:val="0060280E"/>
    <w:rsid w:val="0060589D"/>
    <w:rsid w:val="00605CDA"/>
    <w:rsid w:val="00610165"/>
    <w:rsid w:val="0062377A"/>
    <w:rsid w:val="00624ADE"/>
    <w:rsid w:val="00626C8A"/>
    <w:rsid w:val="00626F72"/>
    <w:rsid w:val="00627A73"/>
    <w:rsid w:val="00630156"/>
    <w:rsid w:val="00630B95"/>
    <w:rsid w:val="00636236"/>
    <w:rsid w:val="00642B87"/>
    <w:rsid w:val="00643310"/>
    <w:rsid w:val="00644F88"/>
    <w:rsid w:val="00655533"/>
    <w:rsid w:val="0065717E"/>
    <w:rsid w:val="00657B94"/>
    <w:rsid w:val="006613AB"/>
    <w:rsid w:val="00662F6A"/>
    <w:rsid w:val="00665084"/>
    <w:rsid w:val="00671E52"/>
    <w:rsid w:val="006733B5"/>
    <w:rsid w:val="00673EB1"/>
    <w:rsid w:val="006751D0"/>
    <w:rsid w:val="006762EC"/>
    <w:rsid w:val="00676B3C"/>
    <w:rsid w:val="0068020A"/>
    <w:rsid w:val="006831E9"/>
    <w:rsid w:val="0069015C"/>
    <w:rsid w:val="006905A8"/>
    <w:rsid w:val="00696D30"/>
    <w:rsid w:val="006A27AB"/>
    <w:rsid w:val="006A28A6"/>
    <w:rsid w:val="006A422F"/>
    <w:rsid w:val="006A6985"/>
    <w:rsid w:val="006A7A51"/>
    <w:rsid w:val="006B0F37"/>
    <w:rsid w:val="006C6832"/>
    <w:rsid w:val="006C6E9E"/>
    <w:rsid w:val="006C7C1D"/>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7019C2"/>
    <w:rsid w:val="007040D4"/>
    <w:rsid w:val="00705E2B"/>
    <w:rsid w:val="007060AE"/>
    <w:rsid w:val="00712128"/>
    <w:rsid w:val="00712150"/>
    <w:rsid w:val="007149DB"/>
    <w:rsid w:val="0071532D"/>
    <w:rsid w:val="00717054"/>
    <w:rsid w:val="00724615"/>
    <w:rsid w:val="0072695D"/>
    <w:rsid w:val="0073297A"/>
    <w:rsid w:val="0073410F"/>
    <w:rsid w:val="0073493B"/>
    <w:rsid w:val="007376CD"/>
    <w:rsid w:val="0074026E"/>
    <w:rsid w:val="007447A2"/>
    <w:rsid w:val="007457F6"/>
    <w:rsid w:val="007468AC"/>
    <w:rsid w:val="007512A8"/>
    <w:rsid w:val="0075221F"/>
    <w:rsid w:val="00757EBC"/>
    <w:rsid w:val="00760E79"/>
    <w:rsid w:val="0076286B"/>
    <w:rsid w:val="00763AB0"/>
    <w:rsid w:val="007653BB"/>
    <w:rsid w:val="007663FE"/>
    <w:rsid w:val="00772199"/>
    <w:rsid w:val="00774AC0"/>
    <w:rsid w:val="00777676"/>
    <w:rsid w:val="00781893"/>
    <w:rsid w:val="00791B2C"/>
    <w:rsid w:val="00794762"/>
    <w:rsid w:val="00794FCE"/>
    <w:rsid w:val="00796B90"/>
    <w:rsid w:val="00797E3C"/>
    <w:rsid w:val="007A3D6B"/>
    <w:rsid w:val="007A6074"/>
    <w:rsid w:val="007B1278"/>
    <w:rsid w:val="007B2490"/>
    <w:rsid w:val="007B2C8C"/>
    <w:rsid w:val="007B54CA"/>
    <w:rsid w:val="007B6745"/>
    <w:rsid w:val="007C03D7"/>
    <w:rsid w:val="007C0845"/>
    <w:rsid w:val="007C0F1C"/>
    <w:rsid w:val="007C5102"/>
    <w:rsid w:val="007C527B"/>
    <w:rsid w:val="007C5DB9"/>
    <w:rsid w:val="007C7832"/>
    <w:rsid w:val="007D3543"/>
    <w:rsid w:val="007D7B79"/>
    <w:rsid w:val="007E2FF0"/>
    <w:rsid w:val="007E3894"/>
    <w:rsid w:val="007E5D87"/>
    <w:rsid w:val="007E6A80"/>
    <w:rsid w:val="007E73AC"/>
    <w:rsid w:val="007F0B49"/>
    <w:rsid w:val="007F57A2"/>
    <w:rsid w:val="007F5A9B"/>
    <w:rsid w:val="007F6038"/>
    <w:rsid w:val="00820B2E"/>
    <w:rsid w:val="00823F71"/>
    <w:rsid w:val="00826D16"/>
    <w:rsid w:val="00827252"/>
    <w:rsid w:val="008438D9"/>
    <w:rsid w:val="00843DF9"/>
    <w:rsid w:val="00843E31"/>
    <w:rsid w:val="00857984"/>
    <w:rsid w:val="00861179"/>
    <w:rsid w:val="00861410"/>
    <w:rsid w:val="00863A48"/>
    <w:rsid w:val="0086451F"/>
    <w:rsid w:val="00870361"/>
    <w:rsid w:val="00871F53"/>
    <w:rsid w:val="00872EBB"/>
    <w:rsid w:val="00873853"/>
    <w:rsid w:val="0087416E"/>
    <w:rsid w:val="00881266"/>
    <w:rsid w:val="00882971"/>
    <w:rsid w:val="00885127"/>
    <w:rsid w:val="0088726C"/>
    <w:rsid w:val="00887758"/>
    <w:rsid w:val="008913FE"/>
    <w:rsid w:val="00891588"/>
    <w:rsid w:val="008921B4"/>
    <w:rsid w:val="00892876"/>
    <w:rsid w:val="00896C5A"/>
    <w:rsid w:val="008A06B1"/>
    <w:rsid w:val="008A1CF9"/>
    <w:rsid w:val="008A25CD"/>
    <w:rsid w:val="008B057E"/>
    <w:rsid w:val="008B1877"/>
    <w:rsid w:val="008D098E"/>
    <w:rsid w:val="008D151F"/>
    <w:rsid w:val="008D1CE4"/>
    <w:rsid w:val="008D4BE8"/>
    <w:rsid w:val="008D5D72"/>
    <w:rsid w:val="008D7885"/>
    <w:rsid w:val="008E1798"/>
    <w:rsid w:val="008E3B6B"/>
    <w:rsid w:val="008E496E"/>
    <w:rsid w:val="008E4B09"/>
    <w:rsid w:val="008F0435"/>
    <w:rsid w:val="008F4A91"/>
    <w:rsid w:val="008F6BC9"/>
    <w:rsid w:val="009000E6"/>
    <w:rsid w:val="00901652"/>
    <w:rsid w:val="009064C4"/>
    <w:rsid w:val="009067F9"/>
    <w:rsid w:val="00906C6F"/>
    <w:rsid w:val="009143F7"/>
    <w:rsid w:val="009148C2"/>
    <w:rsid w:val="0091675D"/>
    <w:rsid w:val="00924018"/>
    <w:rsid w:val="00924195"/>
    <w:rsid w:val="0092734C"/>
    <w:rsid w:val="00927524"/>
    <w:rsid w:val="00931DFE"/>
    <w:rsid w:val="00933106"/>
    <w:rsid w:val="00935AF5"/>
    <w:rsid w:val="00946669"/>
    <w:rsid w:val="009541DC"/>
    <w:rsid w:val="00964019"/>
    <w:rsid w:val="00964A89"/>
    <w:rsid w:val="009655B4"/>
    <w:rsid w:val="00966381"/>
    <w:rsid w:val="00966C9A"/>
    <w:rsid w:val="009711E0"/>
    <w:rsid w:val="00972A98"/>
    <w:rsid w:val="00974B5F"/>
    <w:rsid w:val="009765E3"/>
    <w:rsid w:val="00976B9D"/>
    <w:rsid w:val="00976DEC"/>
    <w:rsid w:val="00981729"/>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3391"/>
    <w:rsid w:val="009A34D3"/>
    <w:rsid w:val="009A4B41"/>
    <w:rsid w:val="009A7518"/>
    <w:rsid w:val="009B04EA"/>
    <w:rsid w:val="009B7D59"/>
    <w:rsid w:val="009C0721"/>
    <w:rsid w:val="009C0AD6"/>
    <w:rsid w:val="009C3AA5"/>
    <w:rsid w:val="009C42DF"/>
    <w:rsid w:val="009C4EDB"/>
    <w:rsid w:val="009C5677"/>
    <w:rsid w:val="009C7350"/>
    <w:rsid w:val="009D03ED"/>
    <w:rsid w:val="009D2EE9"/>
    <w:rsid w:val="009D440A"/>
    <w:rsid w:val="009D59B2"/>
    <w:rsid w:val="009D630B"/>
    <w:rsid w:val="009D7997"/>
    <w:rsid w:val="009E1C60"/>
    <w:rsid w:val="009E517C"/>
    <w:rsid w:val="009F2BD1"/>
    <w:rsid w:val="009F3733"/>
    <w:rsid w:val="009F59B3"/>
    <w:rsid w:val="009F5D90"/>
    <w:rsid w:val="009F685B"/>
    <w:rsid w:val="00A00036"/>
    <w:rsid w:val="00A01AB2"/>
    <w:rsid w:val="00A056AE"/>
    <w:rsid w:val="00A05D67"/>
    <w:rsid w:val="00A10199"/>
    <w:rsid w:val="00A109CA"/>
    <w:rsid w:val="00A10F90"/>
    <w:rsid w:val="00A11A4B"/>
    <w:rsid w:val="00A1311E"/>
    <w:rsid w:val="00A13EAC"/>
    <w:rsid w:val="00A24336"/>
    <w:rsid w:val="00A27933"/>
    <w:rsid w:val="00A30C9B"/>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81EDF"/>
    <w:rsid w:val="00A9153D"/>
    <w:rsid w:val="00A9192F"/>
    <w:rsid w:val="00A95A94"/>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7607"/>
    <w:rsid w:val="00B00653"/>
    <w:rsid w:val="00B00A96"/>
    <w:rsid w:val="00B01192"/>
    <w:rsid w:val="00B04035"/>
    <w:rsid w:val="00B06DEF"/>
    <w:rsid w:val="00B07E4A"/>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0F03"/>
    <w:rsid w:val="00BA1EE9"/>
    <w:rsid w:val="00BA4AB2"/>
    <w:rsid w:val="00BA5710"/>
    <w:rsid w:val="00BA5D31"/>
    <w:rsid w:val="00BA65A1"/>
    <w:rsid w:val="00BB14DC"/>
    <w:rsid w:val="00BC07F9"/>
    <w:rsid w:val="00BC41A8"/>
    <w:rsid w:val="00BC6A27"/>
    <w:rsid w:val="00BD0326"/>
    <w:rsid w:val="00BD6698"/>
    <w:rsid w:val="00BD737C"/>
    <w:rsid w:val="00BE2B68"/>
    <w:rsid w:val="00BF09A7"/>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3391"/>
    <w:rsid w:val="00C347F4"/>
    <w:rsid w:val="00C42B1B"/>
    <w:rsid w:val="00C464EA"/>
    <w:rsid w:val="00C47C85"/>
    <w:rsid w:val="00C521D4"/>
    <w:rsid w:val="00C53E23"/>
    <w:rsid w:val="00C56DCB"/>
    <w:rsid w:val="00C57F85"/>
    <w:rsid w:val="00C60BA6"/>
    <w:rsid w:val="00C61D0C"/>
    <w:rsid w:val="00C65BBC"/>
    <w:rsid w:val="00C66EE7"/>
    <w:rsid w:val="00C70287"/>
    <w:rsid w:val="00C74859"/>
    <w:rsid w:val="00C765D2"/>
    <w:rsid w:val="00C91632"/>
    <w:rsid w:val="00C91CC1"/>
    <w:rsid w:val="00C948B1"/>
    <w:rsid w:val="00C95B3E"/>
    <w:rsid w:val="00C9617C"/>
    <w:rsid w:val="00C9697C"/>
    <w:rsid w:val="00CA315F"/>
    <w:rsid w:val="00CA4AE3"/>
    <w:rsid w:val="00CB2556"/>
    <w:rsid w:val="00CB3C8F"/>
    <w:rsid w:val="00CB5862"/>
    <w:rsid w:val="00CB7405"/>
    <w:rsid w:val="00CC14BC"/>
    <w:rsid w:val="00CC613F"/>
    <w:rsid w:val="00CD688C"/>
    <w:rsid w:val="00CE4ADD"/>
    <w:rsid w:val="00CE55B9"/>
    <w:rsid w:val="00CE59CE"/>
    <w:rsid w:val="00CE68E3"/>
    <w:rsid w:val="00CF0346"/>
    <w:rsid w:val="00CF1157"/>
    <w:rsid w:val="00CF33D4"/>
    <w:rsid w:val="00CF345A"/>
    <w:rsid w:val="00CF3CAC"/>
    <w:rsid w:val="00D17258"/>
    <w:rsid w:val="00D22534"/>
    <w:rsid w:val="00D2387D"/>
    <w:rsid w:val="00D277D5"/>
    <w:rsid w:val="00D3169F"/>
    <w:rsid w:val="00D34B10"/>
    <w:rsid w:val="00D35A5D"/>
    <w:rsid w:val="00D4216C"/>
    <w:rsid w:val="00D4623A"/>
    <w:rsid w:val="00D4762D"/>
    <w:rsid w:val="00D52122"/>
    <w:rsid w:val="00D60FB7"/>
    <w:rsid w:val="00D62266"/>
    <w:rsid w:val="00D723B8"/>
    <w:rsid w:val="00D72B2A"/>
    <w:rsid w:val="00D739DE"/>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C398F"/>
    <w:rsid w:val="00DC40B4"/>
    <w:rsid w:val="00DD1397"/>
    <w:rsid w:val="00DD685B"/>
    <w:rsid w:val="00DE09CE"/>
    <w:rsid w:val="00DE17D5"/>
    <w:rsid w:val="00DE184B"/>
    <w:rsid w:val="00DE3B33"/>
    <w:rsid w:val="00DE5996"/>
    <w:rsid w:val="00DF36F5"/>
    <w:rsid w:val="00DF4E68"/>
    <w:rsid w:val="00DF516C"/>
    <w:rsid w:val="00DF5BA9"/>
    <w:rsid w:val="00DF703C"/>
    <w:rsid w:val="00DF79EB"/>
    <w:rsid w:val="00DF7A72"/>
    <w:rsid w:val="00DF7AE4"/>
    <w:rsid w:val="00E0368B"/>
    <w:rsid w:val="00E06146"/>
    <w:rsid w:val="00E065F6"/>
    <w:rsid w:val="00E11075"/>
    <w:rsid w:val="00E127D5"/>
    <w:rsid w:val="00E14789"/>
    <w:rsid w:val="00E14E48"/>
    <w:rsid w:val="00E21E22"/>
    <w:rsid w:val="00E23229"/>
    <w:rsid w:val="00E251C0"/>
    <w:rsid w:val="00E26BBE"/>
    <w:rsid w:val="00E321D7"/>
    <w:rsid w:val="00E34C02"/>
    <w:rsid w:val="00E401B9"/>
    <w:rsid w:val="00E45665"/>
    <w:rsid w:val="00E50BF0"/>
    <w:rsid w:val="00E6218D"/>
    <w:rsid w:val="00E6265B"/>
    <w:rsid w:val="00E63A5C"/>
    <w:rsid w:val="00E65883"/>
    <w:rsid w:val="00E73E6E"/>
    <w:rsid w:val="00E766B0"/>
    <w:rsid w:val="00E825F0"/>
    <w:rsid w:val="00E84222"/>
    <w:rsid w:val="00E8487D"/>
    <w:rsid w:val="00E871D7"/>
    <w:rsid w:val="00E90BAB"/>
    <w:rsid w:val="00E913B7"/>
    <w:rsid w:val="00E928A3"/>
    <w:rsid w:val="00E9363D"/>
    <w:rsid w:val="00E97A9A"/>
    <w:rsid w:val="00E97C3C"/>
    <w:rsid w:val="00EA38D7"/>
    <w:rsid w:val="00EA3ACB"/>
    <w:rsid w:val="00EA689A"/>
    <w:rsid w:val="00EB083A"/>
    <w:rsid w:val="00EB21EA"/>
    <w:rsid w:val="00EB543A"/>
    <w:rsid w:val="00EC72BF"/>
    <w:rsid w:val="00ED27EB"/>
    <w:rsid w:val="00ED6575"/>
    <w:rsid w:val="00EE1C07"/>
    <w:rsid w:val="00EE2AA8"/>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59C8"/>
    <w:rsid w:val="00F274F2"/>
    <w:rsid w:val="00F3070C"/>
    <w:rsid w:val="00F3085E"/>
    <w:rsid w:val="00F3624A"/>
    <w:rsid w:val="00F409AC"/>
    <w:rsid w:val="00F51801"/>
    <w:rsid w:val="00F52961"/>
    <w:rsid w:val="00F54A67"/>
    <w:rsid w:val="00F55F0E"/>
    <w:rsid w:val="00F56963"/>
    <w:rsid w:val="00F578D5"/>
    <w:rsid w:val="00F64B1F"/>
    <w:rsid w:val="00F65C9B"/>
    <w:rsid w:val="00F667EC"/>
    <w:rsid w:val="00F7115E"/>
    <w:rsid w:val="00F72389"/>
    <w:rsid w:val="00F7245D"/>
    <w:rsid w:val="00F72491"/>
    <w:rsid w:val="00F72D09"/>
    <w:rsid w:val="00F746E8"/>
    <w:rsid w:val="00F75849"/>
    <w:rsid w:val="00F822FA"/>
    <w:rsid w:val="00F83A84"/>
    <w:rsid w:val="00F8546B"/>
    <w:rsid w:val="00F85EA3"/>
    <w:rsid w:val="00F86082"/>
    <w:rsid w:val="00F9209B"/>
    <w:rsid w:val="00F93036"/>
    <w:rsid w:val="00F93FBD"/>
    <w:rsid w:val="00F9514B"/>
    <w:rsid w:val="00F960DE"/>
    <w:rsid w:val="00F96D9F"/>
    <w:rsid w:val="00F97C43"/>
    <w:rsid w:val="00FA0BEE"/>
    <w:rsid w:val="00FB1609"/>
    <w:rsid w:val="00FB2E24"/>
    <w:rsid w:val="00FC2439"/>
    <w:rsid w:val="00FC591A"/>
    <w:rsid w:val="00FC5AB2"/>
    <w:rsid w:val="00FC5B8F"/>
    <w:rsid w:val="00FC643C"/>
    <w:rsid w:val="00FD1757"/>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E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08E3E00-C0A7-EF4C-9D0D-18E641F62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21</Pages>
  <Words>27025</Words>
  <Characters>154043</Characters>
  <Application>Microsoft Macintosh Word</Application>
  <DocSecurity>0</DocSecurity>
  <Lines>1283</Lines>
  <Paragraphs>361</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180707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9</cp:revision>
  <dcterms:created xsi:type="dcterms:W3CDTF">2018-02-28T16:44:00Z</dcterms:created>
  <dcterms:modified xsi:type="dcterms:W3CDTF">2018-03-02T13:06:00Z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